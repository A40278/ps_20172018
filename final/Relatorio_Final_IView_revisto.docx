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5C140C" w14:textId="02852400" w:rsidR="00C82983" w:rsidRPr="00560167" w:rsidRDefault="00DF05D6" w:rsidP="00FC667E">
      <w:bookmarkStart w:id="0" w:name="_Hlk519363418"/>
      <w:r w:rsidRPr="00F00E78">
        <w:rPr>
          <w:noProof/>
          <w:lang w:eastAsia="pt-PT"/>
        </w:rPr>
        <w:drawing>
          <wp:inline distT="0" distB="0" distL="0" distR="0" wp14:anchorId="6633F7B7" wp14:editId="72B30DE8">
            <wp:extent cx="1828800" cy="1080000"/>
            <wp:effectExtent l="0" t="0" r="0" b="635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_ISEL_principal_150dpi_RGB.5553848a413e1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32" t="17748" r="11986" b="19598"/>
                    <a:stretch/>
                  </pic:blipFill>
                  <pic:spPr bwMode="auto">
                    <a:xfrm>
                      <a:off x="0" y="0"/>
                      <a:ext cx="1828800" cy="10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A1714" w14:textId="77777777" w:rsidR="00F2321B" w:rsidRPr="00560167" w:rsidRDefault="00F2321B" w:rsidP="00FC667E"/>
    <w:p w14:paraId="09D44AE3" w14:textId="77777777" w:rsidR="00F2321B" w:rsidRPr="00560167" w:rsidRDefault="00F2321B" w:rsidP="00FC667E"/>
    <w:p w14:paraId="30499A3E" w14:textId="77777777" w:rsidR="00F2321B" w:rsidRPr="00560167" w:rsidRDefault="00F2321B" w:rsidP="00FC667E"/>
    <w:p w14:paraId="12AF03B5" w14:textId="68F27BBE" w:rsidR="00F2321B" w:rsidRPr="00191562" w:rsidRDefault="00A01CE9" w:rsidP="00D824D8">
      <w:pPr>
        <w:jc w:val="center"/>
        <w:rPr>
          <w:b/>
          <w:sz w:val="36"/>
        </w:rPr>
      </w:pPr>
      <w:r>
        <w:rPr>
          <w:b/>
          <w:sz w:val="36"/>
        </w:rPr>
        <w:t>I</w:t>
      </w:r>
      <w:r w:rsidR="00F122B9">
        <w:rPr>
          <w:b/>
          <w:sz w:val="36"/>
        </w:rPr>
        <w:t>V</w:t>
      </w:r>
      <w:r>
        <w:rPr>
          <w:b/>
          <w:sz w:val="36"/>
        </w:rPr>
        <w:t>iew</w:t>
      </w:r>
      <w:r w:rsidR="00F122B9">
        <w:rPr>
          <w:b/>
          <w:sz w:val="36"/>
        </w:rPr>
        <w:t xml:space="preserve"> </w:t>
      </w:r>
      <w:r w:rsidR="00F122B9" w:rsidRPr="005A643C">
        <w:rPr>
          <w:b/>
          <w:sz w:val="36"/>
        </w:rPr>
        <w:t>– Aplicação de Entrevistas e Currículos</w:t>
      </w:r>
      <w:r w:rsidR="00F2321B" w:rsidRPr="00191562">
        <w:rPr>
          <w:b/>
          <w:sz w:val="36"/>
        </w:rPr>
        <w:br/>
      </w:r>
    </w:p>
    <w:p w14:paraId="39E5809E" w14:textId="21FEAE38" w:rsidR="00F2321B" w:rsidRDefault="00840226" w:rsidP="00840226">
      <w:pPr>
        <w:jc w:val="center"/>
      </w:pPr>
      <w:r>
        <w:t>Rui Pedro Franco</w:t>
      </w:r>
      <w:r w:rsidRPr="00DC21A2">
        <w:br/>
      </w:r>
      <w:r>
        <w:t>Diogo Mendes Aires</w:t>
      </w:r>
      <w:r w:rsidRPr="00DC21A2">
        <w:br/>
      </w:r>
    </w:p>
    <w:p w14:paraId="265DDA0D" w14:textId="77777777" w:rsidR="00840226" w:rsidRPr="00560167" w:rsidRDefault="00840226" w:rsidP="00D824D8">
      <w:pPr>
        <w:jc w:val="center"/>
      </w:pPr>
    </w:p>
    <w:p w14:paraId="3483F781" w14:textId="77777777" w:rsidR="00F2321B" w:rsidRPr="00560167" w:rsidRDefault="00F2321B" w:rsidP="00D824D8">
      <w:pPr>
        <w:jc w:val="center"/>
      </w:pPr>
    </w:p>
    <w:p w14:paraId="45BADBFE" w14:textId="786B5022" w:rsidR="00450922" w:rsidRDefault="00450922" w:rsidP="00D824D8">
      <w:pPr>
        <w:jc w:val="center"/>
      </w:pPr>
    </w:p>
    <w:p w14:paraId="47EE0EC7" w14:textId="77777777" w:rsidR="00840226" w:rsidRPr="00560167" w:rsidRDefault="00840226" w:rsidP="00D824D8">
      <w:pPr>
        <w:jc w:val="center"/>
      </w:pPr>
    </w:p>
    <w:p w14:paraId="2C9667BB" w14:textId="77777777" w:rsidR="00450922" w:rsidRPr="00560167" w:rsidRDefault="00450922" w:rsidP="00D824D8">
      <w:pPr>
        <w:jc w:val="center"/>
      </w:pPr>
    </w:p>
    <w:p w14:paraId="03AA0522" w14:textId="77777777" w:rsidR="00840226" w:rsidRDefault="00840226" w:rsidP="00840226">
      <w:pPr>
        <w:jc w:val="center"/>
        <w:rPr>
          <w:b/>
        </w:rPr>
      </w:pPr>
      <w:r>
        <w:rPr>
          <w:b/>
        </w:rPr>
        <w:t>Orientadores</w:t>
      </w:r>
    </w:p>
    <w:p w14:paraId="2C93A5BF" w14:textId="1E6F8EA9" w:rsidR="00840226" w:rsidRDefault="00840226" w:rsidP="00840226">
      <w:pPr>
        <w:jc w:val="center"/>
      </w:pPr>
      <w:r>
        <w:t>Paula Graça</w:t>
      </w:r>
    </w:p>
    <w:p w14:paraId="374A534C" w14:textId="21956A14" w:rsidR="00840226" w:rsidRDefault="00840226" w:rsidP="00840226">
      <w:pPr>
        <w:jc w:val="center"/>
      </w:pPr>
      <w:r>
        <w:t>Frederico Ferre</w:t>
      </w:r>
      <w:r w:rsidR="0044320C">
        <w:t>ir</w:t>
      </w:r>
      <w:r w:rsidR="00DF05D6">
        <w:t>a</w:t>
      </w:r>
    </w:p>
    <w:p w14:paraId="21163D36" w14:textId="532C1EC0" w:rsidR="00450922" w:rsidRDefault="00450922" w:rsidP="00D824D8">
      <w:pPr>
        <w:jc w:val="center"/>
      </w:pPr>
    </w:p>
    <w:p w14:paraId="5EA4892F" w14:textId="77777777" w:rsidR="00840226" w:rsidRPr="00560167" w:rsidRDefault="00840226" w:rsidP="00D824D8">
      <w:pPr>
        <w:jc w:val="center"/>
      </w:pPr>
    </w:p>
    <w:tbl>
      <w:tblPr>
        <w:tblStyle w:val="TabelacomGrelha"/>
        <w:tblW w:w="0" w:type="auto"/>
        <w:tblInd w:w="22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11"/>
        <w:gridCol w:w="4758"/>
      </w:tblGrid>
      <w:tr w:rsidR="00734ED9" w14:paraId="7A44ACC3" w14:textId="77777777" w:rsidTr="0090109D">
        <w:tc>
          <w:tcPr>
            <w:tcW w:w="1559" w:type="dxa"/>
          </w:tcPr>
          <w:p w14:paraId="6D371702" w14:textId="5D8AAD77" w:rsidR="00734ED9" w:rsidRDefault="00734ED9" w:rsidP="00D824D8">
            <w:pPr>
              <w:jc w:val="center"/>
            </w:pPr>
          </w:p>
        </w:tc>
        <w:tc>
          <w:tcPr>
            <w:tcW w:w="4926" w:type="dxa"/>
            <w:vAlign w:val="center"/>
          </w:tcPr>
          <w:p w14:paraId="757A921F" w14:textId="24805B18" w:rsidR="00734ED9" w:rsidRDefault="00734ED9" w:rsidP="00734ED9">
            <w:pPr>
              <w:jc w:val="left"/>
            </w:pPr>
          </w:p>
        </w:tc>
      </w:tr>
      <w:tr w:rsidR="00734ED9" w14:paraId="0D3CA364" w14:textId="77777777" w:rsidTr="00840226">
        <w:trPr>
          <w:trHeight w:val="80"/>
        </w:trPr>
        <w:tc>
          <w:tcPr>
            <w:tcW w:w="1559" w:type="dxa"/>
          </w:tcPr>
          <w:p w14:paraId="37A4BEA2" w14:textId="77777777" w:rsidR="00734ED9" w:rsidRDefault="00734ED9" w:rsidP="00D824D8">
            <w:pPr>
              <w:jc w:val="center"/>
            </w:pPr>
          </w:p>
        </w:tc>
        <w:tc>
          <w:tcPr>
            <w:tcW w:w="4926" w:type="dxa"/>
          </w:tcPr>
          <w:p w14:paraId="46322830" w14:textId="1E7DEA6E" w:rsidR="00734ED9" w:rsidRDefault="00734ED9" w:rsidP="00734ED9">
            <w:pPr>
              <w:jc w:val="left"/>
            </w:pPr>
          </w:p>
        </w:tc>
      </w:tr>
    </w:tbl>
    <w:p w14:paraId="6A54E0A8" w14:textId="77777777" w:rsidR="00450922" w:rsidRPr="00560167" w:rsidRDefault="00450922" w:rsidP="00D824D8">
      <w:pPr>
        <w:jc w:val="center"/>
      </w:pPr>
    </w:p>
    <w:p w14:paraId="553B891D" w14:textId="77777777" w:rsidR="00450922" w:rsidRPr="00560167" w:rsidRDefault="00450922" w:rsidP="00D824D8">
      <w:pPr>
        <w:jc w:val="center"/>
      </w:pPr>
    </w:p>
    <w:p w14:paraId="6807EF94" w14:textId="77777777" w:rsidR="00450922" w:rsidRPr="00560167" w:rsidRDefault="00450922" w:rsidP="00D824D8">
      <w:pPr>
        <w:jc w:val="center"/>
      </w:pPr>
    </w:p>
    <w:p w14:paraId="09BCA2A0" w14:textId="77777777" w:rsidR="00450922" w:rsidRPr="00560167" w:rsidRDefault="00450922" w:rsidP="00D824D8">
      <w:pPr>
        <w:jc w:val="center"/>
      </w:pPr>
    </w:p>
    <w:p w14:paraId="24B77B64" w14:textId="73E7362B" w:rsidR="00450922" w:rsidRPr="00560167" w:rsidRDefault="00A01CE9" w:rsidP="00D824D8">
      <w:pPr>
        <w:jc w:val="center"/>
      </w:pPr>
      <w:r>
        <w:t xml:space="preserve">Relatório </w:t>
      </w:r>
      <w:r w:rsidR="00B06107">
        <w:t>final</w:t>
      </w:r>
      <w:r w:rsidR="00450922" w:rsidRPr="00560167">
        <w:t xml:space="preserve"> realizado no âmbito de </w:t>
      </w:r>
      <w:r w:rsidRPr="00560167">
        <w:t>Projeto</w:t>
      </w:r>
      <w:r w:rsidR="00450922" w:rsidRPr="00560167">
        <w:t xml:space="preserve"> e Seminário,</w:t>
      </w:r>
      <w:r w:rsidR="00450922" w:rsidRPr="00560167">
        <w:br/>
        <w:t>do curso de licenciatura em Engenharia Informática e de Com</w:t>
      </w:r>
      <w:r>
        <w:t>putadores</w:t>
      </w:r>
      <w:r>
        <w:br/>
        <w:t>Semestre de Verão 2017/2018</w:t>
      </w:r>
      <w:r w:rsidR="00450922" w:rsidRPr="00560167">
        <w:br/>
      </w:r>
    </w:p>
    <w:p w14:paraId="2E0565B3" w14:textId="77777777" w:rsidR="00450922" w:rsidRPr="00560167" w:rsidRDefault="00450922" w:rsidP="00D824D8">
      <w:pPr>
        <w:jc w:val="center"/>
      </w:pPr>
    </w:p>
    <w:p w14:paraId="201B4A9D" w14:textId="7C1340BA" w:rsidR="00450922" w:rsidRPr="00560167" w:rsidRDefault="00DF05D6" w:rsidP="00D824D8">
      <w:pPr>
        <w:jc w:val="center"/>
      </w:pPr>
      <w:r>
        <w:t xml:space="preserve">Julho </w:t>
      </w:r>
      <w:r w:rsidR="00A01CE9">
        <w:t>de 2018</w:t>
      </w:r>
    </w:p>
    <w:bookmarkEnd w:id="0"/>
    <w:p w14:paraId="520A208E" w14:textId="77777777" w:rsidR="00D20820" w:rsidRPr="00560167" w:rsidRDefault="00D20820" w:rsidP="00FC667E"/>
    <w:p w14:paraId="2744AB3B" w14:textId="6F4D2418" w:rsidR="00F9476D" w:rsidRPr="00F122B9" w:rsidRDefault="0057787D" w:rsidP="00F122B9">
      <w:pPr>
        <w:spacing w:after="200" w:line="276" w:lineRule="auto"/>
        <w:jc w:val="left"/>
        <w:sectPr w:rsidR="00F9476D" w:rsidRPr="00F122B9" w:rsidSect="0057787D">
          <w:footerReference w:type="default" r:id="rId9"/>
          <w:pgSz w:w="11906" w:h="16838"/>
          <w:pgMar w:top="1417" w:right="1701" w:bottom="1417" w:left="1701" w:header="708" w:footer="708" w:gutter="0"/>
          <w:pgNumType w:fmt="lowerRoman" w:start="1"/>
          <w:cols w:space="708"/>
          <w:titlePg/>
          <w:docGrid w:linePitch="360"/>
        </w:sectPr>
      </w:pPr>
      <w:r>
        <w:lastRenderedPageBreak/>
        <w:br w:type="page"/>
      </w:r>
    </w:p>
    <w:p w14:paraId="1069C962" w14:textId="77777777" w:rsidR="00D20820" w:rsidRPr="00191562" w:rsidRDefault="00D20820" w:rsidP="00D824D8">
      <w:pPr>
        <w:jc w:val="center"/>
        <w:rPr>
          <w:sz w:val="24"/>
          <w:szCs w:val="20"/>
        </w:rPr>
      </w:pPr>
      <w:r w:rsidRPr="00191562">
        <w:rPr>
          <w:b/>
          <w:bCs/>
          <w:sz w:val="36"/>
          <w:szCs w:val="28"/>
        </w:rPr>
        <w:lastRenderedPageBreak/>
        <w:t>Instituto Superior de Engenharia de Lisb</w:t>
      </w:r>
      <w:r w:rsidR="004C306A" w:rsidRPr="00191562">
        <w:rPr>
          <w:b/>
          <w:bCs/>
          <w:sz w:val="36"/>
          <w:szCs w:val="28"/>
        </w:rPr>
        <w:t>oa</w:t>
      </w:r>
      <w:r w:rsidRPr="00191562">
        <w:rPr>
          <w:sz w:val="36"/>
          <w:szCs w:val="28"/>
        </w:rPr>
        <w:br/>
      </w:r>
      <w:r w:rsidRPr="00191562">
        <w:rPr>
          <w:sz w:val="28"/>
        </w:rPr>
        <w:t>Lic</w:t>
      </w:r>
      <w:r w:rsidR="004C306A" w:rsidRPr="00191562">
        <w:rPr>
          <w:sz w:val="28"/>
        </w:rPr>
        <w:t>enciatura em Engenharia Informá</w:t>
      </w:r>
      <w:r w:rsidRPr="00191562">
        <w:rPr>
          <w:sz w:val="28"/>
        </w:rPr>
        <w:t>tica e de Computado</w:t>
      </w:r>
      <w:r w:rsidR="004C306A" w:rsidRPr="00191562">
        <w:rPr>
          <w:sz w:val="28"/>
        </w:rPr>
        <w:t>res</w:t>
      </w:r>
      <w:r w:rsidRPr="00191562">
        <w:rPr>
          <w:sz w:val="28"/>
        </w:rPr>
        <w:br/>
      </w:r>
    </w:p>
    <w:p w14:paraId="455F6B00" w14:textId="77777777" w:rsidR="00D20820" w:rsidRPr="00560167" w:rsidRDefault="00D20820" w:rsidP="00D824D8">
      <w:pPr>
        <w:jc w:val="center"/>
      </w:pPr>
    </w:p>
    <w:p w14:paraId="7898B3E4" w14:textId="77777777" w:rsidR="00D20820" w:rsidRPr="00560167" w:rsidRDefault="00D20820" w:rsidP="00D824D8">
      <w:pPr>
        <w:jc w:val="center"/>
      </w:pPr>
    </w:p>
    <w:p w14:paraId="153A2A51" w14:textId="77777777" w:rsidR="00D20820" w:rsidRPr="00191562" w:rsidRDefault="00D20820" w:rsidP="00D824D8">
      <w:pPr>
        <w:jc w:val="center"/>
        <w:rPr>
          <w:sz w:val="24"/>
        </w:rPr>
      </w:pPr>
    </w:p>
    <w:p w14:paraId="73761BE5" w14:textId="58CE359B" w:rsidR="00D20820" w:rsidRPr="00191562" w:rsidRDefault="00A01CE9" w:rsidP="00D824D8">
      <w:pPr>
        <w:jc w:val="center"/>
        <w:rPr>
          <w:b/>
          <w:sz w:val="36"/>
        </w:rPr>
      </w:pPr>
      <w:r>
        <w:rPr>
          <w:b/>
          <w:sz w:val="36"/>
        </w:rPr>
        <w:t>IView</w:t>
      </w:r>
      <w:r w:rsidR="00F122B9">
        <w:rPr>
          <w:b/>
          <w:sz w:val="36"/>
        </w:rPr>
        <w:t xml:space="preserve"> </w:t>
      </w:r>
      <w:r w:rsidR="00F122B9" w:rsidRPr="005A643C">
        <w:rPr>
          <w:b/>
          <w:sz w:val="36"/>
        </w:rPr>
        <w:t>– Aplicação de Entrevistas e Currículos</w:t>
      </w:r>
      <w:r w:rsidR="00D20820" w:rsidRPr="00191562">
        <w:rPr>
          <w:b/>
          <w:sz w:val="36"/>
        </w:rPr>
        <w:br/>
      </w:r>
    </w:p>
    <w:p w14:paraId="1519226B" w14:textId="77777777" w:rsidR="00D20820" w:rsidRPr="00560167" w:rsidRDefault="00D20820" w:rsidP="00D824D8">
      <w:pPr>
        <w:jc w:val="center"/>
      </w:pPr>
    </w:p>
    <w:tbl>
      <w:tblPr>
        <w:tblStyle w:val="TabelacomGrelha"/>
        <w:tblW w:w="0" w:type="auto"/>
        <w:tblInd w:w="18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9"/>
        <w:gridCol w:w="4736"/>
      </w:tblGrid>
      <w:tr w:rsidR="00242A7B" w14:paraId="05D20ED6" w14:textId="77777777" w:rsidTr="006E03CD">
        <w:tc>
          <w:tcPr>
            <w:tcW w:w="1985" w:type="dxa"/>
            <w:vAlign w:val="center"/>
          </w:tcPr>
          <w:p w14:paraId="004A3107" w14:textId="0A97F0AB" w:rsidR="00242A7B" w:rsidRDefault="00345143" w:rsidP="00242A7B">
            <w:pPr>
              <w:jc w:val="right"/>
            </w:pPr>
            <w:r>
              <w:t xml:space="preserve">   </w:t>
            </w:r>
            <w:r w:rsidR="00A01CE9">
              <w:t>40278</w:t>
            </w:r>
          </w:p>
        </w:tc>
        <w:tc>
          <w:tcPr>
            <w:tcW w:w="4850" w:type="dxa"/>
            <w:vAlign w:val="center"/>
          </w:tcPr>
          <w:p w14:paraId="394777F7" w14:textId="59CBED5F" w:rsidR="00242A7B" w:rsidRDefault="00A01CE9" w:rsidP="00500E61">
            <w:pPr>
              <w:jc w:val="left"/>
            </w:pPr>
            <w:r>
              <w:t>Diogo Mendes Aires</w:t>
            </w:r>
          </w:p>
        </w:tc>
      </w:tr>
      <w:tr w:rsidR="00242A7B" w14:paraId="36DE771A" w14:textId="77777777" w:rsidTr="006E03CD">
        <w:tc>
          <w:tcPr>
            <w:tcW w:w="1985" w:type="dxa"/>
            <w:vAlign w:val="center"/>
          </w:tcPr>
          <w:p w14:paraId="668FC9E8" w14:textId="030347BD" w:rsidR="00242A7B" w:rsidRDefault="00A01CE9" w:rsidP="00242A7B">
            <w:pPr>
              <w:jc w:val="right"/>
            </w:pPr>
            <w:r>
              <w:t>36210</w:t>
            </w:r>
          </w:p>
        </w:tc>
        <w:tc>
          <w:tcPr>
            <w:tcW w:w="4850" w:type="dxa"/>
          </w:tcPr>
          <w:p w14:paraId="3541C2E4" w14:textId="62C70F4B" w:rsidR="00242A7B" w:rsidRDefault="00A01CE9" w:rsidP="00500E61">
            <w:pPr>
              <w:jc w:val="left"/>
            </w:pPr>
            <w:r>
              <w:t>Rui Pedro Gama Franco</w:t>
            </w:r>
          </w:p>
        </w:tc>
      </w:tr>
      <w:tr w:rsidR="006E03CD" w14:paraId="065B8D0A" w14:textId="77777777" w:rsidTr="006E03CD">
        <w:tc>
          <w:tcPr>
            <w:tcW w:w="1985" w:type="dxa"/>
            <w:vAlign w:val="center"/>
          </w:tcPr>
          <w:p w14:paraId="0F8BE4DC" w14:textId="77777777" w:rsidR="006E03CD" w:rsidRDefault="006E03CD" w:rsidP="00242A7B">
            <w:pPr>
              <w:jc w:val="right"/>
            </w:pPr>
          </w:p>
          <w:p w14:paraId="04D7792F" w14:textId="77777777" w:rsidR="006E03CD" w:rsidRPr="00560167" w:rsidRDefault="006E03CD" w:rsidP="00242A7B">
            <w:pPr>
              <w:jc w:val="right"/>
            </w:pPr>
            <w:r w:rsidRPr="00560167">
              <w:rPr>
                <w:noProof/>
                <w:lang w:eastAsia="pt-PT"/>
              </w:rPr>
              <mc:AlternateContent>
                <mc:Choice Requires="wps">
                  <w:drawing>
                    <wp:anchor distT="0" distB="0" distL="114300" distR="114300" simplePos="0" relativeHeight="251655168" behindDoc="0" locked="0" layoutInCell="1" allowOverlap="1" wp14:anchorId="671B168D" wp14:editId="153D1B28">
                      <wp:simplePos x="0" y="0"/>
                      <wp:positionH relativeFrom="column">
                        <wp:posOffset>-749300</wp:posOffset>
                      </wp:positionH>
                      <wp:positionV relativeFrom="paragraph">
                        <wp:posOffset>110490</wp:posOffset>
                      </wp:positionV>
                      <wp:extent cx="4708525" cy="8255"/>
                      <wp:effectExtent l="0" t="0" r="15875" b="29845"/>
                      <wp:wrapNone/>
                      <wp:docPr id="4" name="Straight Connector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708525" cy="825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093540D" id="Straight Connector 4" o:spid="_x0000_s1026" style="position:absolute;flip:y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9pt,8.7pt" to="311.75pt,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" strokecolor="#d1d1d1 [3044]"/>
                  </w:pict>
                </mc:Fallback>
              </mc:AlternateContent>
            </w:r>
          </w:p>
        </w:tc>
        <w:tc>
          <w:tcPr>
            <w:tcW w:w="4850" w:type="dxa"/>
          </w:tcPr>
          <w:p w14:paraId="5950A876" w14:textId="77777777" w:rsidR="006E03CD" w:rsidRPr="00560167" w:rsidRDefault="006E03CD" w:rsidP="00500E61">
            <w:pPr>
              <w:jc w:val="left"/>
            </w:pPr>
          </w:p>
        </w:tc>
      </w:tr>
    </w:tbl>
    <w:p w14:paraId="013E67C4" w14:textId="77777777" w:rsidR="00D20820" w:rsidRPr="00560167" w:rsidRDefault="00D20820" w:rsidP="00D824D8">
      <w:pPr>
        <w:jc w:val="center"/>
      </w:pPr>
    </w:p>
    <w:p w14:paraId="521F8758" w14:textId="77777777" w:rsidR="00D20820" w:rsidRPr="00560167" w:rsidRDefault="006E03CD" w:rsidP="00D824D8">
      <w:pPr>
        <w:jc w:val="center"/>
      </w:pPr>
      <w:r w:rsidRPr="00560167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644791A4" wp14:editId="28AB1EB1">
                <wp:simplePos x="0" y="0"/>
                <wp:positionH relativeFrom="column">
                  <wp:posOffset>396029</wp:posOffset>
                </wp:positionH>
                <wp:positionV relativeFrom="paragraph">
                  <wp:posOffset>136525</wp:posOffset>
                </wp:positionV>
                <wp:extent cx="4708525" cy="8255"/>
                <wp:effectExtent l="0" t="0" r="15875" b="29845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08525" cy="82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1C4D0D" id="Straight Connector 5" o:spid="_x0000_s1026" style="position:absolute;flip:y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2pt,10.75pt" to="401.95pt,1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" strokecolor="#d1d1d1 [3044]"/>
            </w:pict>
          </mc:Fallback>
        </mc:AlternateContent>
      </w:r>
    </w:p>
    <w:p w14:paraId="1E981D34" w14:textId="77777777" w:rsidR="00D20820" w:rsidRPr="00560167" w:rsidRDefault="00D20820" w:rsidP="00D824D8">
      <w:pPr>
        <w:jc w:val="center"/>
      </w:pPr>
    </w:p>
    <w:p w14:paraId="4CA517DA" w14:textId="77777777" w:rsidR="00345143" w:rsidRDefault="00345143" w:rsidP="00D824D8">
      <w:pPr>
        <w:jc w:val="center"/>
      </w:pPr>
    </w:p>
    <w:tbl>
      <w:tblPr>
        <w:tblStyle w:val="TabelacomGrelha"/>
        <w:tblpPr w:leftFromText="141" w:rightFromText="141" w:vertAnchor="text" w:horzAnchor="margin" w:tblpXSpec="right" w:tblpY="4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4850"/>
      </w:tblGrid>
      <w:tr w:rsidR="00DC28AA" w14:paraId="1336BD1F" w14:textId="77777777" w:rsidTr="00DC28AA">
        <w:tc>
          <w:tcPr>
            <w:tcW w:w="1985" w:type="dxa"/>
            <w:vAlign w:val="center"/>
          </w:tcPr>
          <w:p w14:paraId="7490D65E" w14:textId="77777777" w:rsidR="00DC28AA" w:rsidRDefault="00DC28AA" w:rsidP="00DC28AA">
            <w:pPr>
              <w:jc w:val="right"/>
            </w:pPr>
            <w:r w:rsidRPr="00560167">
              <w:t>Orientadores:</w:t>
            </w:r>
          </w:p>
        </w:tc>
        <w:tc>
          <w:tcPr>
            <w:tcW w:w="4850" w:type="dxa"/>
            <w:vAlign w:val="center"/>
          </w:tcPr>
          <w:p w14:paraId="737CBB9F" w14:textId="41A6DDAD" w:rsidR="00DC28AA" w:rsidRDefault="00840226" w:rsidP="00DC28AA">
            <w:pPr>
              <w:jc w:val="left"/>
            </w:pPr>
            <w:r>
              <w:t>Paula Graça, ISEL</w:t>
            </w:r>
          </w:p>
        </w:tc>
      </w:tr>
      <w:tr w:rsidR="00840226" w14:paraId="59258CC5" w14:textId="77777777" w:rsidTr="00DC28AA">
        <w:tc>
          <w:tcPr>
            <w:tcW w:w="1985" w:type="dxa"/>
            <w:vAlign w:val="center"/>
          </w:tcPr>
          <w:p w14:paraId="36021991" w14:textId="77777777" w:rsidR="00840226" w:rsidRDefault="00840226" w:rsidP="00840226">
            <w:pPr>
              <w:jc w:val="right"/>
            </w:pPr>
          </w:p>
        </w:tc>
        <w:tc>
          <w:tcPr>
            <w:tcW w:w="4850" w:type="dxa"/>
          </w:tcPr>
          <w:p w14:paraId="312AFC80" w14:textId="09A71A02" w:rsidR="00840226" w:rsidRDefault="00840226" w:rsidP="00840226">
            <w:pPr>
              <w:jc w:val="left"/>
            </w:pPr>
            <w:r>
              <w:t>Frederico Ferre</w:t>
            </w:r>
            <w:r w:rsidR="0044320C">
              <w:t>ir</w:t>
            </w:r>
            <w:r w:rsidR="00DF05D6">
              <w:t>a</w:t>
            </w:r>
            <w:r>
              <w:t>, DoItLean</w:t>
            </w:r>
          </w:p>
        </w:tc>
      </w:tr>
    </w:tbl>
    <w:p w14:paraId="10964C58" w14:textId="77777777" w:rsidR="00D20820" w:rsidRDefault="00D20820" w:rsidP="00D824D8">
      <w:pPr>
        <w:jc w:val="center"/>
      </w:pPr>
    </w:p>
    <w:p w14:paraId="70FB7939" w14:textId="77777777" w:rsidR="006E03CD" w:rsidRPr="00560167" w:rsidRDefault="006E03CD" w:rsidP="00D824D8">
      <w:pPr>
        <w:jc w:val="center"/>
      </w:pPr>
    </w:p>
    <w:p w14:paraId="7A6674D1" w14:textId="77777777" w:rsidR="00D20820" w:rsidRPr="00560167" w:rsidRDefault="00D20820" w:rsidP="00D824D8">
      <w:pPr>
        <w:jc w:val="center"/>
        <w:rPr>
          <w:sz w:val="24"/>
        </w:rPr>
      </w:pPr>
    </w:p>
    <w:p w14:paraId="479C7288" w14:textId="77777777" w:rsidR="00D20820" w:rsidRPr="00560167" w:rsidRDefault="00D20820" w:rsidP="00D824D8">
      <w:pPr>
        <w:jc w:val="center"/>
      </w:pPr>
    </w:p>
    <w:p w14:paraId="57E2A7F1" w14:textId="77777777" w:rsidR="00156623" w:rsidRPr="00560167" w:rsidRDefault="00156623" w:rsidP="00D824D8">
      <w:pPr>
        <w:jc w:val="center"/>
        <w:rPr>
          <w:sz w:val="24"/>
        </w:rPr>
      </w:pPr>
      <w:r w:rsidRPr="00560167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C5252C" wp14:editId="3260296C">
                <wp:simplePos x="0" y="0"/>
                <wp:positionH relativeFrom="column">
                  <wp:posOffset>394335</wp:posOffset>
                </wp:positionH>
                <wp:positionV relativeFrom="paragraph">
                  <wp:posOffset>8255</wp:posOffset>
                </wp:positionV>
                <wp:extent cx="4708525" cy="8255"/>
                <wp:effectExtent l="0" t="0" r="15875" b="29845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08525" cy="8255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90E26A" id="Straight Connector 7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05pt,.65pt" to="401.8pt,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" strokecolor="#4a7ebb"/>
            </w:pict>
          </mc:Fallback>
        </mc:AlternateContent>
      </w:r>
    </w:p>
    <w:p w14:paraId="2D51AEE7" w14:textId="77777777" w:rsidR="00156623" w:rsidRPr="00560167" w:rsidRDefault="006E03CD" w:rsidP="00D824D8">
      <w:pPr>
        <w:jc w:val="center"/>
      </w:pPr>
      <w:r w:rsidRPr="00560167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457333F" wp14:editId="2E21DF64">
                <wp:simplePos x="0" y="0"/>
                <wp:positionH relativeFrom="column">
                  <wp:posOffset>394124</wp:posOffset>
                </wp:positionH>
                <wp:positionV relativeFrom="paragraph">
                  <wp:posOffset>100118</wp:posOffset>
                </wp:positionV>
                <wp:extent cx="4708525" cy="8255"/>
                <wp:effectExtent l="0" t="0" r="15875" b="29845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08525" cy="82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686048F" id="Straight Connector 6" o:spid="_x0000_s1026" style="position:absolute;flip:y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05pt,7.9pt" to="401.8pt,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" strokecolor="#d1d1d1 [3044]"/>
            </w:pict>
          </mc:Fallback>
        </mc:AlternateContent>
      </w:r>
    </w:p>
    <w:p w14:paraId="31AFB267" w14:textId="77777777" w:rsidR="006E03CD" w:rsidRDefault="006E03CD" w:rsidP="00D824D8">
      <w:pPr>
        <w:jc w:val="center"/>
      </w:pPr>
    </w:p>
    <w:p w14:paraId="3C5BF521" w14:textId="587DAD42" w:rsidR="00D20820" w:rsidRPr="00560167" w:rsidRDefault="00D20820" w:rsidP="00D824D8">
      <w:pPr>
        <w:jc w:val="center"/>
      </w:pPr>
      <w:r w:rsidRPr="00560167">
        <w:t xml:space="preserve">Relatório </w:t>
      </w:r>
      <w:r w:rsidR="00B06107">
        <w:t xml:space="preserve">final </w:t>
      </w:r>
      <w:r w:rsidRPr="00560167">
        <w:t xml:space="preserve">realizado no âmbito de </w:t>
      </w:r>
      <w:r w:rsidR="00F62F0E" w:rsidRPr="00560167">
        <w:t>Projeto</w:t>
      </w:r>
      <w:r w:rsidRPr="00560167">
        <w:t xml:space="preserve"> e Seminário,</w:t>
      </w:r>
      <w:r w:rsidRPr="00560167">
        <w:br/>
        <w:t>do curso de licenciatura em Engenharia Informática e de Com</w:t>
      </w:r>
      <w:r w:rsidR="00A01CE9">
        <w:t>putadores</w:t>
      </w:r>
      <w:r w:rsidR="00A01CE9">
        <w:br/>
        <w:t>Semestre de Verão 2017/2018</w:t>
      </w:r>
      <w:r w:rsidRPr="00560167">
        <w:br/>
      </w:r>
    </w:p>
    <w:p w14:paraId="2ED7D96B" w14:textId="77777777" w:rsidR="00D20820" w:rsidRPr="00560167" w:rsidRDefault="00D20820" w:rsidP="00D824D8">
      <w:pPr>
        <w:jc w:val="center"/>
      </w:pPr>
    </w:p>
    <w:p w14:paraId="29BC9CF6" w14:textId="6A9D6AB5" w:rsidR="00D20820" w:rsidRPr="00560167" w:rsidRDefault="00DF05D6" w:rsidP="00D824D8">
      <w:pPr>
        <w:jc w:val="center"/>
      </w:pPr>
      <w:r>
        <w:t xml:space="preserve">Julho </w:t>
      </w:r>
      <w:r w:rsidR="00A01CE9">
        <w:t>de 2018</w:t>
      </w:r>
    </w:p>
    <w:p w14:paraId="43DE60F5" w14:textId="77777777" w:rsidR="003737CF" w:rsidRDefault="003737CF" w:rsidP="00FC667E">
      <w:pPr>
        <w:pStyle w:val="Cabealho1"/>
      </w:pPr>
    </w:p>
    <w:p w14:paraId="453A7DCE" w14:textId="77777777" w:rsidR="003737CF" w:rsidRDefault="003737CF" w:rsidP="003737CF">
      <w:pPr>
        <w:rPr>
          <w:rFonts w:eastAsiaTheme="majorEastAsia" w:cstheme="majorBidi"/>
          <w:sz w:val="40"/>
          <w:szCs w:val="28"/>
        </w:rPr>
      </w:pPr>
      <w:r>
        <w:br w:type="page"/>
      </w:r>
    </w:p>
    <w:p w14:paraId="3FCD3456" w14:textId="77777777" w:rsidR="00967829" w:rsidRDefault="00967829">
      <w:pPr>
        <w:spacing w:after="200" w:line="276" w:lineRule="auto"/>
        <w:ind w:firstLine="0"/>
        <w:jc w:val="left"/>
        <w:rPr>
          <w:rFonts w:eastAsiaTheme="majorEastAsia" w:cstheme="majorBidi"/>
          <w:b/>
          <w:bCs/>
          <w:sz w:val="40"/>
          <w:szCs w:val="28"/>
        </w:rPr>
      </w:pPr>
      <w:bookmarkStart w:id="1" w:name="_Toc517606815"/>
      <w:r>
        <w:lastRenderedPageBreak/>
        <w:br w:type="page"/>
      </w:r>
    </w:p>
    <w:p w14:paraId="0E5C12AE" w14:textId="21D33CB8" w:rsidR="007B150B" w:rsidRDefault="00560167" w:rsidP="007B150B">
      <w:pPr>
        <w:pStyle w:val="Cabealho1"/>
      </w:pPr>
      <w:bookmarkStart w:id="2" w:name="_Hlk519363376"/>
      <w:bookmarkStart w:id="3" w:name="_Toc519372175"/>
      <w:r w:rsidRPr="000B3A22">
        <w:lastRenderedPageBreak/>
        <w:t>Resumo</w:t>
      </w:r>
      <w:bookmarkEnd w:id="1"/>
      <w:bookmarkEnd w:id="3"/>
    </w:p>
    <w:p w14:paraId="7D456763" w14:textId="00657344" w:rsidR="007B150B" w:rsidRDefault="007B150B" w:rsidP="007B150B">
      <w:pPr>
        <w:ind w:firstLine="0"/>
      </w:pPr>
      <w:r>
        <w:t>O projeto IView</w:t>
      </w:r>
      <w:r w:rsidR="00E45D46">
        <w:t>,</w:t>
      </w:r>
      <w:r>
        <w:t xml:space="preserve"> tem como objetivo principal desenvolver uma plataforma de contratações</w:t>
      </w:r>
      <w:r w:rsidR="00E45D46">
        <w:t xml:space="preserve"> para oferta de empregos na área de tecnologias</w:t>
      </w:r>
      <w:del w:id="4" w:author="Diogo Aires" w:date="2018-07-14T20:19:00Z">
        <w:r w:rsidR="00E45D46" w:rsidDel="00FE3A82">
          <w:delText xml:space="preserve"> de informação</w:delText>
        </w:r>
      </w:del>
      <w:r>
        <w:t>, para ser usado tanto p</w:t>
      </w:r>
      <w:ins w:id="5" w:author="Diogo Aires" w:date="2018-07-14T20:20:00Z">
        <w:r w:rsidR="00FE3A82">
          <w:t xml:space="preserve">or consultorias </w:t>
        </w:r>
      </w:ins>
      <w:del w:id="6" w:author="Diogo Aires" w:date="2018-07-14T20:20:00Z">
        <w:r w:rsidDel="00FE3A82">
          <w:delText xml:space="preserve">elas empresas contratadoras </w:delText>
        </w:r>
      </w:del>
      <w:r>
        <w:t>como por quem procura emprego. Um dos objetivos deste projeto é dar às empresas um processo de contratação mais interativo e informativo entre Empresa-Candidato.</w:t>
      </w:r>
    </w:p>
    <w:p w14:paraId="6A9C3A6C" w14:textId="6581B5CA" w:rsidR="007B150B" w:rsidRDefault="007B150B" w:rsidP="007B150B">
      <w:pPr>
        <w:ind w:firstLine="391"/>
      </w:pPr>
      <w:r>
        <w:t>Para as empresas, a aplicação</w:t>
      </w:r>
      <w:r w:rsidR="00B06107">
        <w:t xml:space="preserve"> disponibiliza </w:t>
      </w:r>
      <w:r>
        <w:t>uma administração simples dos aspetos associados a uma nova contratação (e.g. entrevistas, candidatos, projetos, cliente e vagas). Um dos pontos fortes desta plataforma é também o facto de apresentar nas ofertas de emprego</w:t>
      </w:r>
      <w:r w:rsidR="000C75A6">
        <w:t>,</w:t>
      </w:r>
      <w:r>
        <w:t xml:space="preserve"> quais as aptidões que mais se adequam à posição </w:t>
      </w:r>
      <w:r w:rsidR="000C75A6">
        <w:t>que</w:t>
      </w:r>
      <w:r>
        <w:t xml:space="preserve"> procura</w:t>
      </w:r>
      <w:r w:rsidR="000C75A6">
        <w:t>m</w:t>
      </w:r>
      <w:r>
        <w:t>, facilitando assim o processo de seleção.</w:t>
      </w:r>
    </w:p>
    <w:p w14:paraId="067A2C03" w14:textId="0C380C8C" w:rsidR="007B150B" w:rsidRDefault="007B150B" w:rsidP="007B150B">
      <w:pPr>
        <w:ind w:firstLine="391"/>
      </w:pPr>
      <w:r>
        <w:t xml:space="preserve">Por outro lado, </w:t>
      </w:r>
      <w:r w:rsidR="000B6EA1">
        <w:t xml:space="preserve">a plataforma pretende </w:t>
      </w:r>
      <w:r w:rsidR="003B6902">
        <w:t>proporciona</w:t>
      </w:r>
      <w:r w:rsidR="000B6EA1">
        <w:t>r</w:t>
      </w:r>
      <w:r>
        <w:t xml:space="preserve"> aos candidatos</w:t>
      </w:r>
      <w:r w:rsidR="000B6EA1">
        <w:t>,</w:t>
      </w:r>
      <w:r>
        <w:t xml:space="preserve"> uma</w:t>
      </w:r>
      <w:r w:rsidR="000B6EA1">
        <w:t xml:space="preserve"> nova</w:t>
      </w:r>
      <w:r>
        <w:t xml:space="preserve"> forma </w:t>
      </w:r>
      <w:r w:rsidR="000B6EA1">
        <w:t>(</w:t>
      </w:r>
      <w:r>
        <w:t>atualizada</w:t>
      </w:r>
      <w:r w:rsidR="000B6EA1">
        <w:t xml:space="preserve"> </w:t>
      </w:r>
      <w:r>
        <w:t>segundo os modelos das tecnologias recentes</w:t>
      </w:r>
      <w:r w:rsidR="000B6EA1">
        <w:t>)</w:t>
      </w:r>
      <w:r w:rsidR="00262CB8">
        <w:t>,</w:t>
      </w:r>
      <w:r>
        <w:t xml:space="preserve"> de administrar as suas informações e </w:t>
      </w:r>
      <w:r w:rsidR="00262CB8">
        <w:t>oferecer</w:t>
      </w:r>
      <w:r>
        <w:t xml:space="preserve"> candidaturas a vagas. Oferece também a possibilidade de os </w:t>
      </w:r>
      <w:del w:id="7" w:author="Diogo Aires" w:date="2018-07-14T20:21:00Z">
        <w:r w:rsidDel="00FE3A82">
          <w:delText xml:space="preserve">clientes </w:delText>
        </w:r>
      </w:del>
      <w:ins w:id="8" w:author="Diogo Aires" w:date="2018-07-14T20:21:00Z">
        <w:r w:rsidR="00FE3A82">
          <w:t xml:space="preserve">candidatos </w:t>
        </w:r>
      </w:ins>
      <w:r>
        <w:t>disponibilizarem todas as informações que acharem relevantes, como por exemplo</w:t>
      </w:r>
      <w:r w:rsidR="00262CB8">
        <w:t>, a</w:t>
      </w:r>
      <w:r>
        <w:t xml:space="preserve"> disponibilidade de horário</w:t>
      </w:r>
      <w:r w:rsidR="00262CB8">
        <w:t>s</w:t>
      </w:r>
      <w:r>
        <w:t xml:space="preserve"> para entrevistas, entre outr</w:t>
      </w:r>
      <w:r w:rsidR="00262CB8">
        <w:t>a</w:t>
      </w:r>
      <w:r>
        <w:t>s.</w:t>
      </w:r>
    </w:p>
    <w:p w14:paraId="17F71C59" w14:textId="3C9D8396" w:rsidR="007B150B" w:rsidRDefault="00262CB8" w:rsidP="007B150B">
      <w:pPr>
        <w:ind w:firstLine="391"/>
      </w:pPr>
      <w:r>
        <w:t>A</w:t>
      </w:r>
      <w:r w:rsidR="007B150B">
        <w:t xml:space="preserve"> plataforma é composta por duas vertentes: </w:t>
      </w:r>
      <w:r w:rsidR="004845D2" w:rsidRPr="004845D2">
        <w:rPr>
          <w:i/>
        </w:rPr>
        <w:t>Mobile</w:t>
      </w:r>
      <w:r w:rsidR="007B150B">
        <w:t xml:space="preserve"> e </w:t>
      </w:r>
      <w:r w:rsidR="004845D2" w:rsidRPr="004845D2">
        <w:rPr>
          <w:i/>
        </w:rPr>
        <w:t>Web</w:t>
      </w:r>
      <w:r w:rsidR="007B150B">
        <w:t>, sendo que a</w:t>
      </w:r>
      <w:r>
        <w:t xml:space="preserve"> vertente</w:t>
      </w:r>
      <w:r w:rsidR="007B150B">
        <w:t xml:space="preserve"> </w:t>
      </w:r>
      <w:r w:rsidR="004845D2" w:rsidRPr="004845D2">
        <w:rPr>
          <w:i/>
        </w:rPr>
        <w:t>Mobile</w:t>
      </w:r>
      <w:r w:rsidR="007B150B">
        <w:t xml:space="preserve"> </w:t>
      </w:r>
      <w:r>
        <w:t xml:space="preserve">vai </w:t>
      </w:r>
      <w:r w:rsidR="007B150B">
        <w:t>disponibiliza</w:t>
      </w:r>
      <w:r>
        <w:t>r</w:t>
      </w:r>
      <w:r w:rsidR="007B150B">
        <w:t xml:space="preserve"> notificações ao candidato sobre o estado dos vários processos, nos quais </w:t>
      </w:r>
      <w:r>
        <w:t>está envolvido</w:t>
      </w:r>
      <w:r w:rsidR="007B150B">
        <w:t xml:space="preserve">, bem como a </w:t>
      </w:r>
      <w:r>
        <w:t>disponibilização</w:t>
      </w:r>
      <w:r w:rsidR="007B150B">
        <w:t xml:space="preserve"> de informações relevantes sobre os mesmos; a vertente </w:t>
      </w:r>
      <w:r w:rsidR="004845D2" w:rsidRPr="004845D2">
        <w:rPr>
          <w:i/>
        </w:rPr>
        <w:t>Web</w:t>
      </w:r>
      <w:r w:rsidR="007B150B">
        <w:t>, além de disponibilizar as mesmas funções da a</w:t>
      </w:r>
      <w:r>
        <w:t>plicação</w:t>
      </w:r>
      <w:r w:rsidR="007B150B">
        <w:t xml:space="preserve"> </w:t>
      </w:r>
      <w:r w:rsidR="004845D2" w:rsidRPr="004845D2">
        <w:rPr>
          <w:i/>
        </w:rPr>
        <w:t>Mobile</w:t>
      </w:r>
      <w:r w:rsidR="007B150B">
        <w:t xml:space="preserve">, disponibiliza também as ofertas de emprego </w:t>
      </w:r>
      <w:r>
        <w:t>e</w:t>
      </w:r>
      <w:r w:rsidR="007B150B">
        <w:t xml:space="preserve"> </w:t>
      </w:r>
      <w:r>
        <w:t xml:space="preserve">gestão de </w:t>
      </w:r>
      <w:r w:rsidR="007B150B">
        <w:t>candidatura</w:t>
      </w:r>
      <w:r>
        <w:t>s</w:t>
      </w:r>
      <w:r w:rsidR="007B150B">
        <w:t>.</w:t>
      </w:r>
    </w:p>
    <w:p w14:paraId="7E075114" w14:textId="46DAE0B7" w:rsidR="007B150B" w:rsidRDefault="007B150B" w:rsidP="007B150B">
      <w:pPr>
        <w:ind w:firstLine="391"/>
      </w:pPr>
      <w:r>
        <w:t>Durante o processo de desenvolvimento dest</w:t>
      </w:r>
      <w:r w:rsidR="00262CB8">
        <w:t xml:space="preserve">e projeto, </w:t>
      </w:r>
      <w:r w:rsidR="00994D1C">
        <w:t>foram colocados</w:t>
      </w:r>
      <w:r w:rsidR="00823DC5">
        <w:t xml:space="preserve"> em prática </w:t>
      </w:r>
      <w:r>
        <w:t xml:space="preserve">os nossos conhecimentos da arquitetura </w:t>
      </w:r>
      <w:r w:rsidR="00823DC5">
        <w:t xml:space="preserve">escolhida para a sua implementação, a plataforma </w:t>
      </w:r>
      <w:r>
        <w:rPr>
          <w:i/>
        </w:rPr>
        <w:t>OutSystems</w:t>
      </w:r>
      <w:r>
        <w:t>, cujo o conhecimento é cada vez mais requisitado no mercado informático e tecnológico</w:t>
      </w:r>
      <w:r w:rsidR="00865C7D">
        <w:t xml:space="preserve"> de hoje</w:t>
      </w:r>
      <w:r>
        <w:t xml:space="preserve">, tanto </w:t>
      </w:r>
      <w:r w:rsidR="00823DC5">
        <w:t xml:space="preserve">nacional </w:t>
      </w:r>
      <w:r>
        <w:t xml:space="preserve">como estrangeiro, o que torna qualquer </w:t>
      </w:r>
      <w:r w:rsidR="00842DB2">
        <w:t>experiência</w:t>
      </w:r>
      <w:r>
        <w:t xml:space="preserve"> sobre a mesma uma mais valia para o futuro.    </w:t>
      </w:r>
    </w:p>
    <w:p w14:paraId="79BE68CB" w14:textId="77777777" w:rsidR="007B150B" w:rsidRDefault="007B150B" w:rsidP="007B150B"/>
    <w:p w14:paraId="18C72FC1" w14:textId="25ACE50E" w:rsidR="007B150B" w:rsidRDefault="007B150B" w:rsidP="007B150B">
      <w:r>
        <w:rPr>
          <w:rFonts w:cs="Times New Roman"/>
          <w:b/>
          <w:sz w:val="24"/>
          <w:szCs w:val="32"/>
        </w:rPr>
        <w:t xml:space="preserve">Palavras-chave: </w:t>
      </w:r>
      <w:r w:rsidR="0050236C">
        <w:t xml:space="preserve">Candidatos; Candidaturas; Currículos; Emprego; Entrevistas; </w:t>
      </w:r>
      <w:r w:rsidR="004845D2" w:rsidRPr="004845D2">
        <w:rPr>
          <w:i/>
        </w:rPr>
        <w:t>Web</w:t>
      </w:r>
      <w:r>
        <w:rPr>
          <w:i/>
        </w:rPr>
        <w:t>App</w:t>
      </w:r>
      <w:r>
        <w:t xml:space="preserve">; </w:t>
      </w:r>
      <w:r w:rsidR="004845D2" w:rsidRPr="004845D2">
        <w:rPr>
          <w:i/>
        </w:rPr>
        <w:t>Mobile</w:t>
      </w:r>
      <w:r>
        <w:rPr>
          <w:i/>
        </w:rPr>
        <w:t>App</w:t>
      </w:r>
      <w:r>
        <w:t>;</w:t>
      </w:r>
      <w:r w:rsidR="0050236C">
        <w:t xml:space="preserve"> </w:t>
      </w:r>
      <w:r w:rsidR="0050236C">
        <w:rPr>
          <w:i/>
        </w:rPr>
        <w:t>OutSystems</w:t>
      </w:r>
      <w:r w:rsidR="0050236C">
        <w:t xml:space="preserve">.  </w:t>
      </w:r>
    </w:p>
    <w:p w14:paraId="28E4AA0E" w14:textId="2C7FCA45" w:rsidR="002179FC" w:rsidRDefault="007B150B" w:rsidP="007B150B">
      <w:r>
        <w:t xml:space="preserve"> </w:t>
      </w:r>
      <w:r w:rsidR="002179FC">
        <w:br w:type="page"/>
      </w:r>
    </w:p>
    <w:bookmarkEnd w:id="2"/>
    <w:p w14:paraId="675C9F91" w14:textId="77777777" w:rsidR="003737CF" w:rsidRPr="007F2767" w:rsidRDefault="003737CF" w:rsidP="00FC667E">
      <w:pPr>
        <w:pStyle w:val="Cabealho1"/>
      </w:pPr>
    </w:p>
    <w:p w14:paraId="3B861B4A" w14:textId="6438CB05" w:rsidR="003737CF" w:rsidRPr="0044053B" w:rsidRDefault="003737CF" w:rsidP="0044053B">
      <w:pPr>
        <w:rPr>
          <w:rFonts w:eastAsiaTheme="majorEastAsia" w:cstheme="majorBidi"/>
          <w:sz w:val="40"/>
          <w:szCs w:val="28"/>
        </w:rPr>
      </w:pPr>
      <w:r w:rsidRPr="007F2767"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2"/>
          <w:szCs w:val="22"/>
          <w:lang w:eastAsia="en-US"/>
        </w:rPr>
        <w:id w:val="-137030386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1AFD5CC" w14:textId="67DAFD04" w:rsidR="00395B7E" w:rsidRPr="00395B7E" w:rsidRDefault="00395B7E">
          <w:pPr>
            <w:pStyle w:val="Cabealhodondice"/>
            <w:rPr>
              <w:rFonts w:ascii="Times New Roman" w:hAnsi="Times New Roman" w:cs="Times New Roman"/>
              <w:b/>
              <w:color w:val="000000" w:themeColor="text1"/>
              <w:sz w:val="40"/>
            </w:rPr>
          </w:pPr>
          <w:r w:rsidRPr="00395B7E">
            <w:rPr>
              <w:rFonts w:ascii="Times New Roman" w:hAnsi="Times New Roman" w:cs="Times New Roman"/>
              <w:b/>
              <w:color w:val="000000" w:themeColor="text1"/>
              <w:sz w:val="40"/>
            </w:rPr>
            <w:t>Índice</w:t>
          </w:r>
        </w:p>
        <w:p w14:paraId="5B815325" w14:textId="1055FE31" w:rsidR="00B73B54" w:rsidRDefault="00395B7E">
          <w:pPr>
            <w:pStyle w:val="ndice1"/>
            <w:rPr>
              <w:ins w:id="9" w:author="Diogo Aires" w:date="2018-07-14T22:54:00Z"/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ins w:id="10" w:author="Diogo Aires" w:date="2018-07-14T22:54:00Z">
            <w:r w:rsidR="00B73B54" w:rsidRPr="002A1562">
              <w:rPr>
                <w:rStyle w:val="Hiperligao"/>
              </w:rPr>
              <w:fldChar w:fldCharType="begin"/>
            </w:r>
            <w:r w:rsidR="00B73B54" w:rsidRPr="002A1562">
              <w:rPr>
                <w:rStyle w:val="Hiperligao"/>
              </w:rPr>
              <w:instrText xml:space="preserve"> </w:instrText>
            </w:r>
            <w:r w:rsidR="00B73B54">
              <w:instrText>HYPERLINK \l "_Toc519372175"</w:instrText>
            </w:r>
            <w:r w:rsidR="00B73B54" w:rsidRPr="002A1562">
              <w:rPr>
                <w:rStyle w:val="Hiperligao"/>
              </w:rPr>
              <w:instrText xml:space="preserve"> </w:instrText>
            </w:r>
            <w:r w:rsidR="00B73B54" w:rsidRPr="002A1562">
              <w:rPr>
                <w:rStyle w:val="Hiperligao"/>
              </w:rPr>
            </w:r>
            <w:r w:rsidR="00B73B54" w:rsidRPr="002A1562">
              <w:rPr>
                <w:rStyle w:val="Hiperligao"/>
              </w:rPr>
              <w:fldChar w:fldCharType="separate"/>
            </w:r>
            <w:r w:rsidR="00B73B54" w:rsidRPr="002A1562">
              <w:rPr>
                <w:rStyle w:val="Hiperligao"/>
              </w:rPr>
              <w:t>Resumo</w:t>
            </w:r>
            <w:r w:rsidR="00B73B54">
              <w:rPr>
                <w:webHidden/>
              </w:rPr>
              <w:tab/>
            </w:r>
            <w:r w:rsidR="00B73B54">
              <w:rPr>
                <w:webHidden/>
              </w:rPr>
              <w:fldChar w:fldCharType="begin"/>
            </w:r>
            <w:r w:rsidR="00B73B54">
              <w:rPr>
                <w:webHidden/>
              </w:rPr>
              <w:instrText xml:space="preserve"> PAGEREF _Toc519372175 \h </w:instrText>
            </w:r>
            <w:r w:rsidR="00B73B54">
              <w:rPr>
                <w:webHidden/>
              </w:rPr>
            </w:r>
          </w:ins>
          <w:r w:rsidR="00B73B54">
            <w:rPr>
              <w:webHidden/>
            </w:rPr>
            <w:fldChar w:fldCharType="separate"/>
          </w:r>
          <w:ins w:id="11" w:author="Diogo Aires" w:date="2018-07-14T22:54:00Z">
            <w:r w:rsidR="00B73B54">
              <w:rPr>
                <w:webHidden/>
              </w:rPr>
              <w:t>v</w:t>
            </w:r>
            <w:r w:rsidR="00B73B54">
              <w:rPr>
                <w:webHidden/>
              </w:rPr>
              <w:fldChar w:fldCharType="end"/>
            </w:r>
            <w:r w:rsidR="00B73B54" w:rsidRPr="002A1562">
              <w:rPr>
                <w:rStyle w:val="Hiperligao"/>
              </w:rPr>
              <w:fldChar w:fldCharType="end"/>
            </w:r>
          </w:ins>
        </w:p>
        <w:p w14:paraId="0B5F9953" w14:textId="421897CC" w:rsidR="00B73B54" w:rsidRDefault="00B73B54">
          <w:pPr>
            <w:pStyle w:val="ndice1"/>
            <w:rPr>
              <w:ins w:id="12" w:author="Diogo Aires" w:date="2018-07-14T22:54:00Z"/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ins w:id="13" w:author="Diogo Aires" w:date="2018-07-14T22:54:00Z">
            <w:r w:rsidRPr="002A1562">
              <w:rPr>
                <w:rStyle w:val="Hiperligao"/>
              </w:rPr>
              <w:fldChar w:fldCharType="begin"/>
            </w:r>
            <w:r w:rsidRPr="002A1562">
              <w:rPr>
                <w:rStyle w:val="Hiperligao"/>
              </w:rPr>
              <w:instrText xml:space="preserve"> </w:instrText>
            </w:r>
            <w:r>
              <w:instrText>HYPERLINK \l "_Toc519372176"</w:instrText>
            </w:r>
            <w:r w:rsidRPr="002A1562">
              <w:rPr>
                <w:rStyle w:val="Hiperligao"/>
              </w:rPr>
              <w:instrText xml:space="preserve"> </w:instrText>
            </w:r>
            <w:r w:rsidRPr="002A1562">
              <w:rPr>
                <w:rStyle w:val="Hiperligao"/>
              </w:rPr>
            </w:r>
            <w:r w:rsidRPr="002A1562">
              <w:rPr>
                <w:rStyle w:val="Hiperligao"/>
              </w:rPr>
              <w:fldChar w:fldCharType="separate"/>
            </w:r>
            <w:r w:rsidRPr="002A1562">
              <w:rPr>
                <w:rStyle w:val="Hiperligao"/>
              </w:rPr>
              <w:t>Lista de Figuras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_Toc519372176 \h </w:instrText>
            </w:r>
            <w:r>
              <w:rPr>
                <w:webHidden/>
              </w:rPr>
            </w:r>
          </w:ins>
          <w:r>
            <w:rPr>
              <w:webHidden/>
            </w:rPr>
            <w:fldChar w:fldCharType="separate"/>
          </w:r>
          <w:ins w:id="14" w:author="Diogo Aires" w:date="2018-07-14T22:54:00Z">
            <w:r>
              <w:rPr>
                <w:webHidden/>
              </w:rPr>
              <w:t>ix</w:t>
            </w:r>
            <w:r>
              <w:rPr>
                <w:webHidden/>
              </w:rPr>
              <w:fldChar w:fldCharType="end"/>
            </w:r>
            <w:r w:rsidRPr="002A1562">
              <w:rPr>
                <w:rStyle w:val="Hiperligao"/>
              </w:rPr>
              <w:fldChar w:fldCharType="end"/>
            </w:r>
          </w:ins>
        </w:p>
        <w:p w14:paraId="6D89B853" w14:textId="2B534028" w:rsidR="00B73B54" w:rsidRDefault="00B73B54">
          <w:pPr>
            <w:pStyle w:val="ndice1"/>
            <w:rPr>
              <w:ins w:id="15" w:author="Diogo Aires" w:date="2018-07-14T22:54:00Z"/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ins w:id="16" w:author="Diogo Aires" w:date="2018-07-14T22:54:00Z">
            <w:r w:rsidRPr="002A1562">
              <w:rPr>
                <w:rStyle w:val="Hiperligao"/>
              </w:rPr>
              <w:fldChar w:fldCharType="begin"/>
            </w:r>
            <w:r w:rsidRPr="002A1562">
              <w:rPr>
                <w:rStyle w:val="Hiperligao"/>
              </w:rPr>
              <w:instrText xml:space="preserve"> </w:instrText>
            </w:r>
            <w:r>
              <w:instrText>HYPERLINK \l "_Toc519372177"</w:instrText>
            </w:r>
            <w:r w:rsidRPr="002A1562">
              <w:rPr>
                <w:rStyle w:val="Hiperligao"/>
              </w:rPr>
              <w:instrText xml:space="preserve"> </w:instrText>
            </w:r>
            <w:r w:rsidRPr="002A1562">
              <w:rPr>
                <w:rStyle w:val="Hiperligao"/>
              </w:rPr>
            </w:r>
            <w:r w:rsidRPr="002A1562">
              <w:rPr>
                <w:rStyle w:val="Hiperligao"/>
              </w:rPr>
              <w:fldChar w:fldCharType="separate"/>
            </w:r>
            <w:r w:rsidRPr="002A1562">
              <w:rPr>
                <w:rStyle w:val="Hiperligao"/>
              </w:rPr>
              <w:t>Lista de Códigos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_Toc519372177 \h </w:instrText>
            </w:r>
            <w:r>
              <w:rPr>
                <w:webHidden/>
              </w:rPr>
            </w:r>
          </w:ins>
          <w:r>
            <w:rPr>
              <w:webHidden/>
            </w:rPr>
            <w:fldChar w:fldCharType="separate"/>
          </w:r>
          <w:ins w:id="17" w:author="Diogo Aires" w:date="2018-07-14T22:54:00Z">
            <w:r>
              <w:rPr>
                <w:webHidden/>
              </w:rPr>
              <w:t>xiii</w:t>
            </w:r>
            <w:r>
              <w:rPr>
                <w:webHidden/>
              </w:rPr>
              <w:fldChar w:fldCharType="end"/>
            </w:r>
            <w:r w:rsidRPr="002A1562">
              <w:rPr>
                <w:rStyle w:val="Hiperligao"/>
              </w:rPr>
              <w:fldChar w:fldCharType="end"/>
            </w:r>
          </w:ins>
        </w:p>
        <w:p w14:paraId="57714AAD" w14:textId="489DA2A0" w:rsidR="00B73B54" w:rsidRDefault="00B73B54">
          <w:pPr>
            <w:pStyle w:val="ndice1"/>
            <w:rPr>
              <w:ins w:id="18" w:author="Diogo Aires" w:date="2018-07-14T22:54:00Z"/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ins w:id="19" w:author="Diogo Aires" w:date="2018-07-14T22:54:00Z">
            <w:r w:rsidRPr="002A1562">
              <w:rPr>
                <w:rStyle w:val="Hiperligao"/>
              </w:rPr>
              <w:fldChar w:fldCharType="begin"/>
            </w:r>
            <w:r w:rsidRPr="002A1562">
              <w:rPr>
                <w:rStyle w:val="Hiperligao"/>
              </w:rPr>
              <w:instrText xml:space="preserve"> </w:instrText>
            </w:r>
            <w:r>
              <w:instrText>HYPERLINK \l "_Toc519372178"</w:instrText>
            </w:r>
            <w:r w:rsidRPr="002A1562">
              <w:rPr>
                <w:rStyle w:val="Hiperligao"/>
              </w:rPr>
              <w:instrText xml:space="preserve"> </w:instrText>
            </w:r>
            <w:r w:rsidRPr="002A1562">
              <w:rPr>
                <w:rStyle w:val="Hiperligao"/>
              </w:rPr>
            </w:r>
            <w:r w:rsidRPr="002A1562">
              <w:rPr>
                <w:rStyle w:val="Hiperligao"/>
              </w:rPr>
              <w:fldChar w:fldCharType="separate"/>
            </w:r>
            <w:r w:rsidRPr="002A1562">
              <w:rPr>
                <w:rStyle w:val="Hiperligao"/>
              </w:rPr>
              <w:t>1.</w:t>
            </w:r>
            <w:r>
              <w:rPr>
                <w:rFonts w:eastAsiaTheme="minorEastAsia"/>
                <w:b w:val="0"/>
                <w:bCs w:val="0"/>
                <w:caps w:val="0"/>
                <w:sz w:val="22"/>
                <w:szCs w:val="22"/>
                <w:lang w:eastAsia="pt-PT"/>
              </w:rPr>
              <w:tab/>
            </w:r>
            <w:r w:rsidRPr="002A1562">
              <w:rPr>
                <w:rStyle w:val="Hiperligao"/>
              </w:rPr>
              <w:t>Introdução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_Toc519372178 \h </w:instrText>
            </w:r>
            <w:r>
              <w:rPr>
                <w:webHidden/>
              </w:rPr>
            </w:r>
          </w:ins>
          <w:r>
            <w:rPr>
              <w:webHidden/>
            </w:rPr>
            <w:fldChar w:fldCharType="separate"/>
          </w:r>
          <w:ins w:id="20" w:author="Diogo Aires" w:date="2018-07-14T22:54:00Z"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  <w:r w:rsidRPr="002A1562">
              <w:rPr>
                <w:rStyle w:val="Hiperligao"/>
              </w:rPr>
              <w:fldChar w:fldCharType="end"/>
            </w:r>
          </w:ins>
        </w:p>
        <w:p w14:paraId="304AB8DF" w14:textId="7928EF2E" w:rsidR="00B73B54" w:rsidRDefault="00B73B54">
          <w:pPr>
            <w:pStyle w:val="ndice2"/>
            <w:rPr>
              <w:ins w:id="21" w:author="Diogo Aires" w:date="2018-07-14T22:54:00Z"/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ins w:id="22" w:author="Diogo Aires" w:date="2018-07-14T22:54:00Z">
            <w:r w:rsidRPr="002A1562">
              <w:rPr>
                <w:rStyle w:val="Hiperligao"/>
                <w:noProof/>
              </w:rPr>
              <w:fldChar w:fldCharType="begin"/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"_Toc519372179"</w:instrText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 w:rsidRPr="002A1562">
              <w:rPr>
                <w:rStyle w:val="Hiperligao"/>
                <w:noProof/>
              </w:rPr>
            </w:r>
            <w:r w:rsidRPr="002A1562">
              <w:rPr>
                <w:rStyle w:val="Hiperligao"/>
                <w:noProof/>
              </w:rPr>
              <w:fldChar w:fldCharType="separate"/>
            </w:r>
            <w:r w:rsidRPr="002A1562">
              <w:rPr>
                <w:rStyle w:val="Hiperligao"/>
                <w:noProof/>
              </w:rPr>
              <w:t>1.1.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2A1562">
              <w:rPr>
                <w:rStyle w:val="Hiperligao"/>
                <w:noProof/>
              </w:rPr>
              <w:t>Enquadramento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_Toc519372179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3" w:author="Diogo Aires" w:date="2018-07-14T22:54:00Z"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  <w:r w:rsidRPr="002A1562">
              <w:rPr>
                <w:rStyle w:val="Hiperligao"/>
                <w:noProof/>
              </w:rPr>
              <w:fldChar w:fldCharType="end"/>
            </w:r>
          </w:ins>
        </w:p>
        <w:p w14:paraId="3DA31DAD" w14:textId="0439BFA1" w:rsidR="00B73B54" w:rsidRDefault="00B73B54">
          <w:pPr>
            <w:pStyle w:val="ndice2"/>
            <w:rPr>
              <w:ins w:id="24" w:author="Diogo Aires" w:date="2018-07-14T22:54:00Z"/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ins w:id="25" w:author="Diogo Aires" w:date="2018-07-14T22:54:00Z">
            <w:r w:rsidRPr="002A1562">
              <w:rPr>
                <w:rStyle w:val="Hiperligao"/>
                <w:noProof/>
              </w:rPr>
              <w:fldChar w:fldCharType="begin"/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"_Toc519372180"</w:instrText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 w:rsidRPr="002A1562">
              <w:rPr>
                <w:rStyle w:val="Hiperligao"/>
                <w:noProof/>
              </w:rPr>
            </w:r>
            <w:r w:rsidRPr="002A1562">
              <w:rPr>
                <w:rStyle w:val="Hiperligao"/>
                <w:noProof/>
              </w:rPr>
              <w:fldChar w:fldCharType="separate"/>
            </w:r>
            <w:r w:rsidRPr="002A1562">
              <w:rPr>
                <w:rStyle w:val="Hiperligao"/>
                <w:noProof/>
              </w:rPr>
              <w:t>1.2.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2A1562">
              <w:rPr>
                <w:rStyle w:val="Hiperligao"/>
                <w:noProof/>
              </w:rPr>
              <w:t>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_Toc519372180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6" w:author="Diogo Aires" w:date="2018-07-14T22:54:00Z"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  <w:r w:rsidRPr="002A1562">
              <w:rPr>
                <w:rStyle w:val="Hiperligao"/>
                <w:noProof/>
              </w:rPr>
              <w:fldChar w:fldCharType="end"/>
            </w:r>
          </w:ins>
        </w:p>
        <w:p w14:paraId="35B64772" w14:textId="2380C472" w:rsidR="00B73B54" w:rsidRDefault="00B73B54">
          <w:pPr>
            <w:pStyle w:val="ndice2"/>
            <w:rPr>
              <w:ins w:id="27" w:author="Diogo Aires" w:date="2018-07-14T22:54:00Z"/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ins w:id="28" w:author="Diogo Aires" w:date="2018-07-14T22:54:00Z">
            <w:r w:rsidRPr="002A1562">
              <w:rPr>
                <w:rStyle w:val="Hiperligao"/>
                <w:noProof/>
              </w:rPr>
              <w:fldChar w:fldCharType="begin"/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"_Toc519372181"</w:instrText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 w:rsidRPr="002A1562">
              <w:rPr>
                <w:rStyle w:val="Hiperligao"/>
                <w:noProof/>
              </w:rPr>
            </w:r>
            <w:r w:rsidRPr="002A1562">
              <w:rPr>
                <w:rStyle w:val="Hiperligao"/>
                <w:noProof/>
              </w:rPr>
              <w:fldChar w:fldCharType="separate"/>
            </w:r>
            <w:r w:rsidRPr="002A1562">
              <w:rPr>
                <w:rStyle w:val="Hiperligao"/>
                <w:noProof/>
              </w:rPr>
              <w:t>1.3.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2A1562">
              <w:rPr>
                <w:rStyle w:val="Hiperligao"/>
                <w:noProof/>
              </w:rPr>
              <w:t>Organização do documento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_Toc519372181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9" w:author="Diogo Aires" w:date="2018-07-14T22:54:00Z"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  <w:r w:rsidRPr="002A1562">
              <w:rPr>
                <w:rStyle w:val="Hiperligao"/>
                <w:noProof/>
              </w:rPr>
              <w:fldChar w:fldCharType="end"/>
            </w:r>
          </w:ins>
        </w:p>
        <w:p w14:paraId="2CDFB2D6" w14:textId="5B30239C" w:rsidR="00B73B54" w:rsidRDefault="00B73B54">
          <w:pPr>
            <w:pStyle w:val="ndice1"/>
            <w:rPr>
              <w:ins w:id="30" w:author="Diogo Aires" w:date="2018-07-14T22:54:00Z"/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ins w:id="31" w:author="Diogo Aires" w:date="2018-07-14T22:54:00Z">
            <w:r w:rsidRPr="002A1562">
              <w:rPr>
                <w:rStyle w:val="Hiperligao"/>
              </w:rPr>
              <w:fldChar w:fldCharType="begin"/>
            </w:r>
            <w:r w:rsidRPr="002A1562">
              <w:rPr>
                <w:rStyle w:val="Hiperligao"/>
              </w:rPr>
              <w:instrText xml:space="preserve"> </w:instrText>
            </w:r>
            <w:r>
              <w:instrText>HYPERLINK \l "_Toc519372182"</w:instrText>
            </w:r>
            <w:r w:rsidRPr="002A1562">
              <w:rPr>
                <w:rStyle w:val="Hiperligao"/>
              </w:rPr>
              <w:instrText xml:space="preserve"> </w:instrText>
            </w:r>
            <w:r w:rsidRPr="002A1562">
              <w:rPr>
                <w:rStyle w:val="Hiperligao"/>
              </w:rPr>
            </w:r>
            <w:r w:rsidRPr="002A1562">
              <w:rPr>
                <w:rStyle w:val="Hiperligao"/>
              </w:rPr>
              <w:fldChar w:fldCharType="separate"/>
            </w:r>
            <w:r w:rsidRPr="002A1562">
              <w:rPr>
                <w:rStyle w:val="Hiperligao"/>
              </w:rPr>
              <w:t>2.</w:t>
            </w:r>
            <w:r>
              <w:rPr>
                <w:rFonts w:eastAsiaTheme="minorEastAsia"/>
                <w:b w:val="0"/>
                <w:bCs w:val="0"/>
                <w:caps w:val="0"/>
                <w:sz w:val="22"/>
                <w:szCs w:val="22"/>
                <w:lang w:eastAsia="pt-PT"/>
              </w:rPr>
              <w:tab/>
            </w:r>
            <w:r w:rsidRPr="002A1562">
              <w:rPr>
                <w:rStyle w:val="Hiperligao"/>
              </w:rPr>
              <w:t>Formulação do Problema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_Toc519372182 \h </w:instrText>
            </w:r>
            <w:r>
              <w:rPr>
                <w:webHidden/>
              </w:rPr>
            </w:r>
          </w:ins>
          <w:r>
            <w:rPr>
              <w:webHidden/>
            </w:rPr>
            <w:fldChar w:fldCharType="separate"/>
          </w:r>
          <w:ins w:id="32" w:author="Diogo Aires" w:date="2018-07-14T22:54:00Z"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  <w:r w:rsidRPr="002A1562">
              <w:rPr>
                <w:rStyle w:val="Hiperligao"/>
              </w:rPr>
              <w:fldChar w:fldCharType="end"/>
            </w:r>
          </w:ins>
        </w:p>
        <w:p w14:paraId="1CDC8E17" w14:textId="2682FECB" w:rsidR="00B73B54" w:rsidRDefault="00B73B54">
          <w:pPr>
            <w:pStyle w:val="ndice2"/>
            <w:rPr>
              <w:ins w:id="33" w:author="Diogo Aires" w:date="2018-07-14T22:54:00Z"/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ins w:id="34" w:author="Diogo Aires" w:date="2018-07-14T22:54:00Z">
            <w:r w:rsidRPr="002A1562">
              <w:rPr>
                <w:rStyle w:val="Hiperligao"/>
                <w:noProof/>
              </w:rPr>
              <w:fldChar w:fldCharType="begin"/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"_Toc519372183"</w:instrText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 w:rsidRPr="002A1562">
              <w:rPr>
                <w:rStyle w:val="Hiperligao"/>
                <w:noProof/>
              </w:rPr>
            </w:r>
            <w:r w:rsidRPr="002A1562">
              <w:rPr>
                <w:rStyle w:val="Hiperligao"/>
                <w:noProof/>
              </w:rPr>
              <w:fldChar w:fldCharType="separate"/>
            </w:r>
            <w:r w:rsidRPr="002A1562">
              <w:rPr>
                <w:rStyle w:val="Hiperligao"/>
                <w:noProof/>
              </w:rPr>
              <w:t>2.1.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2A1562">
              <w:rPr>
                <w:rStyle w:val="Hiperligao"/>
                <w:noProof/>
              </w:rPr>
              <w:t>Estado da arte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_Toc519372183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5" w:author="Diogo Aires" w:date="2018-07-14T22:54:00Z"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  <w:r w:rsidRPr="002A1562">
              <w:rPr>
                <w:rStyle w:val="Hiperligao"/>
                <w:noProof/>
              </w:rPr>
              <w:fldChar w:fldCharType="end"/>
            </w:r>
          </w:ins>
        </w:p>
        <w:p w14:paraId="5443D3BB" w14:textId="092C446E" w:rsidR="00B73B54" w:rsidRDefault="00B73B54">
          <w:pPr>
            <w:pStyle w:val="ndice2"/>
            <w:rPr>
              <w:ins w:id="36" w:author="Diogo Aires" w:date="2018-07-14T22:54:00Z"/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ins w:id="37" w:author="Diogo Aires" w:date="2018-07-14T22:54:00Z">
            <w:r w:rsidRPr="002A1562">
              <w:rPr>
                <w:rStyle w:val="Hiperligao"/>
                <w:noProof/>
              </w:rPr>
              <w:fldChar w:fldCharType="begin"/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"_Toc519372184"</w:instrText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 w:rsidRPr="002A1562">
              <w:rPr>
                <w:rStyle w:val="Hiperligao"/>
                <w:noProof/>
              </w:rPr>
            </w:r>
            <w:r w:rsidRPr="002A1562">
              <w:rPr>
                <w:rStyle w:val="Hiperligao"/>
                <w:noProof/>
              </w:rPr>
              <w:fldChar w:fldCharType="separate"/>
            </w:r>
            <w:r w:rsidRPr="002A1562">
              <w:rPr>
                <w:rStyle w:val="Hiperligao"/>
                <w:noProof/>
              </w:rPr>
              <w:t>2.2.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2A1562">
              <w:rPr>
                <w:rStyle w:val="Hiperligao"/>
                <w:noProof/>
              </w:rPr>
              <w:t>Descrição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_Toc519372184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8" w:author="Diogo Aires" w:date="2018-07-14T22:54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A1562">
              <w:rPr>
                <w:rStyle w:val="Hiperligao"/>
                <w:noProof/>
              </w:rPr>
              <w:fldChar w:fldCharType="end"/>
            </w:r>
          </w:ins>
        </w:p>
        <w:p w14:paraId="491EA2CC" w14:textId="21F25455" w:rsidR="00B73B54" w:rsidRDefault="00B73B54">
          <w:pPr>
            <w:pStyle w:val="ndice3"/>
            <w:tabs>
              <w:tab w:val="left" w:pos="1540"/>
              <w:tab w:val="right" w:leader="dot" w:pos="8494"/>
            </w:tabs>
            <w:rPr>
              <w:ins w:id="39" w:author="Diogo Aires" w:date="2018-07-14T22:54:00Z"/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ins w:id="40" w:author="Diogo Aires" w:date="2018-07-14T22:54:00Z">
            <w:r w:rsidRPr="002A1562">
              <w:rPr>
                <w:rStyle w:val="Hiperligao"/>
                <w:noProof/>
              </w:rPr>
              <w:fldChar w:fldCharType="begin"/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"_Toc519372185"</w:instrText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 w:rsidRPr="002A1562">
              <w:rPr>
                <w:rStyle w:val="Hiperligao"/>
                <w:noProof/>
              </w:rPr>
            </w:r>
            <w:r w:rsidRPr="002A1562">
              <w:rPr>
                <w:rStyle w:val="Hiperligao"/>
                <w:noProof/>
              </w:rPr>
              <w:fldChar w:fldCharType="separate"/>
            </w:r>
            <w:r w:rsidRPr="002A1562">
              <w:rPr>
                <w:rStyle w:val="Hiperligao"/>
                <w:noProof/>
              </w:rPr>
              <w:t>2.2.1.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2A1562">
              <w:rPr>
                <w:rStyle w:val="Hiperligao"/>
                <w:noProof/>
              </w:rPr>
              <w:t>Aplicação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_Toc519372185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41" w:author="Diogo Aires" w:date="2018-07-14T22:54:00Z"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  <w:r w:rsidRPr="002A1562">
              <w:rPr>
                <w:rStyle w:val="Hiperligao"/>
                <w:noProof/>
              </w:rPr>
              <w:fldChar w:fldCharType="end"/>
            </w:r>
          </w:ins>
        </w:p>
        <w:p w14:paraId="37583B3C" w14:textId="5F3CD47F" w:rsidR="00B73B54" w:rsidRDefault="00B73B54">
          <w:pPr>
            <w:pStyle w:val="ndice3"/>
            <w:tabs>
              <w:tab w:val="left" w:pos="1540"/>
              <w:tab w:val="right" w:leader="dot" w:pos="8494"/>
            </w:tabs>
            <w:rPr>
              <w:ins w:id="42" w:author="Diogo Aires" w:date="2018-07-14T22:54:00Z"/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ins w:id="43" w:author="Diogo Aires" w:date="2018-07-14T22:54:00Z">
            <w:r w:rsidRPr="002A1562">
              <w:rPr>
                <w:rStyle w:val="Hiperligao"/>
                <w:noProof/>
              </w:rPr>
              <w:fldChar w:fldCharType="begin"/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"_Toc519372186"</w:instrText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 w:rsidRPr="002A1562">
              <w:rPr>
                <w:rStyle w:val="Hiperligao"/>
                <w:noProof/>
              </w:rPr>
            </w:r>
            <w:r w:rsidRPr="002A1562">
              <w:rPr>
                <w:rStyle w:val="Hiperligao"/>
                <w:noProof/>
              </w:rPr>
              <w:fldChar w:fldCharType="separate"/>
            </w:r>
            <w:r w:rsidRPr="002A1562">
              <w:rPr>
                <w:rStyle w:val="Hiperligao"/>
                <w:noProof/>
              </w:rPr>
              <w:t>2.2.2.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2A1562">
              <w:rPr>
                <w:rStyle w:val="Hiperligao"/>
                <w:noProof/>
              </w:rPr>
              <w:t>Aplicação mobile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_Toc519372186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44" w:author="Diogo Aires" w:date="2018-07-14T22:54:00Z"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  <w:r w:rsidRPr="002A1562">
              <w:rPr>
                <w:rStyle w:val="Hiperligao"/>
                <w:noProof/>
              </w:rPr>
              <w:fldChar w:fldCharType="end"/>
            </w:r>
          </w:ins>
        </w:p>
        <w:p w14:paraId="4EE53F71" w14:textId="59CBE29F" w:rsidR="00B73B54" w:rsidRDefault="00B73B54">
          <w:pPr>
            <w:pStyle w:val="ndice2"/>
            <w:rPr>
              <w:ins w:id="45" w:author="Diogo Aires" w:date="2018-07-14T22:54:00Z"/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ins w:id="46" w:author="Diogo Aires" w:date="2018-07-14T22:54:00Z">
            <w:r w:rsidRPr="002A1562">
              <w:rPr>
                <w:rStyle w:val="Hiperligao"/>
                <w:noProof/>
              </w:rPr>
              <w:fldChar w:fldCharType="begin"/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"_Toc519372187"</w:instrText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 w:rsidRPr="002A1562">
              <w:rPr>
                <w:rStyle w:val="Hiperligao"/>
                <w:noProof/>
              </w:rPr>
            </w:r>
            <w:r w:rsidRPr="002A1562">
              <w:rPr>
                <w:rStyle w:val="Hiperligao"/>
                <w:noProof/>
              </w:rPr>
              <w:fldChar w:fldCharType="separate"/>
            </w:r>
            <w:r w:rsidRPr="002A1562">
              <w:rPr>
                <w:rStyle w:val="Hiperligao"/>
                <w:noProof/>
              </w:rPr>
              <w:t>2.3.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2A1562">
              <w:rPr>
                <w:rStyle w:val="Hiperligao"/>
                <w:noProof/>
              </w:rPr>
              <w:t>Descrição da plataforma, modelos de desenvolvimentos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_Toc519372187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47" w:author="Diogo Aires" w:date="2018-07-14T22:54:00Z"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  <w:r w:rsidRPr="002A1562">
              <w:rPr>
                <w:rStyle w:val="Hiperligao"/>
                <w:noProof/>
              </w:rPr>
              <w:fldChar w:fldCharType="end"/>
            </w:r>
          </w:ins>
        </w:p>
        <w:p w14:paraId="4BBFB94D" w14:textId="43F3B40F" w:rsidR="00B73B54" w:rsidRDefault="00B73B54">
          <w:pPr>
            <w:pStyle w:val="ndice3"/>
            <w:tabs>
              <w:tab w:val="left" w:pos="1540"/>
              <w:tab w:val="right" w:leader="dot" w:pos="8494"/>
            </w:tabs>
            <w:rPr>
              <w:ins w:id="48" w:author="Diogo Aires" w:date="2018-07-14T22:54:00Z"/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ins w:id="49" w:author="Diogo Aires" w:date="2018-07-14T22:54:00Z">
            <w:r w:rsidRPr="002A1562">
              <w:rPr>
                <w:rStyle w:val="Hiperligao"/>
                <w:noProof/>
              </w:rPr>
              <w:fldChar w:fldCharType="begin"/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"_Toc519372188"</w:instrText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 w:rsidRPr="002A1562">
              <w:rPr>
                <w:rStyle w:val="Hiperligao"/>
                <w:noProof/>
              </w:rPr>
            </w:r>
            <w:r w:rsidRPr="002A1562">
              <w:rPr>
                <w:rStyle w:val="Hiperligao"/>
                <w:noProof/>
              </w:rPr>
              <w:fldChar w:fldCharType="separate"/>
            </w:r>
            <w:r w:rsidRPr="002A1562">
              <w:rPr>
                <w:rStyle w:val="Hiperligao"/>
                <w:noProof/>
              </w:rPr>
              <w:t>2.3.1.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2A1562">
              <w:rPr>
                <w:rStyle w:val="Hiperligao"/>
                <w:noProof/>
              </w:rPr>
              <w:t>Servidores Fundamentais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_Toc519372188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50" w:author="Diogo Aires" w:date="2018-07-14T22:54:00Z"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  <w:r w:rsidRPr="002A1562">
              <w:rPr>
                <w:rStyle w:val="Hiperligao"/>
                <w:noProof/>
              </w:rPr>
              <w:fldChar w:fldCharType="end"/>
            </w:r>
          </w:ins>
        </w:p>
        <w:p w14:paraId="1534A45B" w14:textId="31573557" w:rsidR="00B73B54" w:rsidRDefault="00B73B54">
          <w:pPr>
            <w:pStyle w:val="ndice3"/>
            <w:tabs>
              <w:tab w:val="left" w:pos="1540"/>
              <w:tab w:val="right" w:leader="dot" w:pos="8494"/>
            </w:tabs>
            <w:rPr>
              <w:ins w:id="51" w:author="Diogo Aires" w:date="2018-07-14T22:54:00Z"/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ins w:id="52" w:author="Diogo Aires" w:date="2018-07-14T22:54:00Z">
            <w:r w:rsidRPr="002A1562">
              <w:rPr>
                <w:rStyle w:val="Hiperligao"/>
                <w:noProof/>
              </w:rPr>
              <w:fldChar w:fldCharType="begin"/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"_Toc519372189"</w:instrText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 w:rsidRPr="002A1562">
              <w:rPr>
                <w:rStyle w:val="Hiperligao"/>
                <w:noProof/>
              </w:rPr>
            </w:r>
            <w:r w:rsidRPr="002A1562">
              <w:rPr>
                <w:rStyle w:val="Hiperligao"/>
                <w:noProof/>
              </w:rPr>
              <w:fldChar w:fldCharType="separate"/>
            </w:r>
            <w:r w:rsidRPr="002A1562">
              <w:rPr>
                <w:rStyle w:val="Hiperligao"/>
                <w:noProof/>
              </w:rPr>
              <w:t>2.3.2.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2A1562">
              <w:rPr>
                <w:rStyle w:val="Hiperligao"/>
                <w:noProof/>
              </w:rPr>
              <w:t>Sincronismo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_Toc519372189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53" w:author="Diogo Aires" w:date="2018-07-14T22:54:00Z"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  <w:r w:rsidRPr="002A1562">
              <w:rPr>
                <w:rStyle w:val="Hiperligao"/>
                <w:noProof/>
              </w:rPr>
              <w:fldChar w:fldCharType="end"/>
            </w:r>
          </w:ins>
        </w:p>
        <w:p w14:paraId="1F91E152" w14:textId="573D1A20" w:rsidR="00B73B54" w:rsidRDefault="00B73B54">
          <w:pPr>
            <w:pStyle w:val="ndice3"/>
            <w:tabs>
              <w:tab w:val="left" w:pos="1540"/>
              <w:tab w:val="right" w:leader="dot" w:pos="8494"/>
            </w:tabs>
            <w:rPr>
              <w:ins w:id="54" w:author="Diogo Aires" w:date="2018-07-14T22:54:00Z"/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ins w:id="55" w:author="Diogo Aires" w:date="2018-07-14T22:54:00Z">
            <w:r w:rsidRPr="002A1562">
              <w:rPr>
                <w:rStyle w:val="Hiperligao"/>
                <w:noProof/>
              </w:rPr>
              <w:fldChar w:fldCharType="begin"/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"_Toc519372190"</w:instrText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 w:rsidRPr="002A1562">
              <w:rPr>
                <w:rStyle w:val="Hiperligao"/>
                <w:noProof/>
              </w:rPr>
            </w:r>
            <w:r w:rsidRPr="002A1562">
              <w:rPr>
                <w:rStyle w:val="Hiperligao"/>
                <w:noProof/>
              </w:rPr>
              <w:fldChar w:fldCharType="separate"/>
            </w:r>
            <w:r w:rsidRPr="002A1562">
              <w:rPr>
                <w:rStyle w:val="Hiperligao"/>
                <w:noProof/>
              </w:rPr>
              <w:t>2.4.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2A1562">
              <w:rPr>
                <w:rStyle w:val="Hiperligao"/>
                <w:noProof/>
              </w:rPr>
              <w:t>Segurança de Informação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_Toc519372190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56" w:author="Diogo Aires" w:date="2018-07-14T22:54:00Z"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  <w:r w:rsidRPr="002A1562">
              <w:rPr>
                <w:rStyle w:val="Hiperligao"/>
                <w:noProof/>
              </w:rPr>
              <w:fldChar w:fldCharType="end"/>
            </w:r>
          </w:ins>
        </w:p>
        <w:p w14:paraId="3A7DCB59" w14:textId="77118CF0" w:rsidR="00B73B54" w:rsidRDefault="00B73B54">
          <w:pPr>
            <w:pStyle w:val="ndice1"/>
            <w:rPr>
              <w:ins w:id="57" w:author="Diogo Aires" w:date="2018-07-14T22:54:00Z"/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ins w:id="58" w:author="Diogo Aires" w:date="2018-07-14T22:54:00Z">
            <w:r w:rsidRPr="002A1562">
              <w:rPr>
                <w:rStyle w:val="Hiperligao"/>
              </w:rPr>
              <w:fldChar w:fldCharType="begin"/>
            </w:r>
            <w:r w:rsidRPr="002A1562">
              <w:rPr>
                <w:rStyle w:val="Hiperligao"/>
              </w:rPr>
              <w:instrText xml:space="preserve"> </w:instrText>
            </w:r>
            <w:r>
              <w:instrText>HYPERLINK \l "_Toc519372191"</w:instrText>
            </w:r>
            <w:r w:rsidRPr="002A1562">
              <w:rPr>
                <w:rStyle w:val="Hiperligao"/>
              </w:rPr>
              <w:instrText xml:space="preserve"> </w:instrText>
            </w:r>
            <w:r w:rsidRPr="002A1562">
              <w:rPr>
                <w:rStyle w:val="Hiperligao"/>
              </w:rPr>
            </w:r>
            <w:r w:rsidRPr="002A1562">
              <w:rPr>
                <w:rStyle w:val="Hiperligao"/>
              </w:rPr>
              <w:fldChar w:fldCharType="separate"/>
            </w:r>
            <w:r w:rsidRPr="002A1562">
              <w:rPr>
                <w:rStyle w:val="Hiperligao"/>
              </w:rPr>
              <w:t>3.</w:t>
            </w:r>
            <w:r>
              <w:rPr>
                <w:rFonts w:eastAsiaTheme="minorEastAsia"/>
                <w:b w:val="0"/>
                <w:bCs w:val="0"/>
                <w:caps w:val="0"/>
                <w:sz w:val="22"/>
                <w:szCs w:val="22"/>
                <w:lang w:eastAsia="pt-PT"/>
              </w:rPr>
              <w:tab/>
            </w:r>
            <w:r w:rsidRPr="002A1562">
              <w:rPr>
                <w:rStyle w:val="Hiperligao"/>
              </w:rPr>
              <w:t>Solução Proposta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_Toc519372191 \h </w:instrText>
            </w:r>
            <w:r>
              <w:rPr>
                <w:webHidden/>
              </w:rPr>
            </w:r>
          </w:ins>
          <w:r>
            <w:rPr>
              <w:webHidden/>
            </w:rPr>
            <w:fldChar w:fldCharType="separate"/>
          </w:r>
          <w:ins w:id="59" w:author="Diogo Aires" w:date="2018-07-14T22:54:00Z"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  <w:r w:rsidRPr="002A1562">
              <w:rPr>
                <w:rStyle w:val="Hiperligao"/>
              </w:rPr>
              <w:fldChar w:fldCharType="end"/>
            </w:r>
          </w:ins>
        </w:p>
        <w:p w14:paraId="06EEF6E4" w14:textId="4756CC68" w:rsidR="00B73B54" w:rsidRDefault="00B73B54">
          <w:pPr>
            <w:pStyle w:val="ndice2"/>
            <w:rPr>
              <w:ins w:id="60" w:author="Diogo Aires" w:date="2018-07-14T22:54:00Z"/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ins w:id="61" w:author="Diogo Aires" w:date="2018-07-14T22:54:00Z">
            <w:r w:rsidRPr="002A1562">
              <w:rPr>
                <w:rStyle w:val="Hiperligao"/>
                <w:noProof/>
              </w:rPr>
              <w:fldChar w:fldCharType="begin"/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"_Toc519372192"</w:instrText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 w:rsidRPr="002A1562">
              <w:rPr>
                <w:rStyle w:val="Hiperligao"/>
                <w:noProof/>
              </w:rPr>
            </w:r>
            <w:r w:rsidRPr="002A1562">
              <w:rPr>
                <w:rStyle w:val="Hiperligao"/>
                <w:noProof/>
              </w:rPr>
              <w:fldChar w:fldCharType="separate"/>
            </w:r>
            <w:r w:rsidRPr="002A1562">
              <w:rPr>
                <w:rStyle w:val="Hiperligao"/>
                <w:noProof/>
              </w:rPr>
              <w:t>3.1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2A1562">
              <w:rPr>
                <w:rStyle w:val="Hiperligao"/>
                <w:noProof/>
              </w:rPr>
              <w:t>Arquitetura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_Toc519372192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62" w:author="Diogo Aires" w:date="2018-07-14T22:54:00Z"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  <w:r w:rsidRPr="002A1562">
              <w:rPr>
                <w:rStyle w:val="Hiperligao"/>
                <w:noProof/>
              </w:rPr>
              <w:fldChar w:fldCharType="end"/>
            </w:r>
          </w:ins>
        </w:p>
        <w:p w14:paraId="18824F57" w14:textId="55C444D0" w:rsidR="00B73B54" w:rsidRDefault="00B73B54">
          <w:pPr>
            <w:pStyle w:val="ndice2"/>
            <w:rPr>
              <w:ins w:id="63" w:author="Diogo Aires" w:date="2018-07-14T22:54:00Z"/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ins w:id="64" w:author="Diogo Aires" w:date="2018-07-14T22:54:00Z">
            <w:r w:rsidRPr="002A1562">
              <w:rPr>
                <w:rStyle w:val="Hiperligao"/>
                <w:noProof/>
              </w:rPr>
              <w:fldChar w:fldCharType="begin"/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"_Toc519372193"</w:instrText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 w:rsidRPr="002A1562">
              <w:rPr>
                <w:rStyle w:val="Hiperligao"/>
                <w:noProof/>
              </w:rPr>
            </w:r>
            <w:r w:rsidRPr="002A1562">
              <w:rPr>
                <w:rStyle w:val="Hiperligao"/>
                <w:noProof/>
              </w:rPr>
              <w:fldChar w:fldCharType="separate"/>
            </w:r>
            <w:r w:rsidRPr="002A1562">
              <w:rPr>
                <w:rStyle w:val="Hiperligao"/>
                <w:noProof/>
              </w:rPr>
              <w:t>3.2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2A1562">
              <w:rPr>
                <w:rStyle w:val="Hiperligao"/>
                <w:noProof/>
              </w:rPr>
              <w:t>Modelo entidade-associação da base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_Toc519372193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65" w:author="Diogo Aires" w:date="2018-07-14T22:54:00Z"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  <w:r w:rsidRPr="002A1562">
              <w:rPr>
                <w:rStyle w:val="Hiperligao"/>
                <w:noProof/>
              </w:rPr>
              <w:fldChar w:fldCharType="end"/>
            </w:r>
          </w:ins>
        </w:p>
        <w:p w14:paraId="5A2A6D28" w14:textId="58096EE5" w:rsidR="00B73B54" w:rsidRDefault="00B73B54">
          <w:pPr>
            <w:pStyle w:val="ndice3"/>
            <w:tabs>
              <w:tab w:val="left" w:pos="1540"/>
              <w:tab w:val="right" w:leader="dot" w:pos="8494"/>
            </w:tabs>
            <w:rPr>
              <w:ins w:id="66" w:author="Diogo Aires" w:date="2018-07-14T22:54:00Z"/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ins w:id="67" w:author="Diogo Aires" w:date="2018-07-14T22:54:00Z">
            <w:r w:rsidRPr="002A1562">
              <w:rPr>
                <w:rStyle w:val="Hiperligao"/>
                <w:noProof/>
              </w:rPr>
              <w:fldChar w:fldCharType="begin"/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"_Toc519372194"</w:instrText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 w:rsidRPr="002A1562">
              <w:rPr>
                <w:rStyle w:val="Hiperligao"/>
                <w:noProof/>
              </w:rPr>
            </w:r>
            <w:r w:rsidRPr="002A1562">
              <w:rPr>
                <w:rStyle w:val="Hiperligao"/>
                <w:noProof/>
              </w:rPr>
              <w:fldChar w:fldCharType="separate"/>
            </w:r>
            <w:r w:rsidRPr="002A1562">
              <w:rPr>
                <w:rStyle w:val="Hiperligao"/>
                <w:noProof/>
              </w:rPr>
              <w:t>3.2.1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2A1562">
              <w:rPr>
                <w:rStyle w:val="Hiperligao"/>
                <w:noProof/>
              </w:rPr>
              <w:t>Utilizadores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_Toc519372194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68" w:author="Diogo Aires" w:date="2018-07-14T22:54:00Z"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  <w:r w:rsidRPr="002A1562">
              <w:rPr>
                <w:rStyle w:val="Hiperligao"/>
                <w:noProof/>
              </w:rPr>
              <w:fldChar w:fldCharType="end"/>
            </w:r>
          </w:ins>
        </w:p>
        <w:p w14:paraId="28AA8C59" w14:textId="1370B783" w:rsidR="00B73B54" w:rsidRDefault="00B73B54">
          <w:pPr>
            <w:pStyle w:val="ndice3"/>
            <w:tabs>
              <w:tab w:val="left" w:pos="1540"/>
              <w:tab w:val="right" w:leader="dot" w:pos="8494"/>
            </w:tabs>
            <w:rPr>
              <w:ins w:id="69" w:author="Diogo Aires" w:date="2018-07-14T22:54:00Z"/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ins w:id="70" w:author="Diogo Aires" w:date="2018-07-14T22:54:00Z">
            <w:r w:rsidRPr="002A1562">
              <w:rPr>
                <w:rStyle w:val="Hiperligao"/>
                <w:noProof/>
              </w:rPr>
              <w:fldChar w:fldCharType="begin"/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"_Toc519372195"</w:instrText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 w:rsidRPr="002A1562">
              <w:rPr>
                <w:rStyle w:val="Hiperligao"/>
                <w:noProof/>
              </w:rPr>
            </w:r>
            <w:r w:rsidRPr="002A1562">
              <w:rPr>
                <w:rStyle w:val="Hiperligao"/>
                <w:noProof/>
              </w:rPr>
              <w:fldChar w:fldCharType="separate"/>
            </w:r>
            <w:r w:rsidRPr="002A1562">
              <w:rPr>
                <w:rStyle w:val="Hiperligao"/>
                <w:noProof/>
              </w:rPr>
              <w:t>3.2.2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2A1562">
              <w:rPr>
                <w:rStyle w:val="Hiperligao"/>
                <w:noProof/>
              </w:rPr>
              <w:t>Vagas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_Toc519372195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71" w:author="Diogo Aires" w:date="2018-07-14T22:54:00Z"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  <w:r w:rsidRPr="002A1562">
              <w:rPr>
                <w:rStyle w:val="Hiperligao"/>
                <w:noProof/>
              </w:rPr>
              <w:fldChar w:fldCharType="end"/>
            </w:r>
          </w:ins>
        </w:p>
        <w:p w14:paraId="31D6ECA1" w14:textId="047FE06B" w:rsidR="00B73B54" w:rsidRDefault="00B73B54">
          <w:pPr>
            <w:pStyle w:val="ndice3"/>
            <w:tabs>
              <w:tab w:val="left" w:pos="1540"/>
              <w:tab w:val="right" w:leader="dot" w:pos="8494"/>
            </w:tabs>
            <w:rPr>
              <w:ins w:id="72" w:author="Diogo Aires" w:date="2018-07-14T22:54:00Z"/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ins w:id="73" w:author="Diogo Aires" w:date="2018-07-14T22:54:00Z">
            <w:r w:rsidRPr="002A1562">
              <w:rPr>
                <w:rStyle w:val="Hiperligao"/>
                <w:noProof/>
              </w:rPr>
              <w:fldChar w:fldCharType="begin"/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"_Toc519372196"</w:instrText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 w:rsidRPr="002A1562">
              <w:rPr>
                <w:rStyle w:val="Hiperligao"/>
                <w:noProof/>
              </w:rPr>
            </w:r>
            <w:r w:rsidRPr="002A1562">
              <w:rPr>
                <w:rStyle w:val="Hiperligao"/>
                <w:noProof/>
              </w:rPr>
              <w:fldChar w:fldCharType="separate"/>
            </w:r>
            <w:r w:rsidRPr="002A1562">
              <w:rPr>
                <w:rStyle w:val="Hiperligao"/>
                <w:noProof/>
              </w:rPr>
              <w:t>3.2.3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2A1562">
              <w:rPr>
                <w:rStyle w:val="Hiperligao"/>
                <w:noProof/>
              </w:rPr>
              <w:t>Eventos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_Toc519372196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74" w:author="Diogo Aires" w:date="2018-07-14T22:54:00Z"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  <w:r w:rsidRPr="002A1562">
              <w:rPr>
                <w:rStyle w:val="Hiperligao"/>
                <w:noProof/>
              </w:rPr>
              <w:fldChar w:fldCharType="end"/>
            </w:r>
          </w:ins>
        </w:p>
        <w:p w14:paraId="1D409C1B" w14:textId="68EC901F" w:rsidR="00B73B54" w:rsidRDefault="00B73B54">
          <w:pPr>
            <w:pStyle w:val="ndice2"/>
            <w:rPr>
              <w:ins w:id="75" w:author="Diogo Aires" w:date="2018-07-14T22:54:00Z"/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ins w:id="76" w:author="Diogo Aires" w:date="2018-07-14T22:54:00Z">
            <w:r w:rsidRPr="002A1562">
              <w:rPr>
                <w:rStyle w:val="Hiperligao"/>
                <w:noProof/>
              </w:rPr>
              <w:fldChar w:fldCharType="begin"/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"_Toc519372197"</w:instrText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 w:rsidRPr="002A1562">
              <w:rPr>
                <w:rStyle w:val="Hiperligao"/>
                <w:noProof/>
              </w:rPr>
            </w:r>
            <w:r w:rsidRPr="002A1562">
              <w:rPr>
                <w:rStyle w:val="Hiperligao"/>
                <w:noProof/>
              </w:rPr>
              <w:fldChar w:fldCharType="separate"/>
            </w:r>
            <w:r w:rsidRPr="002A1562">
              <w:rPr>
                <w:rStyle w:val="Hiperligao"/>
                <w:noProof/>
              </w:rPr>
              <w:t>3.3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2A1562">
              <w:rPr>
                <w:rStyle w:val="Hiperligao"/>
                <w:noProof/>
              </w:rPr>
              <w:t>Wireframes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_Toc519372197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77" w:author="Diogo Aires" w:date="2018-07-14T22:54:00Z"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  <w:r w:rsidRPr="002A1562">
              <w:rPr>
                <w:rStyle w:val="Hiperligao"/>
                <w:noProof/>
              </w:rPr>
              <w:fldChar w:fldCharType="end"/>
            </w:r>
          </w:ins>
        </w:p>
        <w:p w14:paraId="52B17373" w14:textId="68683C1D" w:rsidR="00B73B54" w:rsidRDefault="00B73B54">
          <w:pPr>
            <w:pStyle w:val="ndice2"/>
            <w:rPr>
              <w:ins w:id="78" w:author="Diogo Aires" w:date="2018-07-14T22:54:00Z"/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ins w:id="79" w:author="Diogo Aires" w:date="2018-07-14T22:54:00Z">
            <w:r w:rsidRPr="002A1562">
              <w:rPr>
                <w:rStyle w:val="Hiperligao"/>
                <w:noProof/>
              </w:rPr>
              <w:fldChar w:fldCharType="begin"/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"_Toc519372198"</w:instrText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 w:rsidRPr="002A1562">
              <w:rPr>
                <w:rStyle w:val="Hiperligao"/>
                <w:noProof/>
              </w:rPr>
            </w:r>
            <w:r w:rsidRPr="002A1562">
              <w:rPr>
                <w:rStyle w:val="Hiperligao"/>
                <w:noProof/>
              </w:rPr>
              <w:fldChar w:fldCharType="separate"/>
            </w:r>
            <w:r w:rsidRPr="002A1562">
              <w:rPr>
                <w:rStyle w:val="Hiperligao"/>
                <w:noProof/>
              </w:rPr>
              <w:t>3.4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2A1562">
              <w:rPr>
                <w:rStyle w:val="Hiperligao"/>
                <w:noProof/>
              </w:rPr>
              <w:t>Desenvolvimento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_Toc519372198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80" w:author="Diogo Aires" w:date="2018-07-14T22:54:00Z"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  <w:r w:rsidRPr="002A1562">
              <w:rPr>
                <w:rStyle w:val="Hiperligao"/>
                <w:noProof/>
              </w:rPr>
              <w:fldChar w:fldCharType="end"/>
            </w:r>
          </w:ins>
        </w:p>
        <w:p w14:paraId="7CA6F317" w14:textId="21AA9F32" w:rsidR="00B73B54" w:rsidRDefault="00B73B54">
          <w:pPr>
            <w:pStyle w:val="ndice3"/>
            <w:tabs>
              <w:tab w:val="left" w:pos="1540"/>
              <w:tab w:val="right" w:leader="dot" w:pos="8494"/>
            </w:tabs>
            <w:rPr>
              <w:ins w:id="81" w:author="Diogo Aires" w:date="2018-07-14T22:54:00Z"/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ins w:id="82" w:author="Diogo Aires" w:date="2018-07-14T22:54:00Z">
            <w:r w:rsidRPr="002A1562">
              <w:rPr>
                <w:rStyle w:val="Hiperligao"/>
                <w:noProof/>
              </w:rPr>
              <w:fldChar w:fldCharType="begin"/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"_Toc519372199"</w:instrText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 w:rsidRPr="002A1562">
              <w:rPr>
                <w:rStyle w:val="Hiperligao"/>
                <w:noProof/>
              </w:rPr>
            </w:r>
            <w:r w:rsidRPr="002A1562">
              <w:rPr>
                <w:rStyle w:val="Hiperligao"/>
                <w:noProof/>
              </w:rPr>
              <w:fldChar w:fldCharType="separate"/>
            </w:r>
            <w:r w:rsidRPr="002A1562">
              <w:rPr>
                <w:rStyle w:val="Hiperligao"/>
                <w:noProof/>
              </w:rPr>
              <w:t>3.4.1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2A1562">
              <w:rPr>
                <w:rStyle w:val="Hiperligao"/>
                <w:noProof/>
              </w:rPr>
              <w:t>Listagem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_Toc519372199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83" w:author="Diogo Aires" w:date="2018-07-14T22:54:00Z"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  <w:r w:rsidRPr="002A1562">
              <w:rPr>
                <w:rStyle w:val="Hiperligao"/>
                <w:noProof/>
              </w:rPr>
              <w:fldChar w:fldCharType="end"/>
            </w:r>
          </w:ins>
        </w:p>
        <w:p w14:paraId="2BC8C446" w14:textId="79AE2641" w:rsidR="00B73B54" w:rsidRDefault="00B73B54">
          <w:pPr>
            <w:pStyle w:val="ndice3"/>
            <w:tabs>
              <w:tab w:val="left" w:pos="1540"/>
              <w:tab w:val="right" w:leader="dot" w:pos="8494"/>
            </w:tabs>
            <w:rPr>
              <w:ins w:id="84" w:author="Diogo Aires" w:date="2018-07-14T22:54:00Z"/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ins w:id="85" w:author="Diogo Aires" w:date="2018-07-14T22:54:00Z">
            <w:r w:rsidRPr="002A1562">
              <w:rPr>
                <w:rStyle w:val="Hiperligao"/>
                <w:noProof/>
              </w:rPr>
              <w:fldChar w:fldCharType="begin"/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"_Toc519372200"</w:instrText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 w:rsidRPr="002A1562">
              <w:rPr>
                <w:rStyle w:val="Hiperligao"/>
                <w:noProof/>
              </w:rPr>
            </w:r>
            <w:r w:rsidRPr="002A1562">
              <w:rPr>
                <w:rStyle w:val="Hiperligao"/>
                <w:noProof/>
              </w:rPr>
              <w:fldChar w:fldCharType="separate"/>
            </w:r>
            <w:r w:rsidRPr="002A1562">
              <w:rPr>
                <w:rStyle w:val="Hiperligao"/>
                <w:noProof/>
              </w:rPr>
              <w:t>3.4.3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2A1562">
              <w:rPr>
                <w:rStyle w:val="Hiperligao"/>
                <w:noProof/>
              </w:rPr>
              <w:t>Adicionar e Remover do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_Toc519372200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86" w:author="Diogo Aires" w:date="2018-07-14T22:54:00Z"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  <w:r w:rsidRPr="002A1562">
              <w:rPr>
                <w:rStyle w:val="Hiperligao"/>
                <w:noProof/>
              </w:rPr>
              <w:fldChar w:fldCharType="end"/>
            </w:r>
          </w:ins>
        </w:p>
        <w:p w14:paraId="501E8247" w14:textId="7380F844" w:rsidR="00B73B54" w:rsidRDefault="00B73B54">
          <w:pPr>
            <w:pStyle w:val="ndice3"/>
            <w:tabs>
              <w:tab w:val="left" w:pos="1540"/>
              <w:tab w:val="right" w:leader="dot" w:pos="8494"/>
            </w:tabs>
            <w:rPr>
              <w:ins w:id="87" w:author="Diogo Aires" w:date="2018-07-14T22:54:00Z"/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ins w:id="88" w:author="Diogo Aires" w:date="2018-07-14T22:54:00Z">
            <w:r w:rsidRPr="002A1562">
              <w:rPr>
                <w:rStyle w:val="Hiperligao"/>
                <w:noProof/>
              </w:rPr>
              <w:fldChar w:fldCharType="begin"/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"_Toc519372201"</w:instrText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 w:rsidRPr="002A1562">
              <w:rPr>
                <w:rStyle w:val="Hiperligao"/>
                <w:noProof/>
              </w:rPr>
            </w:r>
            <w:r w:rsidRPr="002A1562">
              <w:rPr>
                <w:rStyle w:val="Hiperligao"/>
                <w:noProof/>
              </w:rPr>
              <w:fldChar w:fldCharType="separate"/>
            </w:r>
            <w:r w:rsidRPr="002A1562">
              <w:rPr>
                <w:rStyle w:val="Hiperligao"/>
                <w:noProof/>
              </w:rPr>
              <w:t>3.4.4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2A1562">
              <w:rPr>
                <w:rStyle w:val="Hiperligao"/>
                <w:noProof/>
              </w:rPr>
              <w:t>Introduzir novo candidato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_Toc519372201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89" w:author="Diogo Aires" w:date="2018-07-14T22:54:00Z"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  <w:r w:rsidRPr="002A1562">
              <w:rPr>
                <w:rStyle w:val="Hiperligao"/>
                <w:noProof/>
              </w:rPr>
              <w:fldChar w:fldCharType="end"/>
            </w:r>
          </w:ins>
        </w:p>
        <w:p w14:paraId="3D78B742" w14:textId="75FF950D" w:rsidR="00B73B54" w:rsidRDefault="00B73B54">
          <w:pPr>
            <w:pStyle w:val="ndice3"/>
            <w:tabs>
              <w:tab w:val="left" w:pos="1540"/>
              <w:tab w:val="right" w:leader="dot" w:pos="8494"/>
            </w:tabs>
            <w:rPr>
              <w:ins w:id="90" w:author="Diogo Aires" w:date="2018-07-14T22:54:00Z"/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ins w:id="91" w:author="Diogo Aires" w:date="2018-07-14T22:54:00Z">
            <w:r w:rsidRPr="002A1562">
              <w:rPr>
                <w:rStyle w:val="Hiperligao"/>
                <w:noProof/>
              </w:rPr>
              <w:fldChar w:fldCharType="begin"/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"_Toc519372202"</w:instrText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 w:rsidRPr="002A1562">
              <w:rPr>
                <w:rStyle w:val="Hiperligao"/>
                <w:noProof/>
              </w:rPr>
            </w:r>
            <w:r w:rsidRPr="002A1562">
              <w:rPr>
                <w:rStyle w:val="Hiperligao"/>
                <w:noProof/>
              </w:rPr>
              <w:fldChar w:fldCharType="separate"/>
            </w:r>
            <w:r w:rsidRPr="002A1562">
              <w:rPr>
                <w:rStyle w:val="Hiperligao"/>
                <w:noProof/>
              </w:rPr>
              <w:t>3.4.5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2A1562">
              <w:rPr>
                <w:rStyle w:val="Hiperligao"/>
                <w:noProof/>
              </w:rPr>
              <w:t>Verificar Eventos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_Toc519372202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92" w:author="Diogo Aires" w:date="2018-07-14T22:54:00Z"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  <w:r w:rsidRPr="002A1562">
              <w:rPr>
                <w:rStyle w:val="Hiperligao"/>
                <w:noProof/>
              </w:rPr>
              <w:fldChar w:fldCharType="end"/>
            </w:r>
          </w:ins>
        </w:p>
        <w:p w14:paraId="5B1B342B" w14:textId="195D0510" w:rsidR="00B73B54" w:rsidRDefault="00B73B54">
          <w:pPr>
            <w:pStyle w:val="ndice3"/>
            <w:tabs>
              <w:tab w:val="left" w:pos="1540"/>
              <w:tab w:val="right" w:leader="dot" w:pos="8494"/>
            </w:tabs>
            <w:rPr>
              <w:ins w:id="93" w:author="Diogo Aires" w:date="2018-07-14T22:54:00Z"/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ins w:id="94" w:author="Diogo Aires" w:date="2018-07-14T22:54:00Z">
            <w:r w:rsidRPr="002A1562">
              <w:rPr>
                <w:rStyle w:val="Hiperligao"/>
                <w:noProof/>
              </w:rPr>
              <w:fldChar w:fldCharType="begin"/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"_Toc519372203"</w:instrText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 w:rsidRPr="002A1562">
              <w:rPr>
                <w:rStyle w:val="Hiperligao"/>
                <w:noProof/>
              </w:rPr>
            </w:r>
            <w:r w:rsidRPr="002A1562">
              <w:rPr>
                <w:rStyle w:val="Hiperligao"/>
                <w:noProof/>
              </w:rPr>
              <w:fldChar w:fldCharType="separate"/>
            </w:r>
            <w:r w:rsidRPr="002A1562">
              <w:rPr>
                <w:rStyle w:val="Hiperligao"/>
                <w:noProof/>
              </w:rPr>
              <w:t>3.4.6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2A1562">
              <w:rPr>
                <w:rStyle w:val="Hiperligao"/>
                <w:noProof/>
              </w:rPr>
              <w:t>Adicionar Evento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_Toc519372203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95" w:author="Diogo Aires" w:date="2018-07-14T22:54:00Z"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  <w:r w:rsidRPr="002A1562">
              <w:rPr>
                <w:rStyle w:val="Hiperligao"/>
                <w:noProof/>
              </w:rPr>
              <w:fldChar w:fldCharType="end"/>
            </w:r>
          </w:ins>
        </w:p>
        <w:p w14:paraId="3DAD439E" w14:textId="0C0D4EF5" w:rsidR="00B73B54" w:rsidRDefault="00B73B54">
          <w:pPr>
            <w:pStyle w:val="ndice3"/>
            <w:tabs>
              <w:tab w:val="left" w:pos="1540"/>
              <w:tab w:val="right" w:leader="dot" w:pos="8494"/>
            </w:tabs>
            <w:rPr>
              <w:ins w:id="96" w:author="Diogo Aires" w:date="2018-07-14T22:54:00Z"/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ins w:id="97" w:author="Diogo Aires" w:date="2018-07-14T22:54:00Z">
            <w:r w:rsidRPr="002A1562">
              <w:rPr>
                <w:rStyle w:val="Hiperligao"/>
                <w:noProof/>
              </w:rPr>
              <w:fldChar w:fldCharType="begin"/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"_Toc519372204"</w:instrText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 w:rsidRPr="002A1562">
              <w:rPr>
                <w:rStyle w:val="Hiperligao"/>
                <w:noProof/>
              </w:rPr>
            </w:r>
            <w:r w:rsidRPr="002A1562">
              <w:rPr>
                <w:rStyle w:val="Hiperligao"/>
                <w:noProof/>
              </w:rPr>
              <w:fldChar w:fldCharType="separate"/>
            </w:r>
            <w:r w:rsidRPr="002A1562">
              <w:rPr>
                <w:rStyle w:val="Hiperligao"/>
                <w:noProof/>
              </w:rPr>
              <w:t>3.4.7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2A1562">
              <w:rPr>
                <w:rStyle w:val="Hiperligao"/>
                <w:noProof/>
              </w:rPr>
              <w:t>Adicionar Oferta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_Toc519372204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98" w:author="Diogo Aires" w:date="2018-07-14T22:54:00Z"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  <w:r w:rsidRPr="002A1562">
              <w:rPr>
                <w:rStyle w:val="Hiperligao"/>
                <w:noProof/>
              </w:rPr>
              <w:fldChar w:fldCharType="end"/>
            </w:r>
          </w:ins>
        </w:p>
        <w:p w14:paraId="3B07D0C0" w14:textId="4DCF723C" w:rsidR="00B73B54" w:rsidRDefault="00B73B54">
          <w:pPr>
            <w:pStyle w:val="ndice3"/>
            <w:tabs>
              <w:tab w:val="left" w:pos="1540"/>
              <w:tab w:val="right" w:leader="dot" w:pos="8494"/>
            </w:tabs>
            <w:rPr>
              <w:ins w:id="99" w:author="Diogo Aires" w:date="2018-07-14T22:54:00Z"/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ins w:id="100" w:author="Diogo Aires" w:date="2018-07-14T22:54:00Z">
            <w:r w:rsidRPr="002A1562">
              <w:rPr>
                <w:rStyle w:val="Hiperligao"/>
                <w:noProof/>
              </w:rPr>
              <w:fldChar w:fldCharType="begin"/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"_Toc519372205"</w:instrText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 w:rsidRPr="002A1562">
              <w:rPr>
                <w:rStyle w:val="Hiperligao"/>
                <w:noProof/>
              </w:rPr>
            </w:r>
            <w:r w:rsidRPr="002A1562">
              <w:rPr>
                <w:rStyle w:val="Hiperligao"/>
                <w:noProof/>
              </w:rPr>
              <w:fldChar w:fldCharType="separate"/>
            </w:r>
            <w:r w:rsidRPr="002A1562">
              <w:rPr>
                <w:rStyle w:val="Hiperligao"/>
                <w:noProof/>
              </w:rPr>
              <w:t>3.4.8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2A1562">
              <w:rPr>
                <w:rStyle w:val="Hiperligao"/>
                <w:noProof/>
              </w:rPr>
              <w:t>Verificar percentagens de vaga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_Toc519372205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01" w:author="Diogo Aires" w:date="2018-07-14T22:54:00Z"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  <w:r w:rsidRPr="002A1562">
              <w:rPr>
                <w:rStyle w:val="Hiperligao"/>
                <w:noProof/>
              </w:rPr>
              <w:fldChar w:fldCharType="end"/>
            </w:r>
          </w:ins>
        </w:p>
        <w:p w14:paraId="35E0331D" w14:textId="1669AAF0" w:rsidR="00B73B54" w:rsidRDefault="00B73B54">
          <w:pPr>
            <w:pStyle w:val="ndice3"/>
            <w:tabs>
              <w:tab w:val="left" w:pos="1540"/>
              <w:tab w:val="right" w:leader="dot" w:pos="8494"/>
            </w:tabs>
            <w:rPr>
              <w:ins w:id="102" w:author="Diogo Aires" w:date="2018-07-14T22:54:00Z"/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ins w:id="103" w:author="Diogo Aires" w:date="2018-07-14T22:54:00Z">
            <w:r w:rsidRPr="002A1562">
              <w:rPr>
                <w:rStyle w:val="Hiperligao"/>
                <w:noProof/>
              </w:rPr>
              <w:fldChar w:fldCharType="begin"/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"_Toc519372206"</w:instrText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 w:rsidRPr="002A1562">
              <w:rPr>
                <w:rStyle w:val="Hiperligao"/>
                <w:noProof/>
              </w:rPr>
            </w:r>
            <w:r w:rsidRPr="002A1562">
              <w:rPr>
                <w:rStyle w:val="Hiperligao"/>
                <w:noProof/>
              </w:rPr>
              <w:fldChar w:fldCharType="separate"/>
            </w:r>
            <w:r w:rsidRPr="002A1562">
              <w:rPr>
                <w:rStyle w:val="Hiperligao"/>
                <w:noProof/>
              </w:rPr>
              <w:t>3.4.9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2A1562">
              <w:rPr>
                <w:rStyle w:val="Hiperligao"/>
                <w:noProof/>
              </w:rPr>
              <w:t>Pesquisa de ofertas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_Toc519372206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04" w:author="Diogo Aires" w:date="2018-07-14T22:54:00Z"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  <w:r w:rsidRPr="002A1562">
              <w:rPr>
                <w:rStyle w:val="Hiperligao"/>
                <w:noProof/>
              </w:rPr>
              <w:fldChar w:fldCharType="end"/>
            </w:r>
          </w:ins>
        </w:p>
        <w:p w14:paraId="75159F72" w14:textId="6365FA4F" w:rsidR="00B73B54" w:rsidRDefault="00B73B54">
          <w:pPr>
            <w:pStyle w:val="ndice3"/>
            <w:tabs>
              <w:tab w:val="left" w:pos="1540"/>
              <w:tab w:val="right" w:leader="dot" w:pos="8494"/>
            </w:tabs>
            <w:rPr>
              <w:ins w:id="105" w:author="Diogo Aires" w:date="2018-07-14T22:54:00Z"/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ins w:id="106" w:author="Diogo Aires" w:date="2018-07-14T22:54:00Z">
            <w:r w:rsidRPr="002A1562">
              <w:rPr>
                <w:rStyle w:val="Hiperligao"/>
                <w:noProof/>
              </w:rPr>
              <w:fldChar w:fldCharType="begin"/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"_Toc519372207"</w:instrText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 w:rsidRPr="002A1562">
              <w:rPr>
                <w:rStyle w:val="Hiperligao"/>
                <w:noProof/>
              </w:rPr>
            </w:r>
            <w:r w:rsidRPr="002A1562">
              <w:rPr>
                <w:rStyle w:val="Hiperligao"/>
                <w:noProof/>
              </w:rPr>
              <w:fldChar w:fldCharType="separate"/>
            </w:r>
            <w:r w:rsidRPr="002A1562">
              <w:rPr>
                <w:rStyle w:val="Hiperligao"/>
                <w:noProof/>
              </w:rPr>
              <w:t>3.4.10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2A1562">
              <w:rPr>
                <w:rStyle w:val="Hiperligao"/>
                <w:noProof/>
              </w:rPr>
              <w:t>Continuação da candidatura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_Toc519372207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07" w:author="Diogo Aires" w:date="2018-07-14T22:54:00Z"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  <w:r w:rsidRPr="002A1562">
              <w:rPr>
                <w:rStyle w:val="Hiperligao"/>
                <w:noProof/>
              </w:rPr>
              <w:fldChar w:fldCharType="end"/>
            </w:r>
          </w:ins>
        </w:p>
        <w:p w14:paraId="5992D64B" w14:textId="08F814A4" w:rsidR="00B73B54" w:rsidRDefault="00B73B54">
          <w:pPr>
            <w:pStyle w:val="ndice3"/>
            <w:tabs>
              <w:tab w:val="left" w:pos="1540"/>
              <w:tab w:val="right" w:leader="dot" w:pos="8494"/>
            </w:tabs>
            <w:rPr>
              <w:ins w:id="108" w:author="Diogo Aires" w:date="2018-07-14T22:54:00Z"/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ins w:id="109" w:author="Diogo Aires" w:date="2018-07-14T22:54:00Z">
            <w:r w:rsidRPr="002A1562">
              <w:rPr>
                <w:rStyle w:val="Hiperligao"/>
                <w:noProof/>
              </w:rPr>
              <w:fldChar w:fldCharType="begin"/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"_Toc519372208"</w:instrText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 w:rsidRPr="002A1562">
              <w:rPr>
                <w:rStyle w:val="Hiperligao"/>
                <w:noProof/>
              </w:rPr>
            </w:r>
            <w:r w:rsidRPr="002A1562">
              <w:rPr>
                <w:rStyle w:val="Hiperligao"/>
                <w:noProof/>
              </w:rPr>
              <w:fldChar w:fldCharType="separate"/>
            </w:r>
            <w:r w:rsidRPr="002A1562">
              <w:rPr>
                <w:rStyle w:val="Hiperligao"/>
                <w:noProof/>
              </w:rPr>
              <w:t>3.4.11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2A1562">
              <w:rPr>
                <w:rStyle w:val="Hiperligao"/>
                <w:noProof/>
              </w:rPr>
              <w:t>Incluir disponibilidade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_Toc519372208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10" w:author="Diogo Aires" w:date="2018-07-14T22:54:00Z"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  <w:r w:rsidRPr="002A1562">
              <w:rPr>
                <w:rStyle w:val="Hiperligao"/>
                <w:noProof/>
              </w:rPr>
              <w:fldChar w:fldCharType="end"/>
            </w:r>
          </w:ins>
        </w:p>
        <w:p w14:paraId="7133DB14" w14:textId="01D44F3E" w:rsidR="00B73B54" w:rsidRDefault="00B73B54">
          <w:pPr>
            <w:pStyle w:val="ndice2"/>
            <w:rPr>
              <w:ins w:id="111" w:author="Diogo Aires" w:date="2018-07-14T22:54:00Z"/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ins w:id="112" w:author="Diogo Aires" w:date="2018-07-14T22:54:00Z">
            <w:r w:rsidRPr="002A1562">
              <w:rPr>
                <w:rStyle w:val="Hiperligao"/>
                <w:noProof/>
              </w:rPr>
              <w:lastRenderedPageBreak/>
              <w:fldChar w:fldCharType="begin"/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"_Toc519372210"</w:instrText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 w:rsidRPr="002A1562">
              <w:rPr>
                <w:rStyle w:val="Hiperligao"/>
                <w:noProof/>
              </w:rPr>
            </w:r>
            <w:r w:rsidRPr="002A1562">
              <w:rPr>
                <w:rStyle w:val="Hiperligao"/>
                <w:noProof/>
              </w:rPr>
              <w:fldChar w:fldCharType="separate"/>
            </w:r>
            <w:r w:rsidRPr="002A1562">
              <w:rPr>
                <w:rStyle w:val="Hiperligao"/>
                <w:noProof/>
              </w:rPr>
              <w:t>3.5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2A1562">
              <w:rPr>
                <w:rStyle w:val="Hiperligao"/>
                <w:noProof/>
              </w:rPr>
              <w:t>Desenvolvimento Mobile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_Toc519372210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13" w:author="Diogo Aires" w:date="2018-07-14T22:54:00Z"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  <w:r w:rsidRPr="002A1562">
              <w:rPr>
                <w:rStyle w:val="Hiperligao"/>
                <w:noProof/>
              </w:rPr>
              <w:fldChar w:fldCharType="end"/>
            </w:r>
          </w:ins>
        </w:p>
        <w:p w14:paraId="6D687451" w14:textId="6BEB4945" w:rsidR="00B73B54" w:rsidRDefault="00B73B54">
          <w:pPr>
            <w:pStyle w:val="ndice3"/>
            <w:tabs>
              <w:tab w:val="left" w:pos="1540"/>
              <w:tab w:val="right" w:leader="dot" w:pos="8494"/>
            </w:tabs>
            <w:rPr>
              <w:ins w:id="114" w:author="Diogo Aires" w:date="2018-07-14T22:54:00Z"/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ins w:id="115" w:author="Diogo Aires" w:date="2018-07-14T22:54:00Z">
            <w:r w:rsidRPr="002A1562">
              <w:rPr>
                <w:rStyle w:val="Hiperligao"/>
                <w:noProof/>
              </w:rPr>
              <w:fldChar w:fldCharType="begin"/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"_Toc519372211"</w:instrText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 w:rsidRPr="002A1562">
              <w:rPr>
                <w:rStyle w:val="Hiperligao"/>
                <w:noProof/>
              </w:rPr>
            </w:r>
            <w:r w:rsidRPr="002A1562">
              <w:rPr>
                <w:rStyle w:val="Hiperligao"/>
                <w:noProof/>
              </w:rPr>
              <w:fldChar w:fldCharType="separate"/>
            </w:r>
            <w:r w:rsidRPr="002A1562">
              <w:rPr>
                <w:rStyle w:val="Hiperligao"/>
                <w:noProof/>
              </w:rPr>
              <w:t>3.5.1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2A1562">
              <w:rPr>
                <w:rStyle w:val="Hiperligao"/>
                <w:noProof/>
              </w:rPr>
              <w:t>Notificações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_Toc519372211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16" w:author="Diogo Aires" w:date="2018-07-14T22:54:00Z"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  <w:r w:rsidRPr="002A1562">
              <w:rPr>
                <w:rStyle w:val="Hiperligao"/>
                <w:noProof/>
              </w:rPr>
              <w:fldChar w:fldCharType="end"/>
            </w:r>
          </w:ins>
        </w:p>
        <w:p w14:paraId="5B43308D" w14:textId="0F4CC068" w:rsidR="00B73B54" w:rsidRDefault="00B73B54">
          <w:pPr>
            <w:pStyle w:val="ndice3"/>
            <w:tabs>
              <w:tab w:val="left" w:pos="1540"/>
              <w:tab w:val="right" w:leader="dot" w:pos="8494"/>
            </w:tabs>
            <w:rPr>
              <w:ins w:id="117" w:author="Diogo Aires" w:date="2018-07-14T22:54:00Z"/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ins w:id="118" w:author="Diogo Aires" w:date="2018-07-14T22:54:00Z">
            <w:r w:rsidRPr="002A1562">
              <w:rPr>
                <w:rStyle w:val="Hiperligao"/>
                <w:noProof/>
              </w:rPr>
              <w:fldChar w:fldCharType="begin"/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"_Toc519372212"</w:instrText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 w:rsidRPr="002A1562">
              <w:rPr>
                <w:rStyle w:val="Hiperligao"/>
                <w:noProof/>
              </w:rPr>
            </w:r>
            <w:r w:rsidRPr="002A1562">
              <w:rPr>
                <w:rStyle w:val="Hiperligao"/>
                <w:noProof/>
              </w:rPr>
              <w:fldChar w:fldCharType="separate"/>
            </w:r>
            <w:r w:rsidRPr="002A1562">
              <w:rPr>
                <w:rStyle w:val="Hiperligao"/>
                <w:noProof/>
              </w:rPr>
              <w:t>3.5.2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2A1562">
              <w:rPr>
                <w:rStyle w:val="Hiperligao"/>
                <w:noProof/>
              </w:rPr>
              <w:t>Sincronismo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_Toc519372212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19" w:author="Diogo Aires" w:date="2018-07-14T22:54:00Z"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  <w:r w:rsidRPr="002A1562">
              <w:rPr>
                <w:rStyle w:val="Hiperligao"/>
                <w:noProof/>
              </w:rPr>
              <w:fldChar w:fldCharType="end"/>
            </w:r>
          </w:ins>
        </w:p>
        <w:p w14:paraId="3BAA6511" w14:textId="69DE3B76" w:rsidR="00B73B54" w:rsidRDefault="00B73B54">
          <w:pPr>
            <w:pStyle w:val="ndice1"/>
            <w:rPr>
              <w:ins w:id="120" w:author="Diogo Aires" w:date="2018-07-14T22:54:00Z"/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ins w:id="121" w:author="Diogo Aires" w:date="2018-07-14T22:54:00Z">
            <w:r w:rsidRPr="002A1562">
              <w:rPr>
                <w:rStyle w:val="Hiperligao"/>
              </w:rPr>
              <w:fldChar w:fldCharType="begin"/>
            </w:r>
            <w:r w:rsidRPr="002A1562">
              <w:rPr>
                <w:rStyle w:val="Hiperligao"/>
              </w:rPr>
              <w:instrText xml:space="preserve"> </w:instrText>
            </w:r>
            <w:r>
              <w:instrText>HYPERLINK \l "_Toc519372213"</w:instrText>
            </w:r>
            <w:r w:rsidRPr="002A1562">
              <w:rPr>
                <w:rStyle w:val="Hiperligao"/>
              </w:rPr>
              <w:instrText xml:space="preserve"> </w:instrText>
            </w:r>
            <w:r w:rsidRPr="002A1562">
              <w:rPr>
                <w:rStyle w:val="Hiperligao"/>
              </w:rPr>
            </w:r>
            <w:r w:rsidRPr="002A1562">
              <w:rPr>
                <w:rStyle w:val="Hiperligao"/>
              </w:rPr>
              <w:fldChar w:fldCharType="separate"/>
            </w:r>
            <w:r w:rsidRPr="002A1562">
              <w:rPr>
                <w:rStyle w:val="Hiperligao"/>
              </w:rPr>
              <w:t>4</w:t>
            </w:r>
            <w:r>
              <w:rPr>
                <w:rFonts w:eastAsiaTheme="minorEastAsia"/>
                <w:b w:val="0"/>
                <w:bCs w:val="0"/>
                <w:caps w:val="0"/>
                <w:sz w:val="22"/>
                <w:szCs w:val="22"/>
                <w:lang w:eastAsia="pt-PT"/>
              </w:rPr>
              <w:tab/>
            </w:r>
            <w:r w:rsidRPr="002A1562">
              <w:rPr>
                <w:rStyle w:val="Hiperligao"/>
              </w:rPr>
              <w:t>Avaliação Experimental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_Toc519372213 \h </w:instrText>
            </w:r>
            <w:r>
              <w:rPr>
                <w:webHidden/>
              </w:rPr>
            </w:r>
          </w:ins>
          <w:r>
            <w:rPr>
              <w:webHidden/>
            </w:rPr>
            <w:fldChar w:fldCharType="separate"/>
          </w:r>
          <w:ins w:id="122" w:author="Diogo Aires" w:date="2018-07-14T22:54:00Z">
            <w:r>
              <w:rPr>
                <w:webHidden/>
              </w:rPr>
              <w:t>46</w:t>
            </w:r>
            <w:r>
              <w:rPr>
                <w:webHidden/>
              </w:rPr>
              <w:fldChar w:fldCharType="end"/>
            </w:r>
            <w:r w:rsidRPr="002A1562">
              <w:rPr>
                <w:rStyle w:val="Hiperligao"/>
              </w:rPr>
              <w:fldChar w:fldCharType="end"/>
            </w:r>
          </w:ins>
        </w:p>
        <w:p w14:paraId="12F420D5" w14:textId="3D28D459" w:rsidR="00B73B54" w:rsidRDefault="00B73B54">
          <w:pPr>
            <w:pStyle w:val="ndice2"/>
            <w:rPr>
              <w:ins w:id="123" w:author="Diogo Aires" w:date="2018-07-14T22:54:00Z"/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ins w:id="124" w:author="Diogo Aires" w:date="2018-07-14T22:54:00Z">
            <w:r w:rsidRPr="002A1562">
              <w:rPr>
                <w:rStyle w:val="Hiperligao"/>
                <w:noProof/>
              </w:rPr>
              <w:fldChar w:fldCharType="begin"/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"_Toc519372214"</w:instrText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 w:rsidRPr="002A1562">
              <w:rPr>
                <w:rStyle w:val="Hiperligao"/>
                <w:noProof/>
              </w:rPr>
            </w:r>
            <w:r w:rsidRPr="002A1562">
              <w:rPr>
                <w:rStyle w:val="Hiperligao"/>
                <w:noProof/>
              </w:rPr>
              <w:fldChar w:fldCharType="separate"/>
            </w:r>
            <w:r w:rsidRPr="002A1562">
              <w:rPr>
                <w:rStyle w:val="Hiperligao"/>
                <w:noProof/>
              </w:rPr>
              <w:t>4.1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2A1562">
              <w:rPr>
                <w:rStyle w:val="Hiperligao"/>
                <w:noProof/>
              </w:rPr>
              <w:t>Candidatura Espontânea – Utilizador não registrado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_Toc519372214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25" w:author="Diogo Aires" w:date="2018-07-14T22:54:00Z"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  <w:r w:rsidRPr="002A1562">
              <w:rPr>
                <w:rStyle w:val="Hiperligao"/>
                <w:noProof/>
              </w:rPr>
              <w:fldChar w:fldCharType="end"/>
            </w:r>
          </w:ins>
        </w:p>
        <w:p w14:paraId="3A9C552F" w14:textId="713A5D8C" w:rsidR="00B73B54" w:rsidRDefault="00B73B54">
          <w:pPr>
            <w:pStyle w:val="ndice2"/>
            <w:rPr>
              <w:ins w:id="126" w:author="Diogo Aires" w:date="2018-07-14T22:54:00Z"/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ins w:id="127" w:author="Diogo Aires" w:date="2018-07-14T22:54:00Z">
            <w:r w:rsidRPr="002A1562">
              <w:rPr>
                <w:rStyle w:val="Hiperligao"/>
                <w:noProof/>
              </w:rPr>
              <w:fldChar w:fldCharType="begin"/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"_Toc519372215"</w:instrText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 w:rsidRPr="002A1562">
              <w:rPr>
                <w:rStyle w:val="Hiperligao"/>
                <w:noProof/>
              </w:rPr>
            </w:r>
            <w:r w:rsidRPr="002A1562">
              <w:rPr>
                <w:rStyle w:val="Hiperligao"/>
                <w:noProof/>
              </w:rPr>
              <w:fldChar w:fldCharType="separate"/>
            </w:r>
            <w:r w:rsidRPr="002A1562">
              <w:rPr>
                <w:rStyle w:val="Hiperligao"/>
                <w:noProof/>
              </w:rPr>
              <w:t>4.2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2A1562">
              <w:rPr>
                <w:rStyle w:val="Hiperligao"/>
                <w:noProof/>
              </w:rPr>
              <w:t>Estabelecer / Recusar novos candidatos – Colaborador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_Toc519372215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28" w:author="Diogo Aires" w:date="2018-07-14T22:54:00Z"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  <w:r w:rsidRPr="002A1562">
              <w:rPr>
                <w:rStyle w:val="Hiperligao"/>
                <w:noProof/>
              </w:rPr>
              <w:fldChar w:fldCharType="end"/>
            </w:r>
          </w:ins>
        </w:p>
        <w:p w14:paraId="1A7CC2B2" w14:textId="789EF7E5" w:rsidR="00B73B54" w:rsidRDefault="00B73B54">
          <w:pPr>
            <w:pStyle w:val="ndice2"/>
            <w:rPr>
              <w:ins w:id="129" w:author="Diogo Aires" w:date="2018-07-14T22:54:00Z"/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ins w:id="130" w:author="Diogo Aires" w:date="2018-07-14T22:54:00Z">
            <w:r w:rsidRPr="002A1562">
              <w:rPr>
                <w:rStyle w:val="Hiperligao"/>
                <w:noProof/>
              </w:rPr>
              <w:fldChar w:fldCharType="begin"/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"_Toc519372216"</w:instrText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 w:rsidRPr="002A1562">
              <w:rPr>
                <w:rStyle w:val="Hiperligao"/>
                <w:noProof/>
              </w:rPr>
            </w:r>
            <w:r w:rsidRPr="002A1562">
              <w:rPr>
                <w:rStyle w:val="Hiperligao"/>
                <w:noProof/>
              </w:rPr>
              <w:fldChar w:fldCharType="separate"/>
            </w:r>
            <w:r w:rsidRPr="002A1562">
              <w:rPr>
                <w:rStyle w:val="Hiperligao"/>
                <w:noProof/>
              </w:rPr>
              <w:t>4.3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2A1562">
              <w:rPr>
                <w:rStyle w:val="Hiperligao"/>
                <w:noProof/>
              </w:rPr>
              <w:t>Estabelecer novo candidato – Utilizador não registrado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_Toc519372216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31" w:author="Diogo Aires" w:date="2018-07-14T22:54:00Z"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  <w:r w:rsidRPr="002A1562">
              <w:rPr>
                <w:rStyle w:val="Hiperligao"/>
                <w:noProof/>
              </w:rPr>
              <w:fldChar w:fldCharType="end"/>
            </w:r>
          </w:ins>
        </w:p>
        <w:p w14:paraId="3F45D93E" w14:textId="04D8AF8B" w:rsidR="00B73B54" w:rsidRDefault="00B73B54">
          <w:pPr>
            <w:pStyle w:val="ndice2"/>
            <w:rPr>
              <w:ins w:id="132" w:author="Diogo Aires" w:date="2018-07-14T22:54:00Z"/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ins w:id="133" w:author="Diogo Aires" w:date="2018-07-14T22:54:00Z">
            <w:r w:rsidRPr="002A1562">
              <w:rPr>
                <w:rStyle w:val="Hiperligao"/>
                <w:noProof/>
              </w:rPr>
              <w:fldChar w:fldCharType="begin"/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"_Toc519372217"</w:instrText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 w:rsidRPr="002A1562">
              <w:rPr>
                <w:rStyle w:val="Hiperligao"/>
                <w:noProof/>
              </w:rPr>
            </w:r>
            <w:r w:rsidRPr="002A1562">
              <w:rPr>
                <w:rStyle w:val="Hiperligao"/>
                <w:noProof/>
              </w:rPr>
              <w:fldChar w:fldCharType="separate"/>
            </w:r>
            <w:r w:rsidRPr="002A1562">
              <w:rPr>
                <w:rStyle w:val="Hiperligao"/>
                <w:noProof/>
              </w:rPr>
              <w:t>4.4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2A1562">
              <w:rPr>
                <w:rStyle w:val="Hiperligao"/>
                <w:noProof/>
              </w:rPr>
              <w:t>Autentificação de utilizador – Utilizador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_Toc519372217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34" w:author="Diogo Aires" w:date="2018-07-14T22:54:00Z"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  <w:r w:rsidRPr="002A1562">
              <w:rPr>
                <w:rStyle w:val="Hiperligao"/>
                <w:noProof/>
              </w:rPr>
              <w:fldChar w:fldCharType="end"/>
            </w:r>
          </w:ins>
        </w:p>
        <w:p w14:paraId="75ABEA4D" w14:textId="354AC887" w:rsidR="00B73B54" w:rsidRDefault="00B73B54">
          <w:pPr>
            <w:pStyle w:val="ndice2"/>
            <w:rPr>
              <w:ins w:id="135" w:author="Diogo Aires" w:date="2018-07-14T22:54:00Z"/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ins w:id="136" w:author="Diogo Aires" w:date="2018-07-14T22:54:00Z">
            <w:r w:rsidRPr="002A1562">
              <w:rPr>
                <w:rStyle w:val="Hiperligao"/>
                <w:noProof/>
              </w:rPr>
              <w:fldChar w:fldCharType="begin"/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"_Toc519372218"</w:instrText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 w:rsidRPr="002A1562">
              <w:rPr>
                <w:rStyle w:val="Hiperligao"/>
                <w:noProof/>
              </w:rPr>
            </w:r>
            <w:r w:rsidRPr="002A1562">
              <w:rPr>
                <w:rStyle w:val="Hiperligao"/>
                <w:noProof/>
              </w:rPr>
              <w:fldChar w:fldCharType="separate"/>
            </w:r>
            <w:r w:rsidRPr="002A1562">
              <w:rPr>
                <w:rStyle w:val="Hiperligao"/>
                <w:noProof/>
              </w:rPr>
              <w:t>4.5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2A1562">
              <w:rPr>
                <w:rStyle w:val="Hiperligao"/>
                <w:noProof/>
              </w:rPr>
              <w:t>Atualizar Currículo – Candidato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_Toc519372218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37" w:author="Diogo Aires" w:date="2018-07-14T22:54:00Z"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  <w:r w:rsidRPr="002A1562">
              <w:rPr>
                <w:rStyle w:val="Hiperligao"/>
                <w:noProof/>
              </w:rPr>
              <w:fldChar w:fldCharType="end"/>
            </w:r>
          </w:ins>
        </w:p>
        <w:p w14:paraId="5F487073" w14:textId="33F9985B" w:rsidR="00B73B54" w:rsidRDefault="00B73B54">
          <w:pPr>
            <w:pStyle w:val="ndice2"/>
            <w:rPr>
              <w:ins w:id="138" w:author="Diogo Aires" w:date="2018-07-14T22:54:00Z"/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ins w:id="139" w:author="Diogo Aires" w:date="2018-07-14T22:54:00Z">
            <w:r w:rsidRPr="002A1562">
              <w:rPr>
                <w:rStyle w:val="Hiperligao"/>
                <w:noProof/>
              </w:rPr>
              <w:fldChar w:fldCharType="begin"/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"_Toc519372219"</w:instrText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 w:rsidRPr="002A1562">
              <w:rPr>
                <w:rStyle w:val="Hiperligao"/>
                <w:noProof/>
              </w:rPr>
            </w:r>
            <w:r w:rsidRPr="002A1562">
              <w:rPr>
                <w:rStyle w:val="Hiperligao"/>
                <w:noProof/>
              </w:rPr>
              <w:fldChar w:fldCharType="separate"/>
            </w:r>
            <w:r w:rsidRPr="002A1562">
              <w:rPr>
                <w:rStyle w:val="Hiperligao"/>
                <w:noProof/>
              </w:rPr>
              <w:t>4.6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2A1562">
              <w:rPr>
                <w:rStyle w:val="Hiperligao"/>
                <w:noProof/>
              </w:rPr>
              <w:t>Atualizar Profile – Candidato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_Toc519372219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40" w:author="Diogo Aires" w:date="2018-07-14T22:54:00Z"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  <w:r w:rsidRPr="002A1562">
              <w:rPr>
                <w:rStyle w:val="Hiperligao"/>
                <w:noProof/>
              </w:rPr>
              <w:fldChar w:fldCharType="end"/>
            </w:r>
          </w:ins>
        </w:p>
        <w:p w14:paraId="790EDBF1" w14:textId="73FE06D8" w:rsidR="00B73B54" w:rsidRDefault="00B73B54">
          <w:pPr>
            <w:pStyle w:val="ndice2"/>
            <w:rPr>
              <w:ins w:id="141" w:author="Diogo Aires" w:date="2018-07-14T22:54:00Z"/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ins w:id="142" w:author="Diogo Aires" w:date="2018-07-14T22:54:00Z">
            <w:r w:rsidRPr="002A1562">
              <w:rPr>
                <w:rStyle w:val="Hiperligao"/>
                <w:noProof/>
              </w:rPr>
              <w:fldChar w:fldCharType="begin"/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"_Toc519372220"</w:instrText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 w:rsidRPr="002A1562">
              <w:rPr>
                <w:rStyle w:val="Hiperligao"/>
                <w:noProof/>
              </w:rPr>
            </w:r>
            <w:r w:rsidRPr="002A1562">
              <w:rPr>
                <w:rStyle w:val="Hiperligao"/>
                <w:noProof/>
              </w:rPr>
              <w:fldChar w:fldCharType="separate"/>
            </w:r>
            <w:r w:rsidRPr="002A1562">
              <w:rPr>
                <w:rStyle w:val="Hiperligao"/>
                <w:noProof/>
              </w:rPr>
              <w:t>4.7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2A1562">
              <w:rPr>
                <w:rStyle w:val="Hiperligao"/>
                <w:noProof/>
              </w:rPr>
              <w:t>Atualizar Disponibilidade – Candidato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_Toc519372220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43" w:author="Diogo Aires" w:date="2018-07-14T22:54:00Z"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  <w:r w:rsidRPr="002A1562">
              <w:rPr>
                <w:rStyle w:val="Hiperligao"/>
                <w:noProof/>
              </w:rPr>
              <w:fldChar w:fldCharType="end"/>
            </w:r>
          </w:ins>
        </w:p>
        <w:p w14:paraId="4A18A988" w14:textId="6ABDDBE2" w:rsidR="00B73B54" w:rsidRDefault="00B73B54">
          <w:pPr>
            <w:pStyle w:val="ndice2"/>
            <w:rPr>
              <w:ins w:id="144" w:author="Diogo Aires" w:date="2018-07-14T22:54:00Z"/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ins w:id="145" w:author="Diogo Aires" w:date="2018-07-14T22:54:00Z">
            <w:r w:rsidRPr="002A1562">
              <w:rPr>
                <w:rStyle w:val="Hiperligao"/>
                <w:noProof/>
              </w:rPr>
              <w:fldChar w:fldCharType="begin"/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"_Toc519372221"</w:instrText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 w:rsidRPr="002A1562">
              <w:rPr>
                <w:rStyle w:val="Hiperligao"/>
                <w:noProof/>
              </w:rPr>
            </w:r>
            <w:r w:rsidRPr="002A1562">
              <w:rPr>
                <w:rStyle w:val="Hiperligao"/>
                <w:noProof/>
              </w:rPr>
              <w:fldChar w:fldCharType="separate"/>
            </w:r>
            <w:r w:rsidRPr="002A1562">
              <w:rPr>
                <w:rStyle w:val="Hiperligao"/>
                <w:noProof/>
              </w:rPr>
              <w:t>4.8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2A1562">
              <w:rPr>
                <w:rStyle w:val="Hiperligao"/>
                <w:noProof/>
              </w:rPr>
              <w:t>Estabelecer Empresa – Administrador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_Toc519372221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46" w:author="Diogo Aires" w:date="2018-07-14T22:54:00Z"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  <w:r w:rsidRPr="002A1562">
              <w:rPr>
                <w:rStyle w:val="Hiperligao"/>
                <w:noProof/>
              </w:rPr>
              <w:fldChar w:fldCharType="end"/>
            </w:r>
          </w:ins>
        </w:p>
        <w:p w14:paraId="2F2C9F59" w14:textId="38054223" w:rsidR="00B73B54" w:rsidRDefault="00B73B54">
          <w:pPr>
            <w:pStyle w:val="ndice2"/>
            <w:rPr>
              <w:ins w:id="147" w:author="Diogo Aires" w:date="2018-07-14T22:54:00Z"/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ins w:id="148" w:author="Diogo Aires" w:date="2018-07-14T22:54:00Z">
            <w:r w:rsidRPr="002A1562">
              <w:rPr>
                <w:rStyle w:val="Hiperligao"/>
                <w:noProof/>
              </w:rPr>
              <w:fldChar w:fldCharType="begin"/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"_Toc519372222"</w:instrText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 w:rsidRPr="002A1562">
              <w:rPr>
                <w:rStyle w:val="Hiperligao"/>
                <w:noProof/>
              </w:rPr>
            </w:r>
            <w:r w:rsidRPr="002A1562">
              <w:rPr>
                <w:rStyle w:val="Hiperligao"/>
                <w:noProof/>
              </w:rPr>
              <w:fldChar w:fldCharType="separate"/>
            </w:r>
            <w:r w:rsidRPr="002A1562">
              <w:rPr>
                <w:rStyle w:val="Hiperligao"/>
                <w:noProof/>
              </w:rPr>
              <w:t>4.9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2A1562">
              <w:rPr>
                <w:rStyle w:val="Hiperligao"/>
                <w:noProof/>
              </w:rPr>
              <w:t>Introduzir Projeto – Colaborador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_Toc519372222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49" w:author="Diogo Aires" w:date="2018-07-14T22:54:00Z"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  <w:r w:rsidRPr="002A1562">
              <w:rPr>
                <w:rStyle w:val="Hiperligao"/>
                <w:noProof/>
              </w:rPr>
              <w:fldChar w:fldCharType="end"/>
            </w:r>
          </w:ins>
        </w:p>
        <w:p w14:paraId="5DE9E41C" w14:textId="5D6299E0" w:rsidR="00B73B54" w:rsidRDefault="00B73B54">
          <w:pPr>
            <w:pStyle w:val="ndice2"/>
            <w:rPr>
              <w:ins w:id="150" w:author="Diogo Aires" w:date="2018-07-14T22:54:00Z"/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ins w:id="151" w:author="Diogo Aires" w:date="2018-07-14T22:54:00Z">
            <w:r w:rsidRPr="002A1562">
              <w:rPr>
                <w:rStyle w:val="Hiperligao"/>
                <w:noProof/>
              </w:rPr>
              <w:fldChar w:fldCharType="begin"/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"_Toc519372223"</w:instrText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 w:rsidRPr="002A1562">
              <w:rPr>
                <w:rStyle w:val="Hiperligao"/>
                <w:noProof/>
              </w:rPr>
            </w:r>
            <w:r w:rsidRPr="002A1562">
              <w:rPr>
                <w:rStyle w:val="Hiperligao"/>
                <w:noProof/>
              </w:rPr>
              <w:fldChar w:fldCharType="separate"/>
            </w:r>
            <w:r w:rsidRPr="002A1562">
              <w:rPr>
                <w:rStyle w:val="Hiperligao"/>
                <w:noProof/>
              </w:rPr>
              <w:t>4.10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2A1562">
              <w:rPr>
                <w:rStyle w:val="Hiperligao"/>
                <w:noProof/>
              </w:rPr>
              <w:t>Introduzir Form – Colaborador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_Toc519372223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52" w:author="Diogo Aires" w:date="2018-07-14T22:54:00Z"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  <w:r w:rsidRPr="002A1562">
              <w:rPr>
                <w:rStyle w:val="Hiperligao"/>
                <w:noProof/>
              </w:rPr>
              <w:fldChar w:fldCharType="end"/>
            </w:r>
          </w:ins>
        </w:p>
        <w:p w14:paraId="70E0EAA6" w14:textId="405A9120" w:rsidR="00B73B54" w:rsidRDefault="00B73B54">
          <w:pPr>
            <w:pStyle w:val="ndice2"/>
            <w:rPr>
              <w:ins w:id="153" w:author="Diogo Aires" w:date="2018-07-14T22:54:00Z"/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ins w:id="154" w:author="Diogo Aires" w:date="2018-07-14T22:54:00Z">
            <w:r w:rsidRPr="002A1562">
              <w:rPr>
                <w:rStyle w:val="Hiperligao"/>
                <w:noProof/>
              </w:rPr>
              <w:fldChar w:fldCharType="begin"/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"_Toc519372224"</w:instrText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 w:rsidRPr="002A1562">
              <w:rPr>
                <w:rStyle w:val="Hiperligao"/>
                <w:noProof/>
              </w:rPr>
            </w:r>
            <w:r w:rsidRPr="002A1562">
              <w:rPr>
                <w:rStyle w:val="Hiperligao"/>
                <w:noProof/>
              </w:rPr>
              <w:fldChar w:fldCharType="separate"/>
            </w:r>
            <w:r w:rsidRPr="002A1562">
              <w:rPr>
                <w:rStyle w:val="Hiperligao"/>
                <w:noProof/>
              </w:rPr>
              <w:t>4.11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2A1562">
              <w:rPr>
                <w:rStyle w:val="Hiperligao"/>
                <w:noProof/>
              </w:rPr>
              <w:t>Introduzir Oferta – Colaborador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_Toc519372224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55" w:author="Diogo Aires" w:date="2018-07-14T22:54:00Z"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  <w:r w:rsidRPr="002A1562">
              <w:rPr>
                <w:rStyle w:val="Hiperligao"/>
                <w:noProof/>
              </w:rPr>
              <w:fldChar w:fldCharType="end"/>
            </w:r>
          </w:ins>
        </w:p>
        <w:p w14:paraId="7F96D265" w14:textId="0FA7C534" w:rsidR="00B73B54" w:rsidRDefault="00B73B54">
          <w:pPr>
            <w:pStyle w:val="ndice2"/>
            <w:rPr>
              <w:ins w:id="156" w:author="Diogo Aires" w:date="2018-07-14T22:54:00Z"/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ins w:id="157" w:author="Diogo Aires" w:date="2018-07-14T22:54:00Z">
            <w:r w:rsidRPr="002A1562">
              <w:rPr>
                <w:rStyle w:val="Hiperligao"/>
                <w:noProof/>
              </w:rPr>
              <w:fldChar w:fldCharType="begin"/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"_Toc519372225"</w:instrText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 w:rsidRPr="002A1562">
              <w:rPr>
                <w:rStyle w:val="Hiperligao"/>
                <w:noProof/>
              </w:rPr>
            </w:r>
            <w:r w:rsidRPr="002A1562">
              <w:rPr>
                <w:rStyle w:val="Hiperligao"/>
                <w:noProof/>
              </w:rPr>
              <w:fldChar w:fldCharType="separate"/>
            </w:r>
            <w:r w:rsidRPr="002A1562">
              <w:rPr>
                <w:rStyle w:val="Hiperligao"/>
                <w:noProof/>
              </w:rPr>
              <w:t>4.12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2A1562">
              <w:rPr>
                <w:rStyle w:val="Hiperligao"/>
                <w:noProof/>
              </w:rPr>
              <w:t>Pesquisar/Aplicar a oferta – Candidato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_Toc519372225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58" w:author="Diogo Aires" w:date="2018-07-14T22:54:00Z"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  <w:r w:rsidRPr="002A1562">
              <w:rPr>
                <w:rStyle w:val="Hiperligao"/>
                <w:noProof/>
              </w:rPr>
              <w:fldChar w:fldCharType="end"/>
            </w:r>
          </w:ins>
        </w:p>
        <w:p w14:paraId="581262B4" w14:textId="6697E616" w:rsidR="00B73B54" w:rsidRDefault="00B73B54">
          <w:pPr>
            <w:pStyle w:val="ndice2"/>
            <w:rPr>
              <w:ins w:id="159" w:author="Diogo Aires" w:date="2018-07-14T22:54:00Z"/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ins w:id="160" w:author="Diogo Aires" w:date="2018-07-14T22:54:00Z">
            <w:r w:rsidRPr="002A1562">
              <w:rPr>
                <w:rStyle w:val="Hiperligao"/>
                <w:noProof/>
              </w:rPr>
              <w:fldChar w:fldCharType="begin"/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"_Toc519372226"</w:instrText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 w:rsidRPr="002A1562">
              <w:rPr>
                <w:rStyle w:val="Hiperligao"/>
                <w:noProof/>
              </w:rPr>
            </w:r>
            <w:r w:rsidRPr="002A1562">
              <w:rPr>
                <w:rStyle w:val="Hiperligao"/>
                <w:noProof/>
              </w:rPr>
              <w:fldChar w:fldCharType="separate"/>
            </w:r>
            <w:r w:rsidRPr="002A1562">
              <w:rPr>
                <w:rStyle w:val="Hiperligao"/>
                <w:noProof/>
              </w:rPr>
              <w:t>4.13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2A1562">
              <w:rPr>
                <w:rStyle w:val="Hiperligao"/>
                <w:noProof/>
              </w:rPr>
              <w:t>Continuar/Acabar Candidatura – Colaborador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_Toc519372226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61" w:author="Diogo Aires" w:date="2018-07-14T22:54:00Z"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  <w:r w:rsidRPr="002A1562">
              <w:rPr>
                <w:rStyle w:val="Hiperligao"/>
                <w:noProof/>
              </w:rPr>
              <w:fldChar w:fldCharType="end"/>
            </w:r>
          </w:ins>
        </w:p>
        <w:p w14:paraId="54617087" w14:textId="126E1992" w:rsidR="00B73B54" w:rsidRDefault="00B73B54">
          <w:pPr>
            <w:pStyle w:val="ndice2"/>
            <w:rPr>
              <w:ins w:id="162" w:author="Diogo Aires" w:date="2018-07-14T22:54:00Z"/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ins w:id="163" w:author="Diogo Aires" w:date="2018-07-14T22:54:00Z">
            <w:r w:rsidRPr="002A1562">
              <w:rPr>
                <w:rStyle w:val="Hiperligao"/>
                <w:noProof/>
              </w:rPr>
              <w:fldChar w:fldCharType="begin"/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"_Toc519372227"</w:instrText>
            </w:r>
            <w:r w:rsidRPr="002A1562">
              <w:rPr>
                <w:rStyle w:val="Hiperligao"/>
                <w:noProof/>
              </w:rPr>
              <w:instrText xml:space="preserve"> </w:instrText>
            </w:r>
            <w:r w:rsidRPr="002A1562">
              <w:rPr>
                <w:rStyle w:val="Hiperligao"/>
                <w:noProof/>
              </w:rPr>
            </w:r>
            <w:r w:rsidRPr="002A1562">
              <w:rPr>
                <w:rStyle w:val="Hiperligao"/>
                <w:noProof/>
              </w:rPr>
              <w:fldChar w:fldCharType="separate"/>
            </w:r>
            <w:r w:rsidRPr="002A1562">
              <w:rPr>
                <w:rStyle w:val="Hiperligao"/>
                <w:noProof/>
              </w:rPr>
              <w:t>4.14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2A1562">
              <w:rPr>
                <w:rStyle w:val="Hiperligao"/>
                <w:noProof/>
              </w:rPr>
              <w:t>Marcar Entrevista – Colaborador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_Toc519372227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64" w:author="Diogo Aires" w:date="2018-07-14T22:54:00Z"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  <w:r w:rsidRPr="002A1562">
              <w:rPr>
                <w:rStyle w:val="Hiperligao"/>
                <w:noProof/>
              </w:rPr>
              <w:fldChar w:fldCharType="end"/>
            </w:r>
          </w:ins>
        </w:p>
        <w:p w14:paraId="3926BC6A" w14:textId="473C3CB2" w:rsidR="00B73B54" w:rsidRDefault="00B73B54">
          <w:pPr>
            <w:pStyle w:val="ndice1"/>
            <w:rPr>
              <w:ins w:id="165" w:author="Diogo Aires" w:date="2018-07-14T22:54:00Z"/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ins w:id="166" w:author="Diogo Aires" w:date="2018-07-14T22:54:00Z">
            <w:r w:rsidRPr="002A1562">
              <w:rPr>
                <w:rStyle w:val="Hiperligao"/>
              </w:rPr>
              <w:fldChar w:fldCharType="begin"/>
            </w:r>
            <w:r w:rsidRPr="002A1562">
              <w:rPr>
                <w:rStyle w:val="Hiperligao"/>
              </w:rPr>
              <w:instrText xml:space="preserve"> </w:instrText>
            </w:r>
            <w:r>
              <w:instrText>HYPERLINK \l "_Toc519372228"</w:instrText>
            </w:r>
            <w:r w:rsidRPr="002A1562">
              <w:rPr>
                <w:rStyle w:val="Hiperligao"/>
              </w:rPr>
              <w:instrText xml:space="preserve"> </w:instrText>
            </w:r>
            <w:r w:rsidRPr="002A1562">
              <w:rPr>
                <w:rStyle w:val="Hiperligao"/>
              </w:rPr>
            </w:r>
            <w:r w:rsidRPr="002A1562">
              <w:rPr>
                <w:rStyle w:val="Hiperligao"/>
              </w:rPr>
              <w:fldChar w:fldCharType="separate"/>
            </w:r>
            <w:r w:rsidRPr="002A1562">
              <w:rPr>
                <w:rStyle w:val="Hiperligao"/>
              </w:rPr>
              <w:t>5.</w:t>
            </w:r>
            <w:r>
              <w:rPr>
                <w:rFonts w:eastAsiaTheme="minorEastAsia"/>
                <w:b w:val="0"/>
                <w:bCs w:val="0"/>
                <w:caps w:val="0"/>
                <w:sz w:val="22"/>
                <w:szCs w:val="22"/>
                <w:lang w:eastAsia="pt-PT"/>
              </w:rPr>
              <w:tab/>
            </w:r>
            <w:r w:rsidRPr="002A1562">
              <w:rPr>
                <w:rStyle w:val="Hiperligao"/>
              </w:rPr>
              <w:t>Conclusões e Trabalho Futuro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_Toc519372228 \h </w:instrText>
            </w:r>
            <w:r>
              <w:rPr>
                <w:webHidden/>
              </w:rPr>
            </w:r>
          </w:ins>
          <w:r>
            <w:rPr>
              <w:webHidden/>
            </w:rPr>
            <w:fldChar w:fldCharType="separate"/>
          </w:r>
          <w:ins w:id="167" w:author="Diogo Aires" w:date="2018-07-14T22:54:00Z">
            <w:r>
              <w:rPr>
                <w:webHidden/>
              </w:rPr>
              <w:t>71</w:t>
            </w:r>
            <w:r>
              <w:rPr>
                <w:webHidden/>
              </w:rPr>
              <w:fldChar w:fldCharType="end"/>
            </w:r>
            <w:r w:rsidRPr="002A1562">
              <w:rPr>
                <w:rStyle w:val="Hiperligao"/>
              </w:rPr>
              <w:fldChar w:fldCharType="end"/>
            </w:r>
          </w:ins>
        </w:p>
        <w:p w14:paraId="1E171264" w14:textId="70CE0201" w:rsidR="00B73B54" w:rsidRDefault="00B73B54">
          <w:pPr>
            <w:pStyle w:val="ndice1"/>
            <w:rPr>
              <w:ins w:id="168" w:author="Diogo Aires" w:date="2018-07-14T22:54:00Z"/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ins w:id="169" w:author="Diogo Aires" w:date="2018-07-14T22:54:00Z">
            <w:r w:rsidRPr="002A1562">
              <w:rPr>
                <w:rStyle w:val="Hiperligao"/>
              </w:rPr>
              <w:fldChar w:fldCharType="begin"/>
            </w:r>
            <w:r w:rsidRPr="002A1562">
              <w:rPr>
                <w:rStyle w:val="Hiperligao"/>
              </w:rPr>
              <w:instrText xml:space="preserve"> </w:instrText>
            </w:r>
            <w:r>
              <w:instrText>HYPERLINK \l "_Toc519372229"</w:instrText>
            </w:r>
            <w:r w:rsidRPr="002A1562">
              <w:rPr>
                <w:rStyle w:val="Hiperligao"/>
              </w:rPr>
              <w:instrText xml:space="preserve"> </w:instrText>
            </w:r>
            <w:r w:rsidRPr="002A1562">
              <w:rPr>
                <w:rStyle w:val="Hiperligao"/>
              </w:rPr>
            </w:r>
            <w:r w:rsidRPr="002A1562">
              <w:rPr>
                <w:rStyle w:val="Hiperligao"/>
              </w:rPr>
              <w:fldChar w:fldCharType="separate"/>
            </w:r>
            <w:r w:rsidRPr="002A1562">
              <w:rPr>
                <w:rStyle w:val="Hiperligao"/>
              </w:rPr>
              <w:t>Referências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_Toc519372229 \h </w:instrText>
            </w:r>
            <w:r>
              <w:rPr>
                <w:webHidden/>
              </w:rPr>
            </w:r>
          </w:ins>
          <w:r>
            <w:rPr>
              <w:webHidden/>
            </w:rPr>
            <w:fldChar w:fldCharType="separate"/>
          </w:r>
          <w:ins w:id="170" w:author="Diogo Aires" w:date="2018-07-14T22:54:00Z">
            <w:r>
              <w:rPr>
                <w:webHidden/>
              </w:rPr>
              <w:t>73</w:t>
            </w:r>
            <w:r>
              <w:rPr>
                <w:webHidden/>
              </w:rPr>
              <w:fldChar w:fldCharType="end"/>
            </w:r>
            <w:r w:rsidRPr="002A1562">
              <w:rPr>
                <w:rStyle w:val="Hiperligao"/>
              </w:rPr>
              <w:fldChar w:fldCharType="end"/>
            </w:r>
          </w:ins>
        </w:p>
        <w:p w14:paraId="76293EAC" w14:textId="1F26ED80" w:rsidR="00B73B54" w:rsidRDefault="00B73B54">
          <w:pPr>
            <w:pStyle w:val="ndice1"/>
            <w:rPr>
              <w:ins w:id="171" w:author="Diogo Aires" w:date="2018-07-14T22:54:00Z"/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ins w:id="172" w:author="Diogo Aires" w:date="2018-07-14T22:54:00Z">
            <w:r w:rsidRPr="002A1562">
              <w:rPr>
                <w:rStyle w:val="Hiperligao"/>
              </w:rPr>
              <w:fldChar w:fldCharType="begin"/>
            </w:r>
            <w:r w:rsidRPr="002A1562">
              <w:rPr>
                <w:rStyle w:val="Hiperligao"/>
              </w:rPr>
              <w:instrText xml:space="preserve"> </w:instrText>
            </w:r>
            <w:r>
              <w:instrText>HYPERLINK \l "_Toc519372230"</w:instrText>
            </w:r>
            <w:r w:rsidRPr="002A1562">
              <w:rPr>
                <w:rStyle w:val="Hiperligao"/>
              </w:rPr>
              <w:instrText xml:space="preserve"> </w:instrText>
            </w:r>
            <w:r w:rsidRPr="002A1562">
              <w:rPr>
                <w:rStyle w:val="Hiperligao"/>
              </w:rPr>
            </w:r>
            <w:r w:rsidRPr="002A1562">
              <w:rPr>
                <w:rStyle w:val="Hiperligao"/>
              </w:rPr>
              <w:fldChar w:fldCharType="separate"/>
            </w:r>
            <w:r w:rsidRPr="002A1562">
              <w:rPr>
                <w:rStyle w:val="Hiperligao"/>
              </w:rPr>
              <w:t>A.1 Modelos de dados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_Toc519372230 \h </w:instrText>
            </w:r>
            <w:r>
              <w:rPr>
                <w:webHidden/>
              </w:rPr>
            </w:r>
          </w:ins>
          <w:r>
            <w:rPr>
              <w:webHidden/>
            </w:rPr>
            <w:fldChar w:fldCharType="separate"/>
          </w:r>
          <w:ins w:id="173" w:author="Diogo Aires" w:date="2018-07-14T22:54:00Z">
            <w:r>
              <w:rPr>
                <w:webHidden/>
              </w:rPr>
              <w:t>75</w:t>
            </w:r>
            <w:r>
              <w:rPr>
                <w:webHidden/>
              </w:rPr>
              <w:fldChar w:fldCharType="end"/>
            </w:r>
            <w:r w:rsidRPr="002A1562">
              <w:rPr>
                <w:rStyle w:val="Hiperligao"/>
              </w:rPr>
              <w:fldChar w:fldCharType="end"/>
            </w:r>
          </w:ins>
        </w:p>
        <w:p w14:paraId="0C56A62C" w14:textId="031BC5D6" w:rsidR="00A30C03" w:rsidDel="00FE3A82" w:rsidRDefault="00A30C03">
          <w:pPr>
            <w:pStyle w:val="ndice1"/>
            <w:rPr>
              <w:del w:id="174" w:author="Diogo Aires" w:date="2018-07-14T20:22:00Z"/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del w:id="175" w:author="Diogo Aires" w:date="2018-07-14T20:22:00Z">
            <w:r w:rsidRPr="00FE3A82" w:rsidDel="00FE3A82">
              <w:rPr>
                <w:rPrChange w:id="176" w:author="Diogo Aires" w:date="2018-07-14T20:22:00Z">
                  <w:rPr>
                    <w:rStyle w:val="Hiperligao"/>
                  </w:rPr>
                </w:rPrChange>
              </w:rPr>
              <w:delText>Resumo</w:delText>
            </w:r>
            <w:r w:rsidDel="00FE3A82">
              <w:rPr>
                <w:webHidden/>
              </w:rPr>
              <w:tab/>
            </w:r>
          </w:del>
          <w:del w:id="177" w:author="Diogo Aires" w:date="2018-07-14T19:23:00Z">
            <w:r w:rsidR="006C5A4E" w:rsidDel="00650FE3">
              <w:rPr>
                <w:webHidden/>
              </w:rPr>
              <w:delText>v</w:delText>
            </w:r>
          </w:del>
        </w:p>
        <w:p w14:paraId="7331A452" w14:textId="788C4DCE" w:rsidR="00A30C03" w:rsidDel="00FE3A82" w:rsidRDefault="00A30C03">
          <w:pPr>
            <w:pStyle w:val="ndice1"/>
            <w:rPr>
              <w:del w:id="178" w:author="Diogo Aires" w:date="2018-07-14T20:22:00Z"/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del w:id="179" w:author="Diogo Aires" w:date="2018-07-14T20:22:00Z">
            <w:r w:rsidRPr="00FE3A82" w:rsidDel="00FE3A82">
              <w:rPr>
                <w:rPrChange w:id="180" w:author="Diogo Aires" w:date="2018-07-14T20:22:00Z">
                  <w:rPr>
                    <w:rStyle w:val="Hiperligao"/>
                  </w:rPr>
                </w:rPrChange>
              </w:rPr>
              <w:delText>Lista de Figuras</w:delText>
            </w:r>
            <w:r w:rsidDel="00FE3A82">
              <w:rPr>
                <w:webHidden/>
              </w:rPr>
              <w:tab/>
            </w:r>
          </w:del>
          <w:del w:id="181" w:author="Diogo Aires" w:date="2018-07-14T19:23:00Z">
            <w:r w:rsidR="006C5A4E" w:rsidDel="00650FE3">
              <w:rPr>
                <w:webHidden/>
              </w:rPr>
              <w:delText>ix</w:delText>
            </w:r>
          </w:del>
        </w:p>
        <w:p w14:paraId="5279E2C9" w14:textId="3991C1EF" w:rsidR="00A30C03" w:rsidDel="00FE3A82" w:rsidRDefault="00A30C03">
          <w:pPr>
            <w:pStyle w:val="ndice1"/>
            <w:rPr>
              <w:del w:id="182" w:author="Diogo Aires" w:date="2018-07-14T20:22:00Z"/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del w:id="183" w:author="Diogo Aires" w:date="2018-07-14T20:22:00Z">
            <w:r w:rsidRPr="00FE3A82" w:rsidDel="00FE3A82">
              <w:rPr>
                <w:rPrChange w:id="184" w:author="Diogo Aires" w:date="2018-07-14T20:22:00Z">
                  <w:rPr>
                    <w:rStyle w:val="Hiperligao"/>
                  </w:rPr>
                </w:rPrChange>
              </w:rPr>
              <w:delText>Lista de Códigos</w:delText>
            </w:r>
            <w:r w:rsidDel="00FE3A82">
              <w:rPr>
                <w:webHidden/>
              </w:rPr>
              <w:tab/>
            </w:r>
          </w:del>
          <w:del w:id="185" w:author="Diogo Aires" w:date="2018-07-14T19:23:00Z">
            <w:r w:rsidR="006C5A4E" w:rsidDel="00650FE3">
              <w:rPr>
                <w:webHidden/>
              </w:rPr>
              <w:delText>xiii</w:delText>
            </w:r>
          </w:del>
        </w:p>
        <w:p w14:paraId="28FE22BF" w14:textId="27C9CF75" w:rsidR="00A30C03" w:rsidDel="00FE3A82" w:rsidRDefault="00A30C03">
          <w:pPr>
            <w:pStyle w:val="ndice1"/>
            <w:rPr>
              <w:del w:id="186" w:author="Diogo Aires" w:date="2018-07-14T20:22:00Z"/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del w:id="187" w:author="Diogo Aires" w:date="2018-07-14T20:22:00Z">
            <w:r w:rsidRPr="00FE3A82" w:rsidDel="00FE3A82">
              <w:rPr>
                <w:rPrChange w:id="188" w:author="Diogo Aires" w:date="2018-07-14T20:22:00Z">
                  <w:rPr>
                    <w:rStyle w:val="Hiperligao"/>
                  </w:rPr>
                </w:rPrChange>
              </w:rPr>
              <w:delText>1.</w:delText>
            </w:r>
            <w:r w:rsidDel="00FE3A82">
              <w:rPr>
                <w:rFonts w:eastAsiaTheme="minorEastAsia"/>
                <w:b w:val="0"/>
                <w:bCs w:val="0"/>
                <w:caps w:val="0"/>
                <w:sz w:val="22"/>
                <w:szCs w:val="22"/>
                <w:lang w:eastAsia="pt-PT"/>
              </w:rPr>
              <w:tab/>
            </w:r>
            <w:r w:rsidRPr="00FE3A82" w:rsidDel="00FE3A82">
              <w:rPr>
                <w:rPrChange w:id="189" w:author="Diogo Aires" w:date="2018-07-14T20:22:00Z">
                  <w:rPr>
                    <w:rStyle w:val="Hiperligao"/>
                  </w:rPr>
                </w:rPrChange>
              </w:rPr>
              <w:delText>Introdução</w:delText>
            </w:r>
            <w:r w:rsidDel="00FE3A82">
              <w:rPr>
                <w:webHidden/>
              </w:rPr>
              <w:tab/>
            </w:r>
          </w:del>
          <w:del w:id="190" w:author="Diogo Aires" w:date="2018-07-14T19:23:00Z">
            <w:r w:rsidR="006C5A4E" w:rsidDel="00650FE3">
              <w:rPr>
                <w:webHidden/>
              </w:rPr>
              <w:delText>1</w:delText>
            </w:r>
          </w:del>
        </w:p>
        <w:p w14:paraId="3887B82D" w14:textId="042888FC" w:rsidR="00A30C03" w:rsidDel="00FE3A82" w:rsidRDefault="00A30C03" w:rsidP="00A30C03">
          <w:pPr>
            <w:pStyle w:val="ndice2"/>
            <w:rPr>
              <w:del w:id="191" w:author="Diogo Aires" w:date="2018-07-14T20:22:00Z"/>
              <w:rFonts w:eastAsiaTheme="minorEastAsia"/>
              <w:noProof/>
              <w:sz w:val="22"/>
              <w:szCs w:val="22"/>
              <w:lang w:eastAsia="pt-PT"/>
            </w:rPr>
          </w:pPr>
          <w:del w:id="192" w:author="Diogo Aires" w:date="2018-07-14T20:22:00Z">
            <w:r w:rsidRPr="00FE3A82" w:rsidDel="00FE3A82">
              <w:rPr>
                <w:noProof/>
                <w:rPrChange w:id="193" w:author="Diogo Aires" w:date="2018-07-14T20:22:00Z">
                  <w:rPr>
                    <w:rStyle w:val="Hiperligao"/>
                    <w:noProof/>
                  </w:rPr>
                </w:rPrChange>
              </w:rPr>
              <w:delText>1.1.</w:delText>
            </w:r>
            <w:r w:rsidDel="00FE3A82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Pr="00FE3A82" w:rsidDel="00FE3A82">
              <w:rPr>
                <w:noProof/>
                <w:rPrChange w:id="194" w:author="Diogo Aires" w:date="2018-07-14T20:22:00Z">
                  <w:rPr>
                    <w:rStyle w:val="Hiperligao"/>
                    <w:noProof/>
                  </w:rPr>
                </w:rPrChange>
              </w:rPr>
              <w:delText>Enquadramento</w:delText>
            </w:r>
            <w:r w:rsidDel="00FE3A82">
              <w:rPr>
                <w:noProof/>
                <w:webHidden/>
              </w:rPr>
              <w:tab/>
            </w:r>
          </w:del>
          <w:del w:id="195" w:author="Diogo Aires" w:date="2018-07-14T19:23:00Z">
            <w:r w:rsidR="006C5A4E" w:rsidDel="00650FE3">
              <w:rPr>
                <w:noProof/>
                <w:webHidden/>
              </w:rPr>
              <w:delText>1</w:delText>
            </w:r>
          </w:del>
        </w:p>
        <w:p w14:paraId="49B1786E" w14:textId="221BD7FB" w:rsidR="00A30C03" w:rsidDel="00FE3A82" w:rsidRDefault="00A30C03" w:rsidP="00A30C03">
          <w:pPr>
            <w:pStyle w:val="ndice2"/>
            <w:rPr>
              <w:del w:id="196" w:author="Diogo Aires" w:date="2018-07-14T20:22:00Z"/>
              <w:rFonts w:eastAsiaTheme="minorEastAsia"/>
              <w:noProof/>
              <w:sz w:val="22"/>
              <w:szCs w:val="22"/>
              <w:lang w:eastAsia="pt-PT"/>
            </w:rPr>
          </w:pPr>
          <w:del w:id="197" w:author="Diogo Aires" w:date="2018-07-14T20:22:00Z">
            <w:r w:rsidRPr="00FE3A82" w:rsidDel="00FE3A82">
              <w:rPr>
                <w:noProof/>
                <w:rPrChange w:id="198" w:author="Diogo Aires" w:date="2018-07-14T20:22:00Z">
                  <w:rPr>
                    <w:rStyle w:val="Hiperligao"/>
                    <w:noProof/>
                  </w:rPr>
                </w:rPrChange>
              </w:rPr>
              <w:delText>1.2.</w:delText>
            </w:r>
            <w:r w:rsidDel="00FE3A82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Pr="00FE3A82" w:rsidDel="00FE3A82">
              <w:rPr>
                <w:noProof/>
                <w:rPrChange w:id="199" w:author="Diogo Aires" w:date="2018-07-14T20:22:00Z">
                  <w:rPr>
                    <w:rStyle w:val="Hiperligao"/>
                    <w:noProof/>
                  </w:rPr>
                </w:rPrChange>
              </w:rPr>
              <w:delText>Objetivos</w:delText>
            </w:r>
            <w:r w:rsidDel="00FE3A82">
              <w:rPr>
                <w:noProof/>
                <w:webHidden/>
              </w:rPr>
              <w:tab/>
            </w:r>
          </w:del>
          <w:del w:id="200" w:author="Diogo Aires" w:date="2018-07-14T19:23:00Z">
            <w:r w:rsidR="006C5A4E" w:rsidDel="00650FE3">
              <w:rPr>
                <w:noProof/>
                <w:webHidden/>
              </w:rPr>
              <w:delText>1</w:delText>
            </w:r>
          </w:del>
        </w:p>
        <w:p w14:paraId="3865E4E2" w14:textId="0C786943" w:rsidR="00A30C03" w:rsidDel="00FE3A82" w:rsidRDefault="00A30C03" w:rsidP="00A30C03">
          <w:pPr>
            <w:pStyle w:val="ndice2"/>
            <w:rPr>
              <w:del w:id="201" w:author="Diogo Aires" w:date="2018-07-14T20:22:00Z"/>
              <w:rFonts w:eastAsiaTheme="minorEastAsia"/>
              <w:noProof/>
              <w:sz w:val="22"/>
              <w:szCs w:val="22"/>
              <w:lang w:eastAsia="pt-PT"/>
            </w:rPr>
          </w:pPr>
          <w:del w:id="202" w:author="Diogo Aires" w:date="2018-07-14T20:22:00Z">
            <w:r w:rsidRPr="00FE3A82" w:rsidDel="00FE3A82">
              <w:rPr>
                <w:noProof/>
                <w:rPrChange w:id="203" w:author="Diogo Aires" w:date="2018-07-14T20:22:00Z">
                  <w:rPr>
                    <w:rStyle w:val="Hiperligao"/>
                    <w:noProof/>
                  </w:rPr>
                </w:rPrChange>
              </w:rPr>
              <w:delText>1.3.</w:delText>
            </w:r>
            <w:r w:rsidDel="00FE3A82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Pr="00FE3A82" w:rsidDel="00FE3A82">
              <w:rPr>
                <w:noProof/>
                <w:rPrChange w:id="204" w:author="Diogo Aires" w:date="2018-07-14T20:22:00Z">
                  <w:rPr>
                    <w:rStyle w:val="Hiperligao"/>
                    <w:noProof/>
                  </w:rPr>
                </w:rPrChange>
              </w:rPr>
              <w:delText>Organização do documento</w:delText>
            </w:r>
            <w:r w:rsidDel="00FE3A82">
              <w:rPr>
                <w:noProof/>
                <w:webHidden/>
              </w:rPr>
              <w:tab/>
            </w:r>
            <w:r w:rsidR="00650FE3" w:rsidDel="00FE3A82">
              <w:rPr>
                <w:noProof/>
                <w:webHidden/>
              </w:rPr>
              <w:delText>2</w:delText>
            </w:r>
          </w:del>
        </w:p>
        <w:p w14:paraId="380A9289" w14:textId="21398703" w:rsidR="00A30C03" w:rsidDel="00FE3A82" w:rsidRDefault="00A30C03">
          <w:pPr>
            <w:pStyle w:val="ndice1"/>
            <w:rPr>
              <w:del w:id="205" w:author="Diogo Aires" w:date="2018-07-14T20:22:00Z"/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del w:id="206" w:author="Diogo Aires" w:date="2018-07-14T20:22:00Z">
            <w:r w:rsidRPr="00FE3A82" w:rsidDel="00FE3A82">
              <w:rPr>
                <w:rPrChange w:id="207" w:author="Diogo Aires" w:date="2018-07-14T20:22:00Z">
                  <w:rPr>
                    <w:rStyle w:val="Hiperligao"/>
                  </w:rPr>
                </w:rPrChange>
              </w:rPr>
              <w:delText>2.</w:delText>
            </w:r>
            <w:r w:rsidDel="00FE3A82">
              <w:rPr>
                <w:rFonts w:eastAsiaTheme="minorEastAsia"/>
                <w:b w:val="0"/>
                <w:bCs w:val="0"/>
                <w:caps w:val="0"/>
                <w:sz w:val="22"/>
                <w:szCs w:val="22"/>
                <w:lang w:eastAsia="pt-PT"/>
              </w:rPr>
              <w:tab/>
            </w:r>
            <w:r w:rsidRPr="00FE3A82" w:rsidDel="00FE3A82">
              <w:rPr>
                <w:rPrChange w:id="208" w:author="Diogo Aires" w:date="2018-07-14T20:22:00Z">
                  <w:rPr>
                    <w:rStyle w:val="Hiperligao"/>
                  </w:rPr>
                </w:rPrChange>
              </w:rPr>
              <w:delText>Formulação do Problema</w:delText>
            </w:r>
            <w:r w:rsidDel="00FE3A82">
              <w:rPr>
                <w:webHidden/>
              </w:rPr>
              <w:tab/>
            </w:r>
          </w:del>
          <w:del w:id="209" w:author="Diogo Aires" w:date="2018-07-14T19:23:00Z">
            <w:r w:rsidR="006C5A4E" w:rsidDel="00650FE3">
              <w:rPr>
                <w:webHidden/>
              </w:rPr>
              <w:delText>3</w:delText>
            </w:r>
          </w:del>
        </w:p>
        <w:p w14:paraId="08A462D8" w14:textId="36FD34DD" w:rsidR="00A30C03" w:rsidDel="00FE3A82" w:rsidRDefault="00A30C03" w:rsidP="00A30C03">
          <w:pPr>
            <w:pStyle w:val="ndice2"/>
            <w:rPr>
              <w:del w:id="210" w:author="Diogo Aires" w:date="2018-07-14T20:22:00Z"/>
              <w:rFonts w:eastAsiaTheme="minorEastAsia"/>
              <w:noProof/>
              <w:sz w:val="22"/>
              <w:szCs w:val="22"/>
              <w:lang w:eastAsia="pt-PT"/>
            </w:rPr>
          </w:pPr>
          <w:del w:id="211" w:author="Diogo Aires" w:date="2018-07-14T20:22:00Z">
            <w:r w:rsidRPr="00FE3A82" w:rsidDel="00FE3A82">
              <w:rPr>
                <w:noProof/>
                <w:rPrChange w:id="212" w:author="Diogo Aires" w:date="2018-07-14T20:22:00Z">
                  <w:rPr>
                    <w:rStyle w:val="Hiperligao"/>
                    <w:noProof/>
                  </w:rPr>
                </w:rPrChange>
              </w:rPr>
              <w:delText>2.1.</w:delText>
            </w:r>
            <w:r w:rsidDel="00FE3A82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Pr="00FE3A82" w:rsidDel="00FE3A82">
              <w:rPr>
                <w:noProof/>
                <w:rPrChange w:id="213" w:author="Diogo Aires" w:date="2018-07-14T20:22:00Z">
                  <w:rPr>
                    <w:rStyle w:val="Hiperligao"/>
                    <w:noProof/>
                  </w:rPr>
                </w:rPrChange>
              </w:rPr>
              <w:delText>Estado da arte</w:delText>
            </w:r>
            <w:r w:rsidDel="00FE3A82">
              <w:rPr>
                <w:noProof/>
                <w:webHidden/>
              </w:rPr>
              <w:tab/>
            </w:r>
          </w:del>
          <w:del w:id="214" w:author="Diogo Aires" w:date="2018-07-14T19:23:00Z">
            <w:r w:rsidR="006C5A4E" w:rsidDel="00650FE3">
              <w:rPr>
                <w:noProof/>
                <w:webHidden/>
              </w:rPr>
              <w:delText>3</w:delText>
            </w:r>
          </w:del>
        </w:p>
        <w:p w14:paraId="2570C07A" w14:textId="2AE1D3A9" w:rsidR="00A30C03" w:rsidDel="00FE3A82" w:rsidRDefault="00A30C03" w:rsidP="00A30C03">
          <w:pPr>
            <w:pStyle w:val="ndice2"/>
            <w:rPr>
              <w:del w:id="215" w:author="Diogo Aires" w:date="2018-07-14T20:22:00Z"/>
              <w:rFonts w:eastAsiaTheme="minorEastAsia"/>
              <w:noProof/>
              <w:sz w:val="22"/>
              <w:szCs w:val="22"/>
              <w:lang w:eastAsia="pt-PT"/>
            </w:rPr>
          </w:pPr>
          <w:del w:id="216" w:author="Diogo Aires" w:date="2018-07-14T20:22:00Z">
            <w:r w:rsidRPr="00FE3A82" w:rsidDel="00FE3A82">
              <w:rPr>
                <w:noProof/>
                <w:rPrChange w:id="217" w:author="Diogo Aires" w:date="2018-07-14T20:22:00Z">
                  <w:rPr>
                    <w:rStyle w:val="Hiperligao"/>
                    <w:noProof/>
                  </w:rPr>
                </w:rPrChange>
              </w:rPr>
              <w:delText>2.2.</w:delText>
            </w:r>
            <w:r w:rsidDel="00FE3A82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Pr="00FE3A82" w:rsidDel="00FE3A82">
              <w:rPr>
                <w:noProof/>
                <w:rPrChange w:id="218" w:author="Diogo Aires" w:date="2018-07-14T20:22:00Z">
                  <w:rPr>
                    <w:rStyle w:val="Hiperligao"/>
                    <w:noProof/>
                  </w:rPr>
                </w:rPrChange>
              </w:rPr>
              <w:delText>Descrição do Projeto</w:delText>
            </w:r>
            <w:r w:rsidDel="00FE3A82">
              <w:rPr>
                <w:noProof/>
                <w:webHidden/>
              </w:rPr>
              <w:tab/>
            </w:r>
          </w:del>
          <w:del w:id="219" w:author="Diogo Aires" w:date="2018-07-14T19:23:00Z">
            <w:r w:rsidR="006C5A4E" w:rsidDel="00650FE3">
              <w:rPr>
                <w:noProof/>
                <w:webHidden/>
              </w:rPr>
              <w:delText>4</w:delText>
            </w:r>
          </w:del>
        </w:p>
        <w:p w14:paraId="7194D126" w14:textId="3481B7E9" w:rsidR="00A30C03" w:rsidDel="00FE3A82" w:rsidRDefault="00A30C03">
          <w:pPr>
            <w:pStyle w:val="ndice3"/>
            <w:tabs>
              <w:tab w:val="left" w:pos="1540"/>
              <w:tab w:val="right" w:leader="dot" w:pos="8494"/>
            </w:tabs>
            <w:rPr>
              <w:del w:id="220" w:author="Diogo Aires" w:date="2018-07-14T20:22:00Z"/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del w:id="221" w:author="Diogo Aires" w:date="2018-07-14T20:22:00Z">
            <w:r w:rsidRPr="00FE3A82" w:rsidDel="00FE3A82">
              <w:rPr>
                <w:noProof/>
                <w:rPrChange w:id="222" w:author="Diogo Aires" w:date="2018-07-14T20:22:00Z">
                  <w:rPr>
                    <w:rStyle w:val="Hiperligao"/>
                    <w:noProof/>
                  </w:rPr>
                </w:rPrChange>
              </w:rPr>
              <w:delText>2.2.1.</w:delText>
            </w:r>
            <w:r w:rsidDel="00FE3A82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FE3A82" w:rsidDel="00FE3A82">
              <w:rPr>
                <w:noProof/>
                <w:rPrChange w:id="223" w:author="Diogo Aires" w:date="2018-07-14T20:22:00Z">
                  <w:rPr>
                    <w:rStyle w:val="Hiperligao"/>
                    <w:noProof/>
                  </w:rPr>
                </w:rPrChange>
              </w:rPr>
              <w:delText>Aplicação web</w:delText>
            </w:r>
            <w:r w:rsidDel="00FE3A82">
              <w:rPr>
                <w:noProof/>
                <w:webHidden/>
              </w:rPr>
              <w:tab/>
            </w:r>
          </w:del>
          <w:del w:id="224" w:author="Diogo Aires" w:date="2018-07-14T19:23:00Z">
            <w:r w:rsidR="006C5A4E" w:rsidDel="00650FE3">
              <w:rPr>
                <w:noProof/>
                <w:webHidden/>
              </w:rPr>
              <w:delText>5</w:delText>
            </w:r>
          </w:del>
        </w:p>
        <w:p w14:paraId="75288DEC" w14:textId="6F79445A" w:rsidR="00A30C03" w:rsidDel="00FE3A82" w:rsidRDefault="00A30C03">
          <w:pPr>
            <w:pStyle w:val="ndice3"/>
            <w:tabs>
              <w:tab w:val="left" w:pos="1540"/>
              <w:tab w:val="right" w:leader="dot" w:pos="8494"/>
            </w:tabs>
            <w:rPr>
              <w:del w:id="225" w:author="Diogo Aires" w:date="2018-07-14T20:22:00Z"/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del w:id="226" w:author="Diogo Aires" w:date="2018-07-14T20:22:00Z">
            <w:r w:rsidRPr="00FE3A82" w:rsidDel="00FE3A82">
              <w:rPr>
                <w:noProof/>
                <w:rPrChange w:id="227" w:author="Diogo Aires" w:date="2018-07-14T20:22:00Z">
                  <w:rPr>
                    <w:rStyle w:val="Hiperligao"/>
                    <w:noProof/>
                  </w:rPr>
                </w:rPrChange>
              </w:rPr>
              <w:delText>2.2.2.</w:delText>
            </w:r>
            <w:r w:rsidDel="00FE3A82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FE3A82" w:rsidDel="00FE3A82">
              <w:rPr>
                <w:noProof/>
                <w:rPrChange w:id="228" w:author="Diogo Aires" w:date="2018-07-14T20:22:00Z">
                  <w:rPr>
                    <w:rStyle w:val="Hiperligao"/>
                    <w:noProof/>
                  </w:rPr>
                </w:rPrChange>
              </w:rPr>
              <w:delText>Aplicação mobile</w:delText>
            </w:r>
            <w:r w:rsidDel="00FE3A82">
              <w:rPr>
                <w:noProof/>
                <w:webHidden/>
              </w:rPr>
              <w:tab/>
            </w:r>
          </w:del>
          <w:del w:id="229" w:author="Diogo Aires" w:date="2018-07-14T19:23:00Z">
            <w:r w:rsidR="006C5A4E" w:rsidDel="00650FE3">
              <w:rPr>
                <w:noProof/>
                <w:webHidden/>
              </w:rPr>
              <w:delText>10</w:delText>
            </w:r>
          </w:del>
        </w:p>
        <w:p w14:paraId="2FD97EF6" w14:textId="1A402151" w:rsidR="00A30C03" w:rsidDel="00FE3A82" w:rsidRDefault="00A30C03" w:rsidP="00A30C03">
          <w:pPr>
            <w:pStyle w:val="ndice2"/>
            <w:rPr>
              <w:del w:id="230" w:author="Diogo Aires" w:date="2018-07-14T20:22:00Z"/>
              <w:rFonts w:eastAsiaTheme="minorEastAsia"/>
              <w:noProof/>
              <w:sz w:val="22"/>
              <w:szCs w:val="22"/>
              <w:lang w:eastAsia="pt-PT"/>
            </w:rPr>
          </w:pPr>
          <w:del w:id="231" w:author="Diogo Aires" w:date="2018-07-14T20:22:00Z">
            <w:r w:rsidRPr="00FE3A82" w:rsidDel="00FE3A82">
              <w:rPr>
                <w:noProof/>
                <w:rPrChange w:id="232" w:author="Diogo Aires" w:date="2018-07-14T20:22:00Z">
                  <w:rPr>
                    <w:rStyle w:val="Hiperligao"/>
                    <w:noProof/>
                  </w:rPr>
                </w:rPrChange>
              </w:rPr>
              <w:delText>2.3.</w:delText>
            </w:r>
            <w:r w:rsidDel="00FE3A82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Pr="00FE3A82" w:rsidDel="00FE3A82">
              <w:rPr>
                <w:noProof/>
                <w:rPrChange w:id="233" w:author="Diogo Aires" w:date="2018-07-14T20:22:00Z">
                  <w:rPr>
                    <w:rStyle w:val="Hiperligao"/>
                    <w:noProof/>
                  </w:rPr>
                </w:rPrChange>
              </w:rPr>
              <w:delText>Descrição da plataforma, modelos de desenvolvimentos</w:delText>
            </w:r>
            <w:r w:rsidDel="00FE3A82">
              <w:rPr>
                <w:noProof/>
                <w:webHidden/>
              </w:rPr>
              <w:tab/>
            </w:r>
          </w:del>
          <w:del w:id="234" w:author="Diogo Aires" w:date="2018-07-14T19:23:00Z">
            <w:r w:rsidR="006C5A4E" w:rsidDel="00650FE3">
              <w:rPr>
                <w:noProof/>
                <w:webHidden/>
              </w:rPr>
              <w:delText>11</w:delText>
            </w:r>
          </w:del>
        </w:p>
        <w:p w14:paraId="45E87052" w14:textId="294AD434" w:rsidR="00A30C03" w:rsidDel="00FE3A82" w:rsidRDefault="00A30C03">
          <w:pPr>
            <w:pStyle w:val="ndice3"/>
            <w:tabs>
              <w:tab w:val="left" w:pos="1540"/>
              <w:tab w:val="right" w:leader="dot" w:pos="8494"/>
            </w:tabs>
            <w:rPr>
              <w:del w:id="235" w:author="Diogo Aires" w:date="2018-07-14T20:22:00Z"/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del w:id="236" w:author="Diogo Aires" w:date="2018-07-14T20:22:00Z">
            <w:r w:rsidRPr="00FE3A82" w:rsidDel="00FE3A82">
              <w:rPr>
                <w:noProof/>
                <w:rPrChange w:id="237" w:author="Diogo Aires" w:date="2018-07-14T20:22:00Z">
                  <w:rPr>
                    <w:rStyle w:val="Hiperligao"/>
                    <w:noProof/>
                  </w:rPr>
                </w:rPrChange>
              </w:rPr>
              <w:delText>2.3.1.</w:delText>
            </w:r>
            <w:r w:rsidDel="00FE3A82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FE3A82" w:rsidDel="00FE3A82">
              <w:rPr>
                <w:noProof/>
                <w:rPrChange w:id="238" w:author="Diogo Aires" w:date="2018-07-14T20:22:00Z">
                  <w:rPr>
                    <w:rStyle w:val="Hiperligao"/>
                    <w:noProof/>
                  </w:rPr>
                </w:rPrChange>
              </w:rPr>
              <w:delText>Servidores Fundamentais</w:delText>
            </w:r>
            <w:r w:rsidDel="00FE3A82">
              <w:rPr>
                <w:noProof/>
                <w:webHidden/>
              </w:rPr>
              <w:tab/>
            </w:r>
          </w:del>
          <w:del w:id="239" w:author="Diogo Aires" w:date="2018-07-14T19:23:00Z">
            <w:r w:rsidR="006C5A4E" w:rsidDel="00650FE3">
              <w:rPr>
                <w:noProof/>
                <w:webHidden/>
              </w:rPr>
              <w:delText>11</w:delText>
            </w:r>
          </w:del>
        </w:p>
        <w:p w14:paraId="0129C22D" w14:textId="36BB9613" w:rsidR="00A30C03" w:rsidDel="00FE3A82" w:rsidRDefault="00A30C03">
          <w:pPr>
            <w:pStyle w:val="ndice3"/>
            <w:tabs>
              <w:tab w:val="left" w:pos="1540"/>
              <w:tab w:val="right" w:leader="dot" w:pos="8494"/>
            </w:tabs>
            <w:rPr>
              <w:del w:id="240" w:author="Diogo Aires" w:date="2018-07-14T20:22:00Z"/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del w:id="241" w:author="Diogo Aires" w:date="2018-07-14T20:22:00Z">
            <w:r w:rsidRPr="00FE3A82" w:rsidDel="00FE3A82">
              <w:rPr>
                <w:noProof/>
                <w:rPrChange w:id="242" w:author="Diogo Aires" w:date="2018-07-14T20:22:00Z">
                  <w:rPr>
                    <w:rStyle w:val="Hiperligao"/>
                    <w:noProof/>
                  </w:rPr>
                </w:rPrChange>
              </w:rPr>
              <w:delText>2.3.2.</w:delText>
            </w:r>
            <w:r w:rsidDel="00FE3A82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FE3A82" w:rsidDel="00FE3A82">
              <w:rPr>
                <w:noProof/>
                <w:rPrChange w:id="243" w:author="Diogo Aires" w:date="2018-07-14T20:22:00Z">
                  <w:rPr>
                    <w:rStyle w:val="Hiperligao"/>
                    <w:noProof/>
                  </w:rPr>
                </w:rPrChange>
              </w:rPr>
              <w:delText>Sincronismo</w:delText>
            </w:r>
            <w:r w:rsidDel="00FE3A82">
              <w:rPr>
                <w:noProof/>
                <w:webHidden/>
              </w:rPr>
              <w:tab/>
            </w:r>
          </w:del>
          <w:del w:id="244" w:author="Diogo Aires" w:date="2018-07-14T19:23:00Z">
            <w:r w:rsidR="006C5A4E" w:rsidDel="00650FE3">
              <w:rPr>
                <w:noProof/>
                <w:webHidden/>
              </w:rPr>
              <w:delText>12</w:delText>
            </w:r>
          </w:del>
        </w:p>
        <w:p w14:paraId="3A0AD74B" w14:textId="55791FCE" w:rsidR="00A30C03" w:rsidDel="00FE3A82" w:rsidRDefault="00A30C03">
          <w:pPr>
            <w:pStyle w:val="ndice3"/>
            <w:tabs>
              <w:tab w:val="left" w:pos="1540"/>
              <w:tab w:val="right" w:leader="dot" w:pos="8494"/>
            </w:tabs>
            <w:rPr>
              <w:del w:id="245" w:author="Diogo Aires" w:date="2018-07-14T20:22:00Z"/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del w:id="246" w:author="Diogo Aires" w:date="2018-07-14T20:22:00Z">
            <w:r w:rsidRPr="00FE3A82" w:rsidDel="00FE3A82">
              <w:rPr>
                <w:noProof/>
                <w:rPrChange w:id="247" w:author="Diogo Aires" w:date="2018-07-14T20:22:00Z">
                  <w:rPr>
                    <w:rStyle w:val="Hiperligao"/>
                    <w:noProof/>
                  </w:rPr>
                </w:rPrChange>
              </w:rPr>
              <w:delText>2.4.</w:delText>
            </w:r>
            <w:r w:rsidDel="00FE3A82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FE3A82" w:rsidDel="00FE3A82">
              <w:rPr>
                <w:noProof/>
                <w:rPrChange w:id="248" w:author="Diogo Aires" w:date="2018-07-14T20:22:00Z">
                  <w:rPr>
                    <w:rStyle w:val="Hiperligao"/>
                    <w:noProof/>
                  </w:rPr>
                </w:rPrChange>
              </w:rPr>
              <w:delText>Segurança de Informação</w:delText>
            </w:r>
            <w:r w:rsidDel="00FE3A82">
              <w:rPr>
                <w:noProof/>
                <w:webHidden/>
              </w:rPr>
              <w:tab/>
            </w:r>
          </w:del>
          <w:del w:id="249" w:author="Diogo Aires" w:date="2018-07-14T19:23:00Z">
            <w:r w:rsidR="006C5A4E" w:rsidDel="00650FE3">
              <w:rPr>
                <w:noProof/>
                <w:webHidden/>
              </w:rPr>
              <w:delText>12</w:delText>
            </w:r>
          </w:del>
        </w:p>
        <w:p w14:paraId="4CF232C3" w14:textId="22C617ED" w:rsidR="00A30C03" w:rsidDel="00FE3A82" w:rsidRDefault="00A30C03">
          <w:pPr>
            <w:pStyle w:val="ndice1"/>
            <w:rPr>
              <w:del w:id="250" w:author="Diogo Aires" w:date="2018-07-14T20:22:00Z"/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del w:id="251" w:author="Diogo Aires" w:date="2018-07-14T20:22:00Z">
            <w:r w:rsidRPr="00FE3A82" w:rsidDel="00FE3A82">
              <w:rPr>
                <w:rPrChange w:id="252" w:author="Diogo Aires" w:date="2018-07-14T20:22:00Z">
                  <w:rPr>
                    <w:rStyle w:val="Hiperligao"/>
                  </w:rPr>
                </w:rPrChange>
              </w:rPr>
              <w:delText>3.</w:delText>
            </w:r>
            <w:r w:rsidDel="00FE3A82">
              <w:rPr>
                <w:rFonts w:eastAsiaTheme="minorEastAsia"/>
                <w:b w:val="0"/>
                <w:bCs w:val="0"/>
                <w:caps w:val="0"/>
                <w:sz w:val="22"/>
                <w:szCs w:val="22"/>
                <w:lang w:eastAsia="pt-PT"/>
              </w:rPr>
              <w:tab/>
            </w:r>
            <w:r w:rsidRPr="00FE3A82" w:rsidDel="00FE3A82">
              <w:rPr>
                <w:rPrChange w:id="253" w:author="Diogo Aires" w:date="2018-07-14T20:22:00Z">
                  <w:rPr>
                    <w:rStyle w:val="Hiperligao"/>
                  </w:rPr>
                </w:rPrChange>
              </w:rPr>
              <w:delText>Solução Proposta</w:delText>
            </w:r>
            <w:r w:rsidDel="00FE3A82">
              <w:rPr>
                <w:webHidden/>
              </w:rPr>
              <w:tab/>
            </w:r>
          </w:del>
          <w:del w:id="254" w:author="Diogo Aires" w:date="2018-07-14T19:23:00Z">
            <w:r w:rsidR="006C5A4E" w:rsidDel="00650FE3">
              <w:rPr>
                <w:webHidden/>
              </w:rPr>
              <w:delText>15</w:delText>
            </w:r>
          </w:del>
        </w:p>
        <w:p w14:paraId="029231F8" w14:textId="24909CC4" w:rsidR="00A30C03" w:rsidDel="00FE3A82" w:rsidRDefault="00A30C03" w:rsidP="00A30C03">
          <w:pPr>
            <w:pStyle w:val="ndice2"/>
            <w:rPr>
              <w:del w:id="255" w:author="Diogo Aires" w:date="2018-07-14T20:22:00Z"/>
              <w:rFonts w:eastAsiaTheme="minorEastAsia"/>
              <w:noProof/>
              <w:sz w:val="22"/>
              <w:szCs w:val="22"/>
              <w:lang w:eastAsia="pt-PT"/>
            </w:rPr>
          </w:pPr>
          <w:del w:id="256" w:author="Diogo Aires" w:date="2018-07-14T20:22:00Z">
            <w:r w:rsidRPr="00FE3A82" w:rsidDel="00FE3A82">
              <w:rPr>
                <w:noProof/>
                <w:rPrChange w:id="257" w:author="Diogo Aires" w:date="2018-07-14T20:22:00Z">
                  <w:rPr>
                    <w:rStyle w:val="Hiperligao"/>
                    <w:noProof/>
                  </w:rPr>
                </w:rPrChange>
              </w:rPr>
              <w:delText>3.1</w:delText>
            </w:r>
            <w:r w:rsidDel="00FE3A82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Pr="00FE3A82" w:rsidDel="00FE3A82">
              <w:rPr>
                <w:noProof/>
                <w:rPrChange w:id="258" w:author="Diogo Aires" w:date="2018-07-14T20:22:00Z">
                  <w:rPr>
                    <w:rStyle w:val="Hiperligao"/>
                    <w:noProof/>
                  </w:rPr>
                </w:rPrChange>
              </w:rPr>
              <w:delText>Arquitetura do projeto</w:delText>
            </w:r>
            <w:r w:rsidDel="00FE3A82">
              <w:rPr>
                <w:noProof/>
                <w:webHidden/>
              </w:rPr>
              <w:tab/>
            </w:r>
          </w:del>
          <w:del w:id="259" w:author="Diogo Aires" w:date="2018-07-14T19:23:00Z">
            <w:r w:rsidR="006C5A4E" w:rsidDel="00650FE3">
              <w:rPr>
                <w:noProof/>
                <w:webHidden/>
              </w:rPr>
              <w:delText>15</w:delText>
            </w:r>
          </w:del>
        </w:p>
        <w:p w14:paraId="3D93A360" w14:textId="5ADAD17C" w:rsidR="00A30C03" w:rsidDel="00FE3A82" w:rsidRDefault="00A30C03" w:rsidP="00A30C03">
          <w:pPr>
            <w:pStyle w:val="ndice2"/>
            <w:rPr>
              <w:del w:id="260" w:author="Diogo Aires" w:date="2018-07-14T20:22:00Z"/>
              <w:rFonts w:eastAsiaTheme="minorEastAsia"/>
              <w:noProof/>
              <w:sz w:val="22"/>
              <w:szCs w:val="22"/>
              <w:lang w:eastAsia="pt-PT"/>
            </w:rPr>
          </w:pPr>
          <w:del w:id="261" w:author="Diogo Aires" w:date="2018-07-14T20:22:00Z">
            <w:r w:rsidRPr="00FE3A82" w:rsidDel="00FE3A82">
              <w:rPr>
                <w:noProof/>
                <w:rPrChange w:id="262" w:author="Diogo Aires" w:date="2018-07-14T20:22:00Z">
                  <w:rPr>
                    <w:rStyle w:val="Hiperligao"/>
                    <w:noProof/>
                  </w:rPr>
                </w:rPrChange>
              </w:rPr>
              <w:delText>3.2</w:delText>
            </w:r>
            <w:r w:rsidDel="00FE3A82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Pr="00FE3A82" w:rsidDel="00FE3A82">
              <w:rPr>
                <w:noProof/>
                <w:rPrChange w:id="263" w:author="Diogo Aires" w:date="2018-07-14T20:22:00Z">
                  <w:rPr>
                    <w:rStyle w:val="Hiperligao"/>
                    <w:noProof/>
                  </w:rPr>
                </w:rPrChange>
              </w:rPr>
              <w:delText>Modelo entidade-associação da base de dados</w:delText>
            </w:r>
            <w:r w:rsidDel="00FE3A82">
              <w:rPr>
                <w:noProof/>
                <w:webHidden/>
              </w:rPr>
              <w:tab/>
            </w:r>
          </w:del>
          <w:del w:id="264" w:author="Diogo Aires" w:date="2018-07-14T19:23:00Z">
            <w:r w:rsidR="006C5A4E" w:rsidDel="00650FE3">
              <w:rPr>
                <w:noProof/>
                <w:webHidden/>
              </w:rPr>
              <w:delText>16</w:delText>
            </w:r>
          </w:del>
        </w:p>
        <w:p w14:paraId="63EF8120" w14:textId="17A36A6D" w:rsidR="00A30C03" w:rsidDel="00FE3A82" w:rsidRDefault="00A30C03">
          <w:pPr>
            <w:pStyle w:val="ndice3"/>
            <w:tabs>
              <w:tab w:val="left" w:pos="1540"/>
              <w:tab w:val="right" w:leader="dot" w:pos="8494"/>
            </w:tabs>
            <w:rPr>
              <w:del w:id="265" w:author="Diogo Aires" w:date="2018-07-14T20:22:00Z"/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del w:id="266" w:author="Diogo Aires" w:date="2018-07-14T20:22:00Z">
            <w:r w:rsidRPr="00FE3A82" w:rsidDel="00FE3A82">
              <w:rPr>
                <w:noProof/>
                <w:rPrChange w:id="267" w:author="Diogo Aires" w:date="2018-07-14T20:22:00Z">
                  <w:rPr>
                    <w:rStyle w:val="Hiperligao"/>
                    <w:noProof/>
                  </w:rPr>
                </w:rPrChange>
              </w:rPr>
              <w:delText>3.2.1</w:delText>
            </w:r>
            <w:r w:rsidDel="00FE3A82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FE3A82" w:rsidDel="00FE3A82">
              <w:rPr>
                <w:noProof/>
                <w:rPrChange w:id="268" w:author="Diogo Aires" w:date="2018-07-14T20:22:00Z">
                  <w:rPr>
                    <w:rStyle w:val="Hiperligao"/>
                    <w:noProof/>
                  </w:rPr>
                </w:rPrChange>
              </w:rPr>
              <w:delText>Utilizadores</w:delText>
            </w:r>
            <w:r w:rsidDel="00FE3A82">
              <w:rPr>
                <w:noProof/>
                <w:webHidden/>
              </w:rPr>
              <w:tab/>
            </w:r>
          </w:del>
          <w:del w:id="269" w:author="Diogo Aires" w:date="2018-07-14T19:23:00Z">
            <w:r w:rsidR="006C5A4E" w:rsidDel="00650FE3">
              <w:rPr>
                <w:noProof/>
                <w:webHidden/>
              </w:rPr>
              <w:delText>16</w:delText>
            </w:r>
          </w:del>
        </w:p>
        <w:p w14:paraId="7639A501" w14:textId="73368C0B" w:rsidR="00A30C03" w:rsidDel="00FE3A82" w:rsidRDefault="00A30C03">
          <w:pPr>
            <w:pStyle w:val="ndice3"/>
            <w:tabs>
              <w:tab w:val="left" w:pos="1540"/>
              <w:tab w:val="right" w:leader="dot" w:pos="8494"/>
            </w:tabs>
            <w:rPr>
              <w:del w:id="270" w:author="Diogo Aires" w:date="2018-07-14T20:22:00Z"/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del w:id="271" w:author="Diogo Aires" w:date="2018-07-14T20:22:00Z">
            <w:r w:rsidRPr="00FE3A82" w:rsidDel="00FE3A82">
              <w:rPr>
                <w:noProof/>
                <w:rPrChange w:id="272" w:author="Diogo Aires" w:date="2018-07-14T20:22:00Z">
                  <w:rPr>
                    <w:rStyle w:val="Hiperligao"/>
                    <w:noProof/>
                  </w:rPr>
                </w:rPrChange>
              </w:rPr>
              <w:delText>3.2.2</w:delText>
            </w:r>
            <w:r w:rsidDel="00FE3A82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FE3A82" w:rsidDel="00FE3A82">
              <w:rPr>
                <w:noProof/>
                <w:rPrChange w:id="273" w:author="Diogo Aires" w:date="2018-07-14T20:22:00Z">
                  <w:rPr>
                    <w:rStyle w:val="Hiperligao"/>
                    <w:noProof/>
                  </w:rPr>
                </w:rPrChange>
              </w:rPr>
              <w:delText>Vagas</w:delText>
            </w:r>
            <w:r w:rsidDel="00FE3A82">
              <w:rPr>
                <w:noProof/>
                <w:webHidden/>
              </w:rPr>
              <w:tab/>
            </w:r>
          </w:del>
          <w:del w:id="274" w:author="Diogo Aires" w:date="2018-07-14T19:23:00Z">
            <w:r w:rsidR="006C5A4E" w:rsidDel="00650FE3">
              <w:rPr>
                <w:noProof/>
                <w:webHidden/>
              </w:rPr>
              <w:delText>18</w:delText>
            </w:r>
          </w:del>
        </w:p>
        <w:p w14:paraId="1C7C0549" w14:textId="0EA787E5" w:rsidR="00A30C03" w:rsidDel="00FE3A82" w:rsidRDefault="00A30C03">
          <w:pPr>
            <w:pStyle w:val="ndice3"/>
            <w:tabs>
              <w:tab w:val="left" w:pos="1540"/>
              <w:tab w:val="right" w:leader="dot" w:pos="8494"/>
            </w:tabs>
            <w:rPr>
              <w:del w:id="275" w:author="Diogo Aires" w:date="2018-07-14T20:22:00Z"/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del w:id="276" w:author="Diogo Aires" w:date="2018-07-14T20:22:00Z">
            <w:r w:rsidRPr="00FE3A82" w:rsidDel="00FE3A82">
              <w:rPr>
                <w:noProof/>
                <w:rPrChange w:id="277" w:author="Diogo Aires" w:date="2018-07-14T20:22:00Z">
                  <w:rPr>
                    <w:rStyle w:val="Hiperligao"/>
                    <w:noProof/>
                  </w:rPr>
                </w:rPrChange>
              </w:rPr>
              <w:delText>3.2.3</w:delText>
            </w:r>
            <w:r w:rsidDel="00FE3A82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FE3A82" w:rsidDel="00FE3A82">
              <w:rPr>
                <w:noProof/>
                <w:rPrChange w:id="278" w:author="Diogo Aires" w:date="2018-07-14T20:22:00Z">
                  <w:rPr>
                    <w:rStyle w:val="Hiperligao"/>
                    <w:noProof/>
                  </w:rPr>
                </w:rPrChange>
              </w:rPr>
              <w:delText>Eventos</w:delText>
            </w:r>
            <w:r w:rsidDel="00FE3A82">
              <w:rPr>
                <w:noProof/>
                <w:webHidden/>
              </w:rPr>
              <w:tab/>
            </w:r>
          </w:del>
          <w:del w:id="279" w:author="Diogo Aires" w:date="2018-07-14T19:23:00Z">
            <w:r w:rsidR="006C5A4E" w:rsidDel="00650FE3">
              <w:rPr>
                <w:noProof/>
                <w:webHidden/>
              </w:rPr>
              <w:delText>19</w:delText>
            </w:r>
          </w:del>
        </w:p>
        <w:p w14:paraId="5CE386FA" w14:textId="4C152672" w:rsidR="00A30C03" w:rsidDel="00FE3A82" w:rsidRDefault="00A30C03" w:rsidP="00A30C03">
          <w:pPr>
            <w:pStyle w:val="ndice2"/>
            <w:rPr>
              <w:del w:id="280" w:author="Diogo Aires" w:date="2018-07-14T20:22:00Z"/>
              <w:rFonts w:eastAsiaTheme="minorEastAsia"/>
              <w:noProof/>
              <w:sz w:val="22"/>
              <w:szCs w:val="22"/>
              <w:lang w:eastAsia="pt-PT"/>
            </w:rPr>
          </w:pPr>
          <w:del w:id="281" w:author="Diogo Aires" w:date="2018-07-14T20:22:00Z">
            <w:r w:rsidRPr="00FE3A82" w:rsidDel="00FE3A82">
              <w:rPr>
                <w:noProof/>
                <w:rPrChange w:id="282" w:author="Diogo Aires" w:date="2018-07-14T20:22:00Z">
                  <w:rPr>
                    <w:rStyle w:val="Hiperligao"/>
                    <w:noProof/>
                  </w:rPr>
                </w:rPrChange>
              </w:rPr>
              <w:delText>3.3</w:delText>
            </w:r>
            <w:r w:rsidDel="00FE3A82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Pr="00FE3A82" w:rsidDel="00FE3A82">
              <w:rPr>
                <w:noProof/>
                <w:rPrChange w:id="283" w:author="Diogo Aires" w:date="2018-07-14T20:22:00Z">
                  <w:rPr>
                    <w:rStyle w:val="Hiperligao"/>
                    <w:noProof/>
                  </w:rPr>
                </w:rPrChange>
              </w:rPr>
              <w:delText>Wireframes do projeto</w:delText>
            </w:r>
            <w:r w:rsidDel="00FE3A82">
              <w:rPr>
                <w:noProof/>
                <w:webHidden/>
              </w:rPr>
              <w:tab/>
            </w:r>
          </w:del>
          <w:del w:id="284" w:author="Diogo Aires" w:date="2018-07-14T19:23:00Z">
            <w:r w:rsidR="006C5A4E" w:rsidDel="00650FE3">
              <w:rPr>
                <w:noProof/>
                <w:webHidden/>
              </w:rPr>
              <w:delText>20</w:delText>
            </w:r>
          </w:del>
        </w:p>
        <w:p w14:paraId="1FBE0D46" w14:textId="6270BD7A" w:rsidR="00A30C03" w:rsidDel="00FE3A82" w:rsidRDefault="00A30C03" w:rsidP="00A30C03">
          <w:pPr>
            <w:pStyle w:val="ndice2"/>
            <w:rPr>
              <w:del w:id="285" w:author="Diogo Aires" w:date="2018-07-14T20:22:00Z"/>
              <w:rFonts w:eastAsiaTheme="minorEastAsia"/>
              <w:noProof/>
              <w:sz w:val="22"/>
              <w:szCs w:val="22"/>
              <w:lang w:eastAsia="pt-PT"/>
            </w:rPr>
          </w:pPr>
          <w:del w:id="286" w:author="Diogo Aires" w:date="2018-07-14T20:22:00Z">
            <w:r w:rsidRPr="00FE3A82" w:rsidDel="00FE3A82">
              <w:rPr>
                <w:noProof/>
                <w:rPrChange w:id="287" w:author="Diogo Aires" w:date="2018-07-14T20:22:00Z">
                  <w:rPr>
                    <w:rStyle w:val="Hiperligao"/>
                    <w:noProof/>
                  </w:rPr>
                </w:rPrChange>
              </w:rPr>
              <w:delText>3.4</w:delText>
            </w:r>
            <w:r w:rsidDel="00FE3A82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Pr="00FE3A82" w:rsidDel="00FE3A82">
              <w:rPr>
                <w:noProof/>
                <w:rPrChange w:id="288" w:author="Diogo Aires" w:date="2018-07-14T20:22:00Z">
                  <w:rPr>
                    <w:rStyle w:val="Hiperligao"/>
                    <w:noProof/>
                  </w:rPr>
                </w:rPrChange>
              </w:rPr>
              <w:delText>Desenvolvimento Web</w:delText>
            </w:r>
            <w:r w:rsidDel="00FE3A82">
              <w:rPr>
                <w:noProof/>
                <w:webHidden/>
              </w:rPr>
              <w:tab/>
            </w:r>
          </w:del>
          <w:del w:id="289" w:author="Diogo Aires" w:date="2018-07-14T19:23:00Z">
            <w:r w:rsidR="006C5A4E" w:rsidDel="00650FE3">
              <w:rPr>
                <w:noProof/>
                <w:webHidden/>
              </w:rPr>
              <w:delText>31</w:delText>
            </w:r>
          </w:del>
        </w:p>
        <w:p w14:paraId="590FF1D9" w14:textId="1A21D7E6" w:rsidR="00A30C03" w:rsidDel="00FE3A82" w:rsidRDefault="00A30C03">
          <w:pPr>
            <w:pStyle w:val="ndice3"/>
            <w:tabs>
              <w:tab w:val="left" w:pos="1540"/>
              <w:tab w:val="right" w:leader="dot" w:pos="8494"/>
            </w:tabs>
            <w:rPr>
              <w:del w:id="290" w:author="Diogo Aires" w:date="2018-07-14T20:22:00Z"/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del w:id="291" w:author="Diogo Aires" w:date="2018-07-14T20:22:00Z">
            <w:r w:rsidRPr="00FE3A82" w:rsidDel="00FE3A82">
              <w:rPr>
                <w:noProof/>
                <w:rPrChange w:id="292" w:author="Diogo Aires" w:date="2018-07-14T20:22:00Z">
                  <w:rPr>
                    <w:rStyle w:val="Hiperligao"/>
                    <w:noProof/>
                  </w:rPr>
                </w:rPrChange>
              </w:rPr>
              <w:delText>3.4.1</w:delText>
            </w:r>
            <w:r w:rsidDel="00FE3A82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FE3A82" w:rsidDel="00FE3A82">
              <w:rPr>
                <w:noProof/>
                <w:rPrChange w:id="293" w:author="Diogo Aires" w:date="2018-07-14T20:22:00Z">
                  <w:rPr>
                    <w:rStyle w:val="Hiperligao"/>
                    <w:noProof/>
                  </w:rPr>
                </w:rPrChange>
              </w:rPr>
              <w:delText>Listagem</w:delText>
            </w:r>
            <w:r w:rsidDel="00FE3A82">
              <w:rPr>
                <w:noProof/>
                <w:webHidden/>
              </w:rPr>
              <w:tab/>
            </w:r>
          </w:del>
          <w:del w:id="294" w:author="Diogo Aires" w:date="2018-07-14T19:23:00Z">
            <w:r w:rsidR="006C5A4E" w:rsidDel="00650FE3">
              <w:rPr>
                <w:noProof/>
                <w:webHidden/>
              </w:rPr>
              <w:delText>31</w:delText>
            </w:r>
          </w:del>
        </w:p>
        <w:p w14:paraId="53BDED3E" w14:textId="1F645F95" w:rsidR="00A30C03" w:rsidDel="00FE3A82" w:rsidRDefault="00A30C03">
          <w:pPr>
            <w:pStyle w:val="ndice3"/>
            <w:tabs>
              <w:tab w:val="left" w:pos="1540"/>
              <w:tab w:val="right" w:leader="dot" w:pos="8494"/>
            </w:tabs>
            <w:rPr>
              <w:del w:id="295" w:author="Diogo Aires" w:date="2018-07-14T20:22:00Z"/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del w:id="296" w:author="Diogo Aires" w:date="2018-07-14T20:22:00Z">
            <w:r w:rsidRPr="00FE3A82" w:rsidDel="00FE3A82">
              <w:rPr>
                <w:noProof/>
                <w:rPrChange w:id="297" w:author="Diogo Aires" w:date="2018-07-14T20:22:00Z">
                  <w:rPr>
                    <w:rStyle w:val="Hiperligao"/>
                    <w:noProof/>
                  </w:rPr>
                </w:rPrChange>
              </w:rPr>
              <w:delText>3.4.3</w:delText>
            </w:r>
            <w:r w:rsidDel="00FE3A82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FE3A82" w:rsidDel="00FE3A82">
              <w:rPr>
                <w:noProof/>
                <w:rPrChange w:id="298" w:author="Diogo Aires" w:date="2018-07-14T20:22:00Z">
                  <w:rPr>
                    <w:rStyle w:val="Hiperligao"/>
                    <w:noProof/>
                  </w:rPr>
                </w:rPrChange>
              </w:rPr>
              <w:delText>Adicionar e Remover do Profile</w:delText>
            </w:r>
            <w:r w:rsidDel="00FE3A82">
              <w:rPr>
                <w:noProof/>
                <w:webHidden/>
              </w:rPr>
              <w:tab/>
            </w:r>
          </w:del>
          <w:del w:id="299" w:author="Diogo Aires" w:date="2018-07-14T19:23:00Z">
            <w:r w:rsidR="006C5A4E" w:rsidDel="00650FE3">
              <w:rPr>
                <w:noProof/>
                <w:webHidden/>
              </w:rPr>
              <w:delText>33</w:delText>
            </w:r>
          </w:del>
        </w:p>
        <w:p w14:paraId="38435471" w14:textId="68B3A67A" w:rsidR="00A30C03" w:rsidDel="00FE3A82" w:rsidRDefault="00A30C03">
          <w:pPr>
            <w:pStyle w:val="ndice3"/>
            <w:tabs>
              <w:tab w:val="left" w:pos="1540"/>
              <w:tab w:val="right" w:leader="dot" w:pos="8494"/>
            </w:tabs>
            <w:rPr>
              <w:del w:id="300" w:author="Diogo Aires" w:date="2018-07-14T20:22:00Z"/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del w:id="301" w:author="Diogo Aires" w:date="2018-07-14T20:22:00Z">
            <w:r w:rsidRPr="00FE3A82" w:rsidDel="00FE3A82">
              <w:rPr>
                <w:noProof/>
                <w:rPrChange w:id="302" w:author="Diogo Aires" w:date="2018-07-14T20:22:00Z">
                  <w:rPr>
                    <w:rStyle w:val="Hiperligao"/>
                    <w:noProof/>
                  </w:rPr>
                </w:rPrChange>
              </w:rPr>
              <w:delText>3.4.4</w:delText>
            </w:r>
            <w:r w:rsidDel="00FE3A82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FE3A82" w:rsidDel="00FE3A82">
              <w:rPr>
                <w:noProof/>
                <w:rPrChange w:id="303" w:author="Diogo Aires" w:date="2018-07-14T20:22:00Z">
                  <w:rPr>
                    <w:rStyle w:val="Hiperligao"/>
                    <w:noProof/>
                  </w:rPr>
                </w:rPrChange>
              </w:rPr>
              <w:delText>Introduzir novo candidato</w:delText>
            </w:r>
            <w:r w:rsidDel="00FE3A82">
              <w:rPr>
                <w:noProof/>
                <w:webHidden/>
              </w:rPr>
              <w:tab/>
            </w:r>
          </w:del>
          <w:del w:id="304" w:author="Diogo Aires" w:date="2018-07-14T19:23:00Z">
            <w:r w:rsidR="006C5A4E" w:rsidDel="00650FE3">
              <w:rPr>
                <w:noProof/>
                <w:webHidden/>
              </w:rPr>
              <w:delText>33</w:delText>
            </w:r>
          </w:del>
        </w:p>
        <w:p w14:paraId="0A0B42A1" w14:textId="4F067DDF" w:rsidR="00A30C03" w:rsidDel="00FE3A82" w:rsidRDefault="00A30C03">
          <w:pPr>
            <w:pStyle w:val="ndice3"/>
            <w:tabs>
              <w:tab w:val="left" w:pos="1540"/>
              <w:tab w:val="right" w:leader="dot" w:pos="8494"/>
            </w:tabs>
            <w:rPr>
              <w:del w:id="305" w:author="Diogo Aires" w:date="2018-07-14T20:22:00Z"/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del w:id="306" w:author="Diogo Aires" w:date="2018-07-14T20:22:00Z">
            <w:r w:rsidRPr="00FE3A82" w:rsidDel="00FE3A82">
              <w:rPr>
                <w:noProof/>
                <w:rPrChange w:id="307" w:author="Diogo Aires" w:date="2018-07-14T20:22:00Z">
                  <w:rPr>
                    <w:rStyle w:val="Hiperligao"/>
                    <w:noProof/>
                  </w:rPr>
                </w:rPrChange>
              </w:rPr>
              <w:delText>3.4.5</w:delText>
            </w:r>
            <w:r w:rsidDel="00FE3A82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FE3A82" w:rsidDel="00FE3A82">
              <w:rPr>
                <w:noProof/>
                <w:rPrChange w:id="308" w:author="Diogo Aires" w:date="2018-07-14T20:22:00Z">
                  <w:rPr>
                    <w:rStyle w:val="Hiperligao"/>
                    <w:noProof/>
                  </w:rPr>
                </w:rPrChange>
              </w:rPr>
              <w:delText>Verificar Eventos</w:delText>
            </w:r>
            <w:r w:rsidDel="00FE3A82">
              <w:rPr>
                <w:noProof/>
                <w:webHidden/>
              </w:rPr>
              <w:tab/>
            </w:r>
          </w:del>
          <w:del w:id="309" w:author="Diogo Aires" w:date="2018-07-14T19:23:00Z">
            <w:r w:rsidR="006C5A4E" w:rsidDel="00650FE3">
              <w:rPr>
                <w:noProof/>
                <w:webHidden/>
              </w:rPr>
              <w:delText>34</w:delText>
            </w:r>
          </w:del>
        </w:p>
        <w:p w14:paraId="6D07CA37" w14:textId="4717AEE6" w:rsidR="00A30C03" w:rsidDel="00FE3A82" w:rsidRDefault="00A30C03">
          <w:pPr>
            <w:pStyle w:val="ndice3"/>
            <w:tabs>
              <w:tab w:val="left" w:pos="1540"/>
              <w:tab w:val="right" w:leader="dot" w:pos="8494"/>
            </w:tabs>
            <w:rPr>
              <w:del w:id="310" w:author="Diogo Aires" w:date="2018-07-14T20:22:00Z"/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del w:id="311" w:author="Diogo Aires" w:date="2018-07-14T20:22:00Z">
            <w:r w:rsidRPr="00FE3A82" w:rsidDel="00FE3A82">
              <w:rPr>
                <w:noProof/>
                <w:rPrChange w:id="312" w:author="Diogo Aires" w:date="2018-07-14T20:22:00Z">
                  <w:rPr>
                    <w:rStyle w:val="Hiperligao"/>
                    <w:noProof/>
                  </w:rPr>
                </w:rPrChange>
              </w:rPr>
              <w:delText>3.4.6</w:delText>
            </w:r>
            <w:r w:rsidDel="00FE3A82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FE3A82" w:rsidDel="00FE3A82">
              <w:rPr>
                <w:noProof/>
                <w:rPrChange w:id="313" w:author="Diogo Aires" w:date="2018-07-14T20:22:00Z">
                  <w:rPr>
                    <w:rStyle w:val="Hiperligao"/>
                    <w:noProof/>
                  </w:rPr>
                </w:rPrChange>
              </w:rPr>
              <w:delText>Adicionar Evento</w:delText>
            </w:r>
            <w:r w:rsidDel="00FE3A82">
              <w:rPr>
                <w:noProof/>
                <w:webHidden/>
              </w:rPr>
              <w:tab/>
            </w:r>
          </w:del>
          <w:del w:id="314" w:author="Diogo Aires" w:date="2018-07-14T19:23:00Z">
            <w:r w:rsidR="006C5A4E" w:rsidDel="00650FE3">
              <w:rPr>
                <w:noProof/>
                <w:webHidden/>
              </w:rPr>
              <w:delText>37</w:delText>
            </w:r>
          </w:del>
        </w:p>
        <w:p w14:paraId="5EE594DE" w14:textId="729D940E" w:rsidR="00A30C03" w:rsidDel="00FE3A82" w:rsidRDefault="00A30C03">
          <w:pPr>
            <w:pStyle w:val="ndice3"/>
            <w:tabs>
              <w:tab w:val="left" w:pos="1540"/>
              <w:tab w:val="right" w:leader="dot" w:pos="8494"/>
            </w:tabs>
            <w:rPr>
              <w:del w:id="315" w:author="Diogo Aires" w:date="2018-07-14T20:22:00Z"/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del w:id="316" w:author="Diogo Aires" w:date="2018-07-14T20:22:00Z">
            <w:r w:rsidRPr="00FE3A82" w:rsidDel="00FE3A82">
              <w:rPr>
                <w:noProof/>
                <w:rPrChange w:id="317" w:author="Diogo Aires" w:date="2018-07-14T20:22:00Z">
                  <w:rPr>
                    <w:rStyle w:val="Hiperligao"/>
                    <w:noProof/>
                  </w:rPr>
                </w:rPrChange>
              </w:rPr>
              <w:delText>3.4.7</w:delText>
            </w:r>
            <w:r w:rsidDel="00FE3A82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FE3A82" w:rsidDel="00FE3A82">
              <w:rPr>
                <w:noProof/>
                <w:rPrChange w:id="318" w:author="Diogo Aires" w:date="2018-07-14T20:22:00Z">
                  <w:rPr>
                    <w:rStyle w:val="Hiperligao"/>
                    <w:noProof/>
                  </w:rPr>
                </w:rPrChange>
              </w:rPr>
              <w:delText>Adicionar Oferta</w:delText>
            </w:r>
            <w:r w:rsidDel="00FE3A82">
              <w:rPr>
                <w:noProof/>
                <w:webHidden/>
              </w:rPr>
              <w:tab/>
            </w:r>
          </w:del>
          <w:del w:id="319" w:author="Diogo Aires" w:date="2018-07-14T19:23:00Z">
            <w:r w:rsidR="006C5A4E" w:rsidDel="00650FE3">
              <w:rPr>
                <w:noProof/>
                <w:webHidden/>
              </w:rPr>
              <w:delText>38</w:delText>
            </w:r>
          </w:del>
        </w:p>
        <w:p w14:paraId="288CF047" w14:textId="2245C982" w:rsidR="00A30C03" w:rsidDel="00FE3A82" w:rsidRDefault="00A30C03">
          <w:pPr>
            <w:pStyle w:val="ndice3"/>
            <w:tabs>
              <w:tab w:val="left" w:pos="1540"/>
              <w:tab w:val="right" w:leader="dot" w:pos="8494"/>
            </w:tabs>
            <w:rPr>
              <w:del w:id="320" w:author="Diogo Aires" w:date="2018-07-14T20:22:00Z"/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del w:id="321" w:author="Diogo Aires" w:date="2018-07-14T20:22:00Z">
            <w:r w:rsidRPr="00FE3A82" w:rsidDel="00FE3A82">
              <w:rPr>
                <w:noProof/>
                <w:rPrChange w:id="322" w:author="Diogo Aires" w:date="2018-07-14T20:22:00Z">
                  <w:rPr>
                    <w:rStyle w:val="Hiperligao"/>
                    <w:noProof/>
                  </w:rPr>
                </w:rPrChange>
              </w:rPr>
              <w:delText>3.4.8</w:delText>
            </w:r>
            <w:r w:rsidDel="00FE3A82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FE3A82" w:rsidDel="00FE3A82">
              <w:rPr>
                <w:noProof/>
                <w:rPrChange w:id="323" w:author="Diogo Aires" w:date="2018-07-14T20:22:00Z">
                  <w:rPr>
                    <w:rStyle w:val="Hiperligao"/>
                    <w:noProof/>
                  </w:rPr>
                </w:rPrChange>
              </w:rPr>
              <w:delText>Verificar percentagens de vaga</w:delText>
            </w:r>
            <w:r w:rsidDel="00FE3A82">
              <w:rPr>
                <w:noProof/>
                <w:webHidden/>
              </w:rPr>
              <w:tab/>
            </w:r>
          </w:del>
          <w:del w:id="324" w:author="Diogo Aires" w:date="2018-07-14T19:23:00Z">
            <w:r w:rsidR="006C5A4E" w:rsidDel="00650FE3">
              <w:rPr>
                <w:noProof/>
                <w:webHidden/>
              </w:rPr>
              <w:delText>39</w:delText>
            </w:r>
          </w:del>
        </w:p>
        <w:p w14:paraId="41EA8F49" w14:textId="6A5053C5" w:rsidR="00A30C03" w:rsidDel="00FE3A82" w:rsidRDefault="00A30C03">
          <w:pPr>
            <w:pStyle w:val="ndice3"/>
            <w:tabs>
              <w:tab w:val="left" w:pos="1540"/>
              <w:tab w:val="right" w:leader="dot" w:pos="8494"/>
            </w:tabs>
            <w:rPr>
              <w:del w:id="325" w:author="Diogo Aires" w:date="2018-07-14T20:22:00Z"/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del w:id="326" w:author="Diogo Aires" w:date="2018-07-14T20:22:00Z">
            <w:r w:rsidRPr="00FE3A82" w:rsidDel="00FE3A82">
              <w:rPr>
                <w:noProof/>
                <w:rPrChange w:id="327" w:author="Diogo Aires" w:date="2018-07-14T20:22:00Z">
                  <w:rPr>
                    <w:rStyle w:val="Hiperligao"/>
                    <w:noProof/>
                  </w:rPr>
                </w:rPrChange>
              </w:rPr>
              <w:delText>3.4.9</w:delText>
            </w:r>
            <w:r w:rsidDel="00FE3A82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FE3A82" w:rsidDel="00FE3A82">
              <w:rPr>
                <w:noProof/>
                <w:rPrChange w:id="328" w:author="Diogo Aires" w:date="2018-07-14T20:22:00Z">
                  <w:rPr>
                    <w:rStyle w:val="Hiperligao"/>
                    <w:noProof/>
                  </w:rPr>
                </w:rPrChange>
              </w:rPr>
              <w:delText>Pesquisa de ofertas</w:delText>
            </w:r>
            <w:r w:rsidDel="00FE3A82">
              <w:rPr>
                <w:noProof/>
                <w:webHidden/>
              </w:rPr>
              <w:tab/>
            </w:r>
          </w:del>
          <w:del w:id="329" w:author="Diogo Aires" w:date="2018-07-14T19:23:00Z">
            <w:r w:rsidR="006C5A4E" w:rsidDel="00650FE3">
              <w:rPr>
                <w:noProof/>
                <w:webHidden/>
              </w:rPr>
              <w:delText>40</w:delText>
            </w:r>
          </w:del>
        </w:p>
        <w:p w14:paraId="5E87C5E6" w14:textId="26AA9AB6" w:rsidR="00A30C03" w:rsidDel="00FE3A82" w:rsidRDefault="00A30C03">
          <w:pPr>
            <w:pStyle w:val="ndice3"/>
            <w:tabs>
              <w:tab w:val="left" w:pos="1540"/>
              <w:tab w:val="right" w:leader="dot" w:pos="8494"/>
            </w:tabs>
            <w:rPr>
              <w:del w:id="330" w:author="Diogo Aires" w:date="2018-07-14T20:22:00Z"/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del w:id="331" w:author="Diogo Aires" w:date="2018-07-14T20:22:00Z">
            <w:r w:rsidRPr="00FE3A82" w:rsidDel="00FE3A82">
              <w:rPr>
                <w:noProof/>
                <w:rPrChange w:id="332" w:author="Diogo Aires" w:date="2018-07-14T20:22:00Z">
                  <w:rPr>
                    <w:rStyle w:val="Hiperligao"/>
                    <w:noProof/>
                  </w:rPr>
                </w:rPrChange>
              </w:rPr>
              <w:delText>3.4.10</w:delText>
            </w:r>
            <w:r w:rsidDel="00FE3A82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FE3A82" w:rsidDel="00FE3A82">
              <w:rPr>
                <w:noProof/>
                <w:rPrChange w:id="333" w:author="Diogo Aires" w:date="2018-07-14T20:22:00Z">
                  <w:rPr>
                    <w:rStyle w:val="Hiperligao"/>
                    <w:noProof/>
                  </w:rPr>
                </w:rPrChange>
              </w:rPr>
              <w:delText>Continuação da candidatura</w:delText>
            </w:r>
            <w:r w:rsidDel="00FE3A82">
              <w:rPr>
                <w:noProof/>
                <w:webHidden/>
              </w:rPr>
              <w:tab/>
            </w:r>
          </w:del>
          <w:del w:id="334" w:author="Diogo Aires" w:date="2018-07-14T19:23:00Z">
            <w:r w:rsidR="006C5A4E" w:rsidDel="00650FE3">
              <w:rPr>
                <w:noProof/>
                <w:webHidden/>
              </w:rPr>
              <w:delText>41</w:delText>
            </w:r>
          </w:del>
        </w:p>
        <w:p w14:paraId="19BFF55A" w14:textId="79FE1267" w:rsidR="00A30C03" w:rsidDel="00FE3A82" w:rsidRDefault="00A30C03">
          <w:pPr>
            <w:pStyle w:val="ndice3"/>
            <w:tabs>
              <w:tab w:val="left" w:pos="1540"/>
              <w:tab w:val="right" w:leader="dot" w:pos="8494"/>
            </w:tabs>
            <w:rPr>
              <w:del w:id="335" w:author="Diogo Aires" w:date="2018-07-14T20:22:00Z"/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del w:id="336" w:author="Diogo Aires" w:date="2018-07-14T20:22:00Z">
            <w:r w:rsidRPr="00FE3A82" w:rsidDel="00FE3A82">
              <w:rPr>
                <w:noProof/>
                <w:rPrChange w:id="337" w:author="Diogo Aires" w:date="2018-07-14T20:22:00Z">
                  <w:rPr>
                    <w:rStyle w:val="Hiperligao"/>
                    <w:noProof/>
                  </w:rPr>
                </w:rPrChange>
              </w:rPr>
              <w:delText>3.4.11</w:delText>
            </w:r>
            <w:r w:rsidDel="00FE3A82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FE3A82" w:rsidDel="00FE3A82">
              <w:rPr>
                <w:noProof/>
                <w:rPrChange w:id="338" w:author="Diogo Aires" w:date="2018-07-14T20:22:00Z">
                  <w:rPr>
                    <w:rStyle w:val="Hiperligao"/>
                    <w:noProof/>
                  </w:rPr>
                </w:rPrChange>
              </w:rPr>
              <w:delText>Incluir d</w:delText>
            </w:r>
            <w:r w:rsidRPr="00FE3A82" w:rsidDel="00FE3A82">
              <w:rPr>
                <w:noProof/>
                <w:rPrChange w:id="339" w:author="Diogo Aires" w:date="2018-07-14T20:22:00Z">
                  <w:rPr>
                    <w:rStyle w:val="Hiperligao"/>
                    <w:noProof/>
                  </w:rPr>
                </w:rPrChange>
              </w:rPr>
              <w:delText>i</w:delText>
            </w:r>
            <w:r w:rsidRPr="00FE3A82" w:rsidDel="00FE3A82">
              <w:rPr>
                <w:noProof/>
                <w:rPrChange w:id="340" w:author="Diogo Aires" w:date="2018-07-14T20:22:00Z">
                  <w:rPr>
                    <w:rStyle w:val="Hiperligao"/>
                    <w:noProof/>
                  </w:rPr>
                </w:rPrChange>
              </w:rPr>
              <w:delText>sponibilidade</w:delText>
            </w:r>
            <w:r w:rsidDel="00FE3A82">
              <w:rPr>
                <w:noProof/>
                <w:webHidden/>
              </w:rPr>
              <w:tab/>
            </w:r>
          </w:del>
          <w:del w:id="341" w:author="Diogo Aires" w:date="2018-07-14T19:23:00Z">
            <w:r w:rsidR="006C5A4E" w:rsidDel="00650FE3">
              <w:rPr>
                <w:noProof/>
                <w:webHidden/>
              </w:rPr>
              <w:delText>43</w:delText>
            </w:r>
          </w:del>
        </w:p>
        <w:p w14:paraId="74344DA4" w14:textId="2314F4E7" w:rsidR="00A30C03" w:rsidDel="00FE3A82" w:rsidRDefault="00A30C03" w:rsidP="00A30C03">
          <w:pPr>
            <w:pStyle w:val="ndice2"/>
            <w:rPr>
              <w:del w:id="342" w:author="Diogo Aires" w:date="2018-07-14T20:22:00Z"/>
              <w:rFonts w:eastAsiaTheme="minorEastAsia"/>
              <w:noProof/>
              <w:sz w:val="22"/>
              <w:szCs w:val="22"/>
              <w:lang w:eastAsia="pt-PT"/>
            </w:rPr>
          </w:pPr>
          <w:del w:id="343" w:author="Diogo Aires" w:date="2018-07-14T20:22:00Z">
            <w:r w:rsidRPr="00FE3A82" w:rsidDel="00FE3A82">
              <w:rPr>
                <w:noProof/>
                <w:rPrChange w:id="344" w:author="Diogo Aires" w:date="2018-07-14T20:22:00Z">
                  <w:rPr>
                    <w:rStyle w:val="Hiperligao"/>
                    <w:noProof/>
                  </w:rPr>
                </w:rPrChange>
              </w:rPr>
              <w:delText>3.5</w:delText>
            </w:r>
            <w:r w:rsidDel="00FE3A82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Pr="00FE3A82" w:rsidDel="00FE3A82">
              <w:rPr>
                <w:noProof/>
                <w:rPrChange w:id="345" w:author="Diogo Aires" w:date="2018-07-14T20:22:00Z">
                  <w:rPr>
                    <w:rStyle w:val="Hiperligao"/>
                    <w:noProof/>
                  </w:rPr>
                </w:rPrChange>
              </w:rPr>
              <w:delText>Desenvolvimento Mobile</w:delText>
            </w:r>
            <w:r w:rsidDel="00FE3A82">
              <w:rPr>
                <w:noProof/>
                <w:webHidden/>
              </w:rPr>
              <w:tab/>
            </w:r>
          </w:del>
          <w:del w:id="346" w:author="Diogo Aires" w:date="2018-07-14T19:23:00Z">
            <w:r w:rsidR="006C5A4E" w:rsidDel="00650FE3">
              <w:rPr>
                <w:noProof/>
                <w:webHidden/>
              </w:rPr>
              <w:delText>44</w:delText>
            </w:r>
          </w:del>
        </w:p>
        <w:p w14:paraId="15938584" w14:textId="76040294" w:rsidR="00A30C03" w:rsidDel="00FE3A82" w:rsidRDefault="00A30C03">
          <w:pPr>
            <w:pStyle w:val="ndice3"/>
            <w:tabs>
              <w:tab w:val="left" w:pos="1540"/>
              <w:tab w:val="right" w:leader="dot" w:pos="8494"/>
            </w:tabs>
            <w:rPr>
              <w:del w:id="347" w:author="Diogo Aires" w:date="2018-07-14T20:22:00Z"/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del w:id="348" w:author="Diogo Aires" w:date="2018-07-14T20:22:00Z">
            <w:r w:rsidRPr="00FE3A82" w:rsidDel="00FE3A82">
              <w:rPr>
                <w:noProof/>
                <w:rPrChange w:id="349" w:author="Diogo Aires" w:date="2018-07-14T20:22:00Z">
                  <w:rPr>
                    <w:rStyle w:val="Hiperligao"/>
                    <w:noProof/>
                  </w:rPr>
                </w:rPrChange>
              </w:rPr>
              <w:delText>3.5.1</w:delText>
            </w:r>
            <w:r w:rsidDel="00FE3A82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FE3A82" w:rsidDel="00FE3A82">
              <w:rPr>
                <w:noProof/>
                <w:rPrChange w:id="350" w:author="Diogo Aires" w:date="2018-07-14T20:22:00Z">
                  <w:rPr>
                    <w:rStyle w:val="Hiperligao"/>
                    <w:noProof/>
                  </w:rPr>
                </w:rPrChange>
              </w:rPr>
              <w:delText>Notificações</w:delText>
            </w:r>
            <w:r w:rsidDel="00FE3A82">
              <w:rPr>
                <w:noProof/>
                <w:webHidden/>
              </w:rPr>
              <w:tab/>
            </w:r>
          </w:del>
          <w:del w:id="351" w:author="Diogo Aires" w:date="2018-07-14T19:23:00Z">
            <w:r w:rsidR="006C5A4E" w:rsidDel="00650FE3">
              <w:rPr>
                <w:noProof/>
                <w:webHidden/>
              </w:rPr>
              <w:delText>44</w:delText>
            </w:r>
          </w:del>
        </w:p>
        <w:p w14:paraId="5775D305" w14:textId="12E3DE9B" w:rsidR="00A30C03" w:rsidDel="00FE3A82" w:rsidRDefault="00A30C03">
          <w:pPr>
            <w:pStyle w:val="ndice3"/>
            <w:tabs>
              <w:tab w:val="left" w:pos="1540"/>
              <w:tab w:val="right" w:leader="dot" w:pos="8494"/>
            </w:tabs>
            <w:rPr>
              <w:del w:id="352" w:author="Diogo Aires" w:date="2018-07-14T20:22:00Z"/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del w:id="353" w:author="Diogo Aires" w:date="2018-07-14T20:22:00Z">
            <w:r w:rsidRPr="00FE3A82" w:rsidDel="00FE3A82">
              <w:rPr>
                <w:noProof/>
                <w:rPrChange w:id="354" w:author="Diogo Aires" w:date="2018-07-14T20:22:00Z">
                  <w:rPr>
                    <w:rStyle w:val="Hiperligao"/>
                    <w:noProof/>
                  </w:rPr>
                </w:rPrChange>
              </w:rPr>
              <w:delText>3.5.2</w:delText>
            </w:r>
            <w:r w:rsidDel="00FE3A82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FE3A82" w:rsidDel="00FE3A82">
              <w:rPr>
                <w:noProof/>
                <w:rPrChange w:id="355" w:author="Diogo Aires" w:date="2018-07-14T20:22:00Z">
                  <w:rPr>
                    <w:rStyle w:val="Hiperligao"/>
                    <w:noProof/>
                  </w:rPr>
                </w:rPrChange>
              </w:rPr>
              <w:delText>Sincronismo</w:delText>
            </w:r>
            <w:r w:rsidDel="00FE3A82">
              <w:rPr>
                <w:noProof/>
                <w:webHidden/>
              </w:rPr>
              <w:tab/>
            </w:r>
          </w:del>
          <w:del w:id="356" w:author="Diogo Aires" w:date="2018-07-14T19:23:00Z">
            <w:r w:rsidR="006C5A4E" w:rsidDel="00650FE3">
              <w:rPr>
                <w:noProof/>
                <w:webHidden/>
              </w:rPr>
              <w:delText>45</w:delText>
            </w:r>
          </w:del>
        </w:p>
        <w:p w14:paraId="5E2D5E40" w14:textId="4ADF9715" w:rsidR="00A30C03" w:rsidDel="00FE3A82" w:rsidRDefault="00A30C03">
          <w:pPr>
            <w:pStyle w:val="ndice1"/>
            <w:rPr>
              <w:del w:id="357" w:author="Diogo Aires" w:date="2018-07-14T20:22:00Z"/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del w:id="358" w:author="Diogo Aires" w:date="2018-07-14T20:22:00Z">
            <w:r w:rsidRPr="00FE3A82" w:rsidDel="00FE3A82">
              <w:rPr>
                <w:rPrChange w:id="359" w:author="Diogo Aires" w:date="2018-07-14T20:22:00Z">
                  <w:rPr>
                    <w:rStyle w:val="Hiperligao"/>
                  </w:rPr>
                </w:rPrChange>
              </w:rPr>
              <w:delText>4</w:delText>
            </w:r>
            <w:r w:rsidDel="00FE3A82">
              <w:rPr>
                <w:rFonts w:eastAsiaTheme="minorEastAsia"/>
                <w:b w:val="0"/>
                <w:bCs w:val="0"/>
                <w:caps w:val="0"/>
                <w:sz w:val="22"/>
                <w:szCs w:val="22"/>
                <w:lang w:eastAsia="pt-PT"/>
              </w:rPr>
              <w:tab/>
            </w:r>
            <w:r w:rsidRPr="00FE3A82" w:rsidDel="00FE3A82">
              <w:rPr>
                <w:rPrChange w:id="360" w:author="Diogo Aires" w:date="2018-07-14T20:22:00Z">
                  <w:rPr>
                    <w:rStyle w:val="Hiperligao"/>
                  </w:rPr>
                </w:rPrChange>
              </w:rPr>
              <w:delText>Avaliação Experimental</w:delText>
            </w:r>
            <w:r w:rsidDel="00FE3A82">
              <w:rPr>
                <w:webHidden/>
              </w:rPr>
              <w:tab/>
            </w:r>
          </w:del>
          <w:del w:id="361" w:author="Diogo Aires" w:date="2018-07-14T19:23:00Z">
            <w:r w:rsidR="006C5A4E" w:rsidDel="00650FE3">
              <w:rPr>
                <w:webHidden/>
              </w:rPr>
              <w:delText>47</w:delText>
            </w:r>
          </w:del>
        </w:p>
        <w:p w14:paraId="0D85AB9F" w14:textId="7EB3D1FF" w:rsidR="00A30C03" w:rsidDel="00FE3A82" w:rsidRDefault="00A30C03" w:rsidP="00A30C03">
          <w:pPr>
            <w:pStyle w:val="ndice2"/>
            <w:rPr>
              <w:del w:id="362" w:author="Diogo Aires" w:date="2018-07-14T20:22:00Z"/>
              <w:rFonts w:eastAsiaTheme="minorEastAsia"/>
              <w:noProof/>
              <w:sz w:val="22"/>
              <w:szCs w:val="22"/>
              <w:lang w:eastAsia="pt-PT"/>
            </w:rPr>
          </w:pPr>
          <w:del w:id="363" w:author="Diogo Aires" w:date="2018-07-14T20:22:00Z">
            <w:r w:rsidRPr="00FE3A82" w:rsidDel="00FE3A82">
              <w:rPr>
                <w:noProof/>
                <w:rPrChange w:id="364" w:author="Diogo Aires" w:date="2018-07-14T20:22:00Z">
                  <w:rPr>
                    <w:rStyle w:val="Hiperligao"/>
                    <w:noProof/>
                  </w:rPr>
                </w:rPrChange>
              </w:rPr>
              <w:delText>4.1</w:delText>
            </w:r>
            <w:r w:rsidDel="00FE3A82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Pr="00FE3A82" w:rsidDel="00FE3A82">
              <w:rPr>
                <w:noProof/>
                <w:rPrChange w:id="365" w:author="Diogo Aires" w:date="2018-07-14T20:22:00Z">
                  <w:rPr>
                    <w:rStyle w:val="Hiperligao"/>
                    <w:noProof/>
                  </w:rPr>
                </w:rPrChange>
              </w:rPr>
              <w:delText>Candidatura Espontânea – Utilizador não registrado</w:delText>
            </w:r>
            <w:r w:rsidDel="00FE3A82">
              <w:rPr>
                <w:noProof/>
                <w:webHidden/>
              </w:rPr>
              <w:tab/>
            </w:r>
          </w:del>
          <w:del w:id="366" w:author="Diogo Aires" w:date="2018-07-14T19:23:00Z">
            <w:r w:rsidR="006C5A4E" w:rsidDel="00650FE3">
              <w:rPr>
                <w:noProof/>
                <w:webHidden/>
              </w:rPr>
              <w:delText>47</w:delText>
            </w:r>
          </w:del>
        </w:p>
        <w:p w14:paraId="5C15BB97" w14:textId="538C2DE1" w:rsidR="00A30C03" w:rsidDel="00FE3A82" w:rsidRDefault="00A30C03" w:rsidP="00A30C03">
          <w:pPr>
            <w:pStyle w:val="ndice2"/>
            <w:rPr>
              <w:del w:id="367" w:author="Diogo Aires" w:date="2018-07-14T20:22:00Z"/>
              <w:rFonts w:eastAsiaTheme="minorEastAsia"/>
              <w:noProof/>
              <w:sz w:val="22"/>
              <w:szCs w:val="22"/>
              <w:lang w:eastAsia="pt-PT"/>
            </w:rPr>
          </w:pPr>
          <w:del w:id="368" w:author="Diogo Aires" w:date="2018-07-14T20:22:00Z">
            <w:r w:rsidRPr="00FE3A82" w:rsidDel="00FE3A82">
              <w:rPr>
                <w:noProof/>
                <w:rPrChange w:id="369" w:author="Diogo Aires" w:date="2018-07-14T20:22:00Z">
                  <w:rPr>
                    <w:rStyle w:val="Hiperligao"/>
                    <w:noProof/>
                  </w:rPr>
                </w:rPrChange>
              </w:rPr>
              <w:delText>4.2</w:delText>
            </w:r>
            <w:r w:rsidDel="00FE3A82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Pr="00FE3A82" w:rsidDel="00FE3A82">
              <w:rPr>
                <w:noProof/>
                <w:rPrChange w:id="370" w:author="Diogo Aires" w:date="2018-07-14T20:22:00Z">
                  <w:rPr>
                    <w:rStyle w:val="Hiperligao"/>
                    <w:noProof/>
                  </w:rPr>
                </w:rPrChange>
              </w:rPr>
              <w:delText>Estabelecer / Recusar novos candidatos – Colaborador</w:delText>
            </w:r>
            <w:r w:rsidDel="00FE3A82">
              <w:rPr>
                <w:noProof/>
                <w:webHidden/>
              </w:rPr>
              <w:tab/>
            </w:r>
          </w:del>
          <w:del w:id="371" w:author="Diogo Aires" w:date="2018-07-14T19:23:00Z">
            <w:r w:rsidR="006C5A4E" w:rsidDel="00650FE3">
              <w:rPr>
                <w:noProof/>
                <w:webHidden/>
              </w:rPr>
              <w:delText>48</w:delText>
            </w:r>
          </w:del>
        </w:p>
        <w:p w14:paraId="48CA7EF9" w14:textId="43C8EF86" w:rsidR="00A30C03" w:rsidDel="00FE3A82" w:rsidRDefault="00A30C03" w:rsidP="00A30C03">
          <w:pPr>
            <w:pStyle w:val="ndice2"/>
            <w:rPr>
              <w:del w:id="372" w:author="Diogo Aires" w:date="2018-07-14T20:22:00Z"/>
              <w:rFonts w:eastAsiaTheme="minorEastAsia"/>
              <w:noProof/>
              <w:sz w:val="22"/>
              <w:szCs w:val="22"/>
              <w:lang w:eastAsia="pt-PT"/>
            </w:rPr>
          </w:pPr>
          <w:del w:id="373" w:author="Diogo Aires" w:date="2018-07-14T20:22:00Z">
            <w:r w:rsidRPr="00FE3A82" w:rsidDel="00FE3A82">
              <w:rPr>
                <w:noProof/>
                <w:rPrChange w:id="374" w:author="Diogo Aires" w:date="2018-07-14T20:22:00Z">
                  <w:rPr>
                    <w:rStyle w:val="Hiperligao"/>
                    <w:noProof/>
                  </w:rPr>
                </w:rPrChange>
              </w:rPr>
              <w:delText>4.3</w:delText>
            </w:r>
            <w:r w:rsidDel="00FE3A82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Pr="00FE3A82" w:rsidDel="00FE3A82">
              <w:rPr>
                <w:noProof/>
                <w:rPrChange w:id="375" w:author="Diogo Aires" w:date="2018-07-14T20:22:00Z">
                  <w:rPr>
                    <w:rStyle w:val="Hiperligao"/>
                    <w:noProof/>
                  </w:rPr>
                </w:rPrChange>
              </w:rPr>
              <w:delText>Estabelecer novo candidato – Utilizador não registrado</w:delText>
            </w:r>
            <w:r w:rsidDel="00FE3A82">
              <w:rPr>
                <w:noProof/>
                <w:webHidden/>
              </w:rPr>
              <w:tab/>
            </w:r>
          </w:del>
          <w:del w:id="376" w:author="Diogo Aires" w:date="2018-07-14T19:23:00Z">
            <w:r w:rsidR="006C5A4E" w:rsidDel="00650FE3">
              <w:rPr>
                <w:noProof/>
                <w:webHidden/>
              </w:rPr>
              <w:delText>49</w:delText>
            </w:r>
          </w:del>
        </w:p>
        <w:p w14:paraId="1B75FE9C" w14:textId="0E99B8E8" w:rsidR="00A30C03" w:rsidDel="00FE3A82" w:rsidRDefault="00A30C03" w:rsidP="00A30C03">
          <w:pPr>
            <w:pStyle w:val="ndice2"/>
            <w:rPr>
              <w:del w:id="377" w:author="Diogo Aires" w:date="2018-07-14T20:22:00Z"/>
              <w:rFonts w:eastAsiaTheme="minorEastAsia"/>
              <w:noProof/>
              <w:sz w:val="22"/>
              <w:szCs w:val="22"/>
              <w:lang w:eastAsia="pt-PT"/>
            </w:rPr>
          </w:pPr>
          <w:del w:id="378" w:author="Diogo Aires" w:date="2018-07-14T20:22:00Z">
            <w:r w:rsidRPr="00FE3A82" w:rsidDel="00FE3A82">
              <w:rPr>
                <w:noProof/>
                <w:rPrChange w:id="379" w:author="Diogo Aires" w:date="2018-07-14T20:22:00Z">
                  <w:rPr>
                    <w:rStyle w:val="Hiperligao"/>
                    <w:noProof/>
                  </w:rPr>
                </w:rPrChange>
              </w:rPr>
              <w:delText>4.4</w:delText>
            </w:r>
            <w:r w:rsidDel="00FE3A82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Pr="00FE3A82" w:rsidDel="00FE3A82">
              <w:rPr>
                <w:noProof/>
                <w:rPrChange w:id="380" w:author="Diogo Aires" w:date="2018-07-14T20:22:00Z">
                  <w:rPr>
                    <w:rStyle w:val="Hiperligao"/>
                    <w:noProof/>
                  </w:rPr>
                </w:rPrChange>
              </w:rPr>
              <w:delText>Autentificação de utilizador – Utilizador</w:delText>
            </w:r>
            <w:r w:rsidDel="00FE3A82">
              <w:rPr>
                <w:noProof/>
                <w:webHidden/>
              </w:rPr>
              <w:tab/>
            </w:r>
          </w:del>
          <w:del w:id="381" w:author="Diogo Aires" w:date="2018-07-14T19:23:00Z">
            <w:r w:rsidR="006C5A4E" w:rsidDel="00650FE3">
              <w:rPr>
                <w:noProof/>
                <w:webHidden/>
              </w:rPr>
              <w:delText>50</w:delText>
            </w:r>
          </w:del>
        </w:p>
        <w:p w14:paraId="18B56C95" w14:textId="3A574BDD" w:rsidR="00A30C03" w:rsidDel="00FE3A82" w:rsidRDefault="00A30C03" w:rsidP="00A30C03">
          <w:pPr>
            <w:pStyle w:val="ndice2"/>
            <w:rPr>
              <w:del w:id="382" w:author="Diogo Aires" w:date="2018-07-14T20:22:00Z"/>
              <w:rFonts w:eastAsiaTheme="minorEastAsia"/>
              <w:noProof/>
              <w:sz w:val="22"/>
              <w:szCs w:val="22"/>
              <w:lang w:eastAsia="pt-PT"/>
            </w:rPr>
          </w:pPr>
          <w:del w:id="383" w:author="Diogo Aires" w:date="2018-07-14T20:22:00Z">
            <w:r w:rsidRPr="00FE3A82" w:rsidDel="00FE3A82">
              <w:rPr>
                <w:noProof/>
                <w:rPrChange w:id="384" w:author="Diogo Aires" w:date="2018-07-14T20:22:00Z">
                  <w:rPr>
                    <w:rStyle w:val="Hiperligao"/>
                    <w:noProof/>
                  </w:rPr>
                </w:rPrChange>
              </w:rPr>
              <w:delText>4.5</w:delText>
            </w:r>
            <w:r w:rsidDel="00FE3A82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Pr="00FE3A82" w:rsidDel="00FE3A82">
              <w:rPr>
                <w:noProof/>
                <w:rPrChange w:id="385" w:author="Diogo Aires" w:date="2018-07-14T20:22:00Z">
                  <w:rPr>
                    <w:rStyle w:val="Hiperligao"/>
                    <w:noProof/>
                  </w:rPr>
                </w:rPrChange>
              </w:rPr>
              <w:delText>Atualizar Currículo – Candidato</w:delText>
            </w:r>
            <w:r w:rsidDel="00FE3A82">
              <w:rPr>
                <w:noProof/>
                <w:webHidden/>
              </w:rPr>
              <w:tab/>
            </w:r>
          </w:del>
          <w:del w:id="386" w:author="Diogo Aires" w:date="2018-07-14T19:23:00Z">
            <w:r w:rsidR="006C5A4E" w:rsidDel="00650FE3">
              <w:rPr>
                <w:noProof/>
                <w:webHidden/>
              </w:rPr>
              <w:delText>51</w:delText>
            </w:r>
          </w:del>
        </w:p>
        <w:p w14:paraId="031355AB" w14:textId="42061DE0" w:rsidR="00A30C03" w:rsidDel="00FE3A82" w:rsidRDefault="00A30C03" w:rsidP="00A30C03">
          <w:pPr>
            <w:pStyle w:val="ndice2"/>
            <w:rPr>
              <w:del w:id="387" w:author="Diogo Aires" w:date="2018-07-14T20:22:00Z"/>
              <w:rFonts w:eastAsiaTheme="minorEastAsia"/>
              <w:noProof/>
              <w:sz w:val="22"/>
              <w:szCs w:val="22"/>
              <w:lang w:eastAsia="pt-PT"/>
            </w:rPr>
          </w:pPr>
          <w:del w:id="388" w:author="Diogo Aires" w:date="2018-07-14T20:22:00Z">
            <w:r w:rsidRPr="00FE3A82" w:rsidDel="00FE3A82">
              <w:rPr>
                <w:noProof/>
                <w:rPrChange w:id="389" w:author="Diogo Aires" w:date="2018-07-14T20:22:00Z">
                  <w:rPr>
                    <w:rStyle w:val="Hiperligao"/>
                    <w:noProof/>
                  </w:rPr>
                </w:rPrChange>
              </w:rPr>
              <w:delText>4.6</w:delText>
            </w:r>
            <w:r w:rsidDel="00FE3A82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Pr="00FE3A82" w:rsidDel="00FE3A82">
              <w:rPr>
                <w:noProof/>
                <w:rPrChange w:id="390" w:author="Diogo Aires" w:date="2018-07-14T20:22:00Z">
                  <w:rPr>
                    <w:rStyle w:val="Hiperligao"/>
                    <w:noProof/>
                  </w:rPr>
                </w:rPrChange>
              </w:rPr>
              <w:delText>Atualizar Profile – Candidato</w:delText>
            </w:r>
            <w:r w:rsidDel="00FE3A82">
              <w:rPr>
                <w:noProof/>
                <w:webHidden/>
              </w:rPr>
              <w:tab/>
            </w:r>
          </w:del>
          <w:del w:id="391" w:author="Diogo Aires" w:date="2018-07-14T19:23:00Z">
            <w:r w:rsidR="006C5A4E" w:rsidDel="00650FE3">
              <w:rPr>
                <w:noProof/>
                <w:webHidden/>
              </w:rPr>
              <w:delText>53</w:delText>
            </w:r>
          </w:del>
        </w:p>
        <w:p w14:paraId="17CA23D1" w14:textId="7FB4E3E0" w:rsidR="00A30C03" w:rsidDel="00FE3A82" w:rsidRDefault="00A30C03" w:rsidP="00A30C03">
          <w:pPr>
            <w:pStyle w:val="ndice2"/>
            <w:rPr>
              <w:del w:id="392" w:author="Diogo Aires" w:date="2018-07-14T20:22:00Z"/>
              <w:rFonts w:eastAsiaTheme="minorEastAsia"/>
              <w:noProof/>
              <w:sz w:val="22"/>
              <w:szCs w:val="22"/>
              <w:lang w:eastAsia="pt-PT"/>
            </w:rPr>
          </w:pPr>
          <w:del w:id="393" w:author="Diogo Aires" w:date="2018-07-14T20:22:00Z">
            <w:r w:rsidRPr="00FE3A82" w:rsidDel="00FE3A82">
              <w:rPr>
                <w:noProof/>
                <w:rPrChange w:id="394" w:author="Diogo Aires" w:date="2018-07-14T20:22:00Z">
                  <w:rPr>
                    <w:rStyle w:val="Hiperligao"/>
                    <w:noProof/>
                  </w:rPr>
                </w:rPrChange>
              </w:rPr>
              <w:delText>4.7</w:delText>
            </w:r>
            <w:r w:rsidDel="00FE3A82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Pr="00FE3A82" w:rsidDel="00FE3A82">
              <w:rPr>
                <w:noProof/>
                <w:rPrChange w:id="395" w:author="Diogo Aires" w:date="2018-07-14T20:22:00Z">
                  <w:rPr>
                    <w:rStyle w:val="Hiperligao"/>
                    <w:noProof/>
                  </w:rPr>
                </w:rPrChange>
              </w:rPr>
              <w:delText>Atualizar Disponibilidade – Candidato</w:delText>
            </w:r>
            <w:r w:rsidDel="00FE3A82">
              <w:rPr>
                <w:noProof/>
                <w:webHidden/>
              </w:rPr>
              <w:tab/>
            </w:r>
          </w:del>
          <w:del w:id="396" w:author="Diogo Aires" w:date="2018-07-14T19:23:00Z">
            <w:r w:rsidR="006C5A4E" w:rsidDel="00650FE3">
              <w:rPr>
                <w:noProof/>
                <w:webHidden/>
              </w:rPr>
              <w:delText>55</w:delText>
            </w:r>
          </w:del>
        </w:p>
        <w:p w14:paraId="40CCC03A" w14:textId="59970FD8" w:rsidR="00A30C03" w:rsidDel="00FE3A82" w:rsidRDefault="00A30C03" w:rsidP="00A30C03">
          <w:pPr>
            <w:pStyle w:val="ndice2"/>
            <w:rPr>
              <w:del w:id="397" w:author="Diogo Aires" w:date="2018-07-14T20:22:00Z"/>
              <w:rFonts w:eastAsiaTheme="minorEastAsia"/>
              <w:noProof/>
              <w:sz w:val="22"/>
              <w:szCs w:val="22"/>
              <w:lang w:eastAsia="pt-PT"/>
            </w:rPr>
          </w:pPr>
          <w:del w:id="398" w:author="Diogo Aires" w:date="2018-07-14T20:22:00Z">
            <w:r w:rsidRPr="00FE3A82" w:rsidDel="00FE3A82">
              <w:rPr>
                <w:noProof/>
                <w:rPrChange w:id="399" w:author="Diogo Aires" w:date="2018-07-14T20:22:00Z">
                  <w:rPr>
                    <w:rStyle w:val="Hiperligao"/>
                    <w:noProof/>
                  </w:rPr>
                </w:rPrChange>
              </w:rPr>
              <w:delText>4.8</w:delText>
            </w:r>
            <w:r w:rsidDel="00FE3A82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Pr="00FE3A82" w:rsidDel="00FE3A82">
              <w:rPr>
                <w:noProof/>
                <w:rPrChange w:id="400" w:author="Diogo Aires" w:date="2018-07-14T20:22:00Z">
                  <w:rPr>
                    <w:rStyle w:val="Hiperligao"/>
                    <w:noProof/>
                  </w:rPr>
                </w:rPrChange>
              </w:rPr>
              <w:delText>Estabelecer Empresa – Administrador</w:delText>
            </w:r>
            <w:r w:rsidDel="00FE3A82">
              <w:rPr>
                <w:noProof/>
                <w:webHidden/>
              </w:rPr>
              <w:tab/>
            </w:r>
          </w:del>
          <w:del w:id="401" w:author="Diogo Aires" w:date="2018-07-14T19:10:00Z">
            <w:r w:rsidDel="006C5A4E">
              <w:rPr>
                <w:noProof/>
                <w:webHidden/>
              </w:rPr>
              <w:delText>57</w:delText>
            </w:r>
          </w:del>
        </w:p>
        <w:p w14:paraId="09F73D80" w14:textId="1347BAE5" w:rsidR="00A30C03" w:rsidDel="00FE3A82" w:rsidRDefault="00A30C03" w:rsidP="00A30C03">
          <w:pPr>
            <w:pStyle w:val="ndice2"/>
            <w:rPr>
              <w:del w:id="402" w:author="Diogo Aires" w:date="2018-07-14T20:22:00Z"/>
              <w:rFonts w:eastAsiaTheme="minorEastAsia"/>
              <w:noProof/>
              <w:sz w:val="22"/>
              <w:szCs w:val="22"/>
              <w:lang w:eastAsia="pt-PT"/>
            </w:rPr>
          </w:pPr>
          <w:del w:id="403" w:author="Diogo Aires" w:date="2018-07-14T20:22:00Z">
            <w:r w:rsidRPr="00FE3A82" w:rsidDel="00FE3A82">
              <w:rPr>
                <w:noProof/>
                <w:rPrChange w:id="404" w:author="Diogo Aires" w:date="2018-07-14T20:22:00Z">
                  <w:rPr>
                    <w:rStyle w:val="Hiperligao"/>
                    <w:noProof/>
                  </w:rPr>
                </w:rPrChange>
              </w:rPr>
              <w:delText>4.9</w:delText>
            </w:r>
            <w:r w:rsidDel="00FE3A82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Pr="00FE3A82" w:rsidDel="00FE3A82">
              <w:rPr>
                <w:noProof/>
                <w:rPrChange w:id="405" w:author="Diogo Aires" w:date="2018-07-14T20:22:00Z">
                  <w:rPr>
                    <w:rStyle w:val="Hiperligao"/>
                    <w:noProof/>
                  </w:rPr>
                </w:rPrChange>
              </w:rPr>
              <w:delText>Introduzir Projeto – Colaborador</w:delText>
            </w:r>
            <w:r w:rsidDel="00FE3A82">
              <w:rPr>
                <w:noProof/>
                <w:webHidden/>
              </w:rPr>
              <w:tab/>
            </w:r>
          </w:del>
          <w:del w:id="406" w:author="Diogo Aires" w:date="2018-07-14T19:10:00Z">
            <w:r w:rsidDel="006C5A4E">
              <w:rPr>
                <w:noProof/>
                <w:webHidden/>
              </w:rPr>
              <w:delText>58</w:delText>
            </w:r>
          </w:del>
        </w:p>
        <w:p w14:paraId="6CFF1577" w14:textId="41D9AC79" w:rsidR="00A30C03" w:rsidDel="00FE3A82" w:rsidRDefault="00A30C03" w:rsidP="00A30C03">
          <w:pPr>
            <w:pStyle w:val="ndice2"/>
            <w:rPr>
              <w:del w:id="407" w:author="Diogo Aires" w:date="2018-07-14T20:22:00Z"/>
              <w:rFonts w:eastAsiaTheme="minorEastAsia"/>
              <w:noProof/>
              <w:sz w:val="22"/>
              <w:szCs w:val="22"/>
              <w:lang w:eastAsia="pt-PT"/>
            </w:rPr>
          </w:pPr>
          <w:del w:id="408" w:author="Diogo Aires" w:date="2018-07-14T20:22:00Z">
            <w:r w:rsidRPr="00FE3A82" w:rsidDel="00FE3A82">
              <w:rPr>
                <w:noProof/>
                <w:rPrChange w:id="409" w:author="Diogo Aires" w:date="2018-07-14T20:22:00Z">
                  <w:rPr>
                    <w:rStyle w:val="Hiperligao"/>
                    <w:noProof/>
                  </w:rPr>
                </w:rPrChange>
              </w:rPr>
              <w:delText>4.10</w:delText>
            </w:r>
            <w:r w:rsidDel="00FE3A82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Pr="00FE3A82" w:rsidDel="00FE3A82">
              <w:rPr>
                <w:noProof/>
                <w:rPrChange w:id="410" w:author="Diogo Aires" w:date="2018-07-14T20:22:00Z">
                  <w:rPr>
                    <w:rStyle w:val="Hiperligao"/>
                    <w:noProof/>
                  </w:rPr>
                </w:rPrChange>
              </w:rPr>
              <w:delText>Introduzir Form – Colaborador</w:delText>
            </w:r>
            <w:r w:rsidDel="00FE3A82">
              <w:rPr>
                <w:noProof/>
                <w:webHidden/>
              </w:rPr>
              <w:tab/>
            </w:r>
          </w:del>
          <w:del w:id="411" w:author="Diogo Aires" w:date="2018-07-14T19:10:00Z">
            <w:r w:rsidDel="006C5A4E">
              <w:rPr>
                <w:noProof/>
                <w:webHidden/>
              </w:rPr>
              <w:delText>60</w:delText>
            </w:r>
          </w:del>
        </w:p>
        <w:p w14:paraId="10E75864" w14:textId="56BA6A28" w:rsidR="00A30C03" w:rsidDel="00FE3A82" w:rsidRDefault="00A30C03" w:rsidP="00A30C03">
          <w:pPr>
            <w:pStyle w:val="ndice2"/>
            <w:rPr>
              <w:del w:id="412" w:author="Diogo Aires" w:date="2018-07-14T20:22:00Z"/>
              <w:rFonts w:eastAsiaTheme="minorEastAsia"/>
              <w:noProof/>
              <w:sz w:val="22"/>
              <w:szCs w:val="22"/>
              <w:lang w:eastAsia="pt-PT"/>
            </w:rPr>
          </w:pPr>
          <w:del w:id="413" w:author="Diogo Aires" w:date="2018-07-14T20:22:00Z">
            <w:r w:rsidRPr="00FE3A82" w:rsidDel="00FE3A82">
              <w:rPr>
                <w:noProof/>
                <w:rPrChange w:id="414" w:author="Diogo Aires" w:date="2018-07-14T20:22:00Z">
                  <w:rPr>
                    <w:rStyle w:val="Hiperligao"/>
                    <w:noProof/>
                  </w:rPr>
                </w:rPrChange>
              </w:rPr>
              <w:delText>4.11</w:delText>
            </w:r>
            <w:r w:rsidDel="00FE3A82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Pr="00FE3A82" w:rsidDel="00FE3A82">
              <w:rPr>
                <w:noProof/>
                <w:rPrChange w:id="415" w:author="Diogo Aires" w:date="2018-07-14T20:22:00Z">
                  <w:rPr>
                    <w:rStyle w:val="Hiperligao"/>
                    <w:noProof/>
                  </w:rPr>
                </w:rPrChange>
              </w:rPr>
              <w:delText>Introduzir Oferta – Colaborador</w:delText>
            </w:r>
            <w:r w:rsidDel="00FE3A82">
              <w:rPr>
                <w:noProof/>
                <w:webHidden/>
              </w:rPr>
              <w:tab/>
            </w:r>
          </w:del>
          <w:del w:id="416" w:author="Diogo Aires" w:date="2018-07-14T19:10:00Z">
            <w:r w:rsidDel="006C5A4E">
              <w:rPr>
                <w:noProof/>
                <w:webHidden/>
              </w:rPr>
              <w:delText>61</w:delText>
            </w:r>
          </w:del>
        </w:p>
        <w:p w14:paraId="1636A602" w14:textId="48877651" w:rsidR="00A30C03" w:rsidDel="00FE3A82" w:rsidRDefault="00A30C03" w:rsidP="00A30C03">
          <w:pPr>
            <w:pStyle w:val="ndice2"/>
            <w:rPr>
              <w:del w:id="417" w:author="Diogo Aires" w:date="2018-07-14T20:22:00Z"/>
              <w:rFonts w:eastAsiaTheme="minorEastAsia"/>
              <w:noProof/>
              <w:sz w:val="22"/>
              <w:szCs w:val="22"/>
              <w:lang w:eastAsia="pt-PT"/>
            </w:rPr>
          </w:pPr>
          <w:del w:id="418" w:author="Diogo Aires" w:date="2018-07-14T20:22:00Z">
            <w:r w:rsidRPr="00FE3A82" w:rsidDel="00FE3A82">
              <w:rPr>
                <w:noProof/>
                <w:rPrChange w:id="419" w:author="Diogo Aires" w:date="2018-07-14T20:22:00Z">
                  <w:rPr>
                    <w:rStyle w:val="Hiperligao"/>
                    <w:noProof/>
                  </w:rPr>
                </w:rPrChange>
              </w:rPr>
              <w:delText>4.12</w:delText>
            </w:r>
            <w:r w:rsidDel="00FE3A82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Pr="00FE3A82" w:rsidDel="00FE3A82">
              <w:rPr>
                <w:noProof/>
                <w:rPrChange w:id="420" w:author="Diogo Aires" w:date="2018-07-14T20:22:00Z">
                  <w:rPr>
                    <w:rStyle w:val="Hiperligao"/>
                    <w:noProof/>
                  </w:rPr>
                </w:rPrChange>
              </w:rPr>
              <w:delText>Pesquisar/Aplicar a oferta – Candidato</w:delText>
            </w:r>
            <w:r w:rsidDel="00FE3A82">
              <w:rPr>
                <w:noProof/>
                <w:webHidden/>
              </w:rPr>
              <w:tab/>
            </w:r>
          </w:del>
          <w:del w:id="421" w:author="Diogo Aires" w:date="2018-07-14T19:23:00Z">
            <w:r w:rsidR="006C5A4E" w:rsidDel="00650FE3">
              <w:rPr>
                <w:noProof/>
                <w:webHidden/>
              </w:rPr>
              <w:delText>63</w:delText>
            </w:r>
          </w:del>
        </w:p>
        <w:p w14:paraId="498B5E9D" w14:textId="0FD2EFF3" w:rsidR="00A30C03" w:rsidDel="00FE3A82" w:rsidRDefault="00A30C03" w:rsidP="00A30C03">
          <w:pPr>
            <w:pStyle w:val="ndice2"/>
            <w:rPr>
              <w:del w:id="422" w:author="Diogo Aires" w:date="2018-07-14T20:22:00Z"/>
              <w:rFonts w:eastAsiaTheme="minorEastAsia"/>
              <w:noProof/>
              <w:sz w:val="22"/>
              <w:szCs w:val="22"/>
              <w:lang w:eastAsia="pt-PT"/>
            </w:rPr>
          </w:pPr>
          <w:del w:id="423" w:author="Diogo Aires" w:date="2018-07-14T20:22:00Z">
            <w:r w:rsidRPr="00FE3A82" w:rsidDel="00FE3A82">
              <w:rPr>
                <w:noProof/>
                <w:rPrChange w:id="424" w:author="Diogo Aires" w:date="2018-07-14T20:22:00Z">
                  <w:rPr>
                    <w:rStyle w:val="Hiperligao"/>
                    <w:noProof/>
                  </w:rPr>
                </w:rPrChange>
              </w:rPr>
              <w:delText>4.13</w:delText>
            </w:r>
            <w:r w:rsidDel="00FE3A82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Pr="00FE3A82" w:rsidDel="00FE3A82">
              <w:rPr>
                <w:noProof/>
                <w:rPrChange w:id="425" w:author="Diogo Aires" w:date="2018-07-14T20:22:00Z">
                  <w:rPr>
                    <w:rStyle w:val="Hiperligao"/>
                    <w:noProof/>
                  </w:rPr>
                </w:rPrChange>
              </w:rPr>
              <w:delText>Continuar/Acabar Candidatura – Colaborador</w:delText>
            </w:r>
            <w:r w:rsidDel="00FE3A82">
              <w:rPr>
                <w:noProof/>
                <w:webHidden/>
              </w:rPr>
              <w:tab/>
            </w:r>
          </w:del>
          <w:del w:id="426" w:author="Diogo Aires" w:date="2018-07-14T19:23:00Z">
            <w:r w:rsidR="006C5A4E" w:rsidDel="00650FE3">
              <w:rPr>
                <w:noProof/>
                <w:webHidden/>
              </w:rPr>
              <w:delText>65</w:delText>
            </w:r>
          </w:del>
        </w:p>
        <w:p w14:paraId="02B9763F" w14:textId="2A4BEDAF" w:rsidR="00A30C03" w:rsidDel="00FE3A82" w:rsidRDefault="00A30C03" w:rsidP="00A30C03">
          <w:pPr>
            <w:pStyle w:val="ndice2"/>
            <w:rPr>
              <w:del w:id="427" w:author="Diogo Aires" w:date="2018-07-14T20:22:00Z"/>
              <w:rFonts w:eastAsiaTheme="minorEastAsia"/>
              <w:noProof/>
              <w:sz w:val="22"/>
              <w:szCs w:val="22"/>
              <w:lang w:eastAsia="pt-PT"/>
            </w:rPr>
          </w:pPr>
          <w:del w:id="428" w:author="Diogo Aires" w:date="2018-07-14T20:22:00Z">
            <w:r w:rsidRPr="00FE3A82" w:rsidDel="00FE3A82">
              <w:rPr>
                <w:noProof/>
                <w:rPrChange w:id="429" w:author="Diogo Aires" w:date="2018-07-14T20:22:00Z">
                  <w:rPr>
                    <w:rStyle w:val="Hiperligao"/>
                    <w:noProof/>
                  </w:rPr>
                </w:rPrChange>
              </w:rPr>
              <w:delText>4.14</w:delText>
            </w:r>
            <w:r w:rsidDel="00FE3A82">
              <w:rPr>
                <w:rFonts w:eastAsiaTheme="minorEastAsia"/>
                <w:noProof/>
                <w:sz w:val="22"/>
                <w:szCs w:val="22"/>
                <w:lang w:eastAsia="pt-PT"/>
              </w:rPr>
              <w:tab/>
            </w:r>
            <w:r w:rsidRPr="00FE3A82" w:rsidDel="00FE3A82">
              <w:rPr>
                <w:noProof/>
                <w:rPrChange w:id="430" w:author="Diogo Aires" w:date="2018-07-14T20:22:00Z">
                  <w:rPr>
                    <w:rStyle w:val="Hiperligao"/>
                    <w:noProof/>
                  </w:rPr>
                </w:rPrChange>
              </w:rPr>
              <w:delText>Marcar Entrevista – Colaborador</w:delText>
            </w:r>
            <w:r w:rsidDel="00FE3A82">
              <w:rPr>
                <w:noProof/>
                <w:webHidden/>
              </w:rPr>
              <w:tab/>
            </w:r>
          </w:del>
          <w:del w:id="431" w:author="Diogo Aires" w:date="2018-07-14T19:23:00Z">
            <w:r w:rsidR="006C5A4E" w:rsidDel="00650FE3">
              <w:rPr>
                <w:noProof/>
                <w:webHidden/>
              </w:rPr>
              <w:delText>68</w:delText>
            </w:r>
          </w:del>
        </w:p>
        <w:p w14:paraId="1FF9EDC2" w14:textId="3DEA1317" w:rsidR="00A30C03" w:rsidDel="00FE3A82" w:rsidRDefault="00A30C03">
          <w:pPr>
            <w:pStyle w:val="ndice1"/>
            <w:rPr>
              <w:del w:id="432" w:author="Diogo Aires" w:date="2018-07-14T20:22:00Z"/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del w:id="433" w:author="Diogo Aires" w:date="2018-07-14T20:22:00Z">
            <w:r w:rsidRPr="00FE3A82" w:rsidDel="00FE3A82">
              <w:rPr>
                <w:rPrChange w:id="434" w:author="Diogo Aires" w:date="2018-07-14T20:22:00Z">
                  <w:rPr>
                    <w:rStyle w:val="Hiperligao"/>
                  </w:rPr>
                </w:rPrChange>
              </w:rPr>
              <w:delText>5.</w:delText>
            </w:r>
            <w:r w:rsidDel="00FE3A82">
              <w:rPr>
                <w:rFonts w:eastAsiaTheme="minorEastAsia"/>
                <w:b w:val="0"/>
                <w:bCs w:val="0"/>
                <w:caps w:val="0"/>
                <w:sz w:val="22"/>
                <w:szCs w:val="22"/>
                <w:lang w:eastAsia="pt-PT"/>
              </w:rPr>
              <w:tab/>
            </w:r>
            <w:r w:rsidRPr="00FE3A82" w:rsidDel="00FE3A82">
              <w:rPr>
                <w:rPrChange w:id="435" w:author="Diogo Aires" w:date="2018-07-14T20:22:00Z">
                  <w:rPr>
                    <w:rStyle w:val="Hiperligao"/>
                  </w:rPr>
                </w:rPrChange>
              </w:rPr>
              <w:delText>Conclusões e Trabalho Futuro</w:delText>
            </w:r>
            <w:r w:rsidDel="00FE3A82">
              <w:rPr>
                <w:webHidden/>
              </w:rPr>
              <w:tab/>
            </w:r>
          </w:del>
          <w:del w:id="436" w:author="Diogo Aires" w:date="2018-07-14T19:10:00Z">
            <w:r w:rsidDel="006C5A4E">
              <w:rPr>
                <w:webHidden/>
              </w:rPr>
              <w:delText>72</w:delText>
            </w:r>
          </w:del>
        </w:p>
        <w:p w14:paraId="5222FF06" w14:textId="57EB1BE4" w:rsidR="00A30C03" w:rsidDel="00FE3A82" w:rsidRDefault="00A30C03">
          <w:pPr>
            <w:pStyle w:val="ndice1"/>
            <w:rPr>
              <w:del w:id="437" w:author="Diogo Aires" w:date="2018-07-14T20:22:00Z"/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del w:id="438" w:author="Diogo Aires" w:date="2018-07-14T20:22:00Z">
            <w:r w:rsidRPr="00FE3A82" w:rsidDel="00FE3A82">
              <w:rPr>
                <w:rPrChange w:id="439" w:author="Diogo Aires" w:date="2018-07-14T20:22:00Z">
                  <w:rPr>
                    <w:rStyle w:val="Hiperligao"/>
                  </w:rPr>
                </w:rPrChange>
              </w:rPr>
              <w:delText>Referências</w:delText>
            </w:r>
            <w:r w:rsidDel="00FE3A82">
              <w:rPr>
                <w:webHidden/>
              </w:rPr>
              <w:tab/>
            </w:r>
          </w:del>
          <w:del w:id="440" w:author="Diogo Aires" w:date="2018-07-14T19:10:00Z">
            <w:r w:rsidDel="006C5A4E">
              <w:rPr>
                <w:webHidden/>
              </w:rPr>
              <w:delText>74</w:delText>
            </w:r>
          </w:del>
        </w:p>
        <w:p w14:paraId="239E67F7" w14:textId="7199DF0E" w:rsidR="00A30C03" w:rsidDel="00FE3A82" w:rsidRDefault="00A30C03">
          <w:pPr>
            <w:pStyle w:val="ndice1"/>
            <w:rPr>
              <w:del w:id="441" w:author="Diogo Aires" w:date="2018-07-14T20:22:00Z"/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del w:id="442" w:author="Diogo Aires" w:date="2018-07-14T20:22:00Z">
            <w:r w:rsidRPr="00FE3A82" w:rsidDel="00FE3A82">
              <w:rPr>
                <w:rPrChange w:id="443" w:author="Diogo Aires" w:date="2018-07-14T20:22:00Z">
                  <w:rPr>
                    <w:rStyle w:val="Hiperligao"/>
                  </w:rPr>
                </w:rPrChange>
              </w:rPr>
              <w:delText>A.1 Modelos de dados</w:delText>
            </w:r>
            <w:r w:rsidDel="00FE3A82">
              <w:rPr>
                <w:webHidden/>
              </w:rPr>
              <w:tab/>
            </w:r>
          </w:del>
          <w:del w:id="444" w:author="Diogo Aires" w:date="2018-07-14T19:23:00Z">
            <w:r w:rsidR="006C5A4E" w:rsidDel="00650FE3">
              <w:rPr>
                <w:webHidden/>
              </w:rPr>
              <w:delText>75</w:delText>
            </w:r>
          </w:del>
        </w:p>
        <w:p w14:paraId="31A9D2A5" w14:textId="56761D80" w:rsidR="00395B7E" w:rsidRDefault="00395B7E">
          <w:r>
            <w:rPr>
              <w:b/>
              <w:bCs/>
            </w:rPr>
            <w:fldChar w:fldCharType="end"/>
          </w:r>
        </w:p>
      </w:sdtContent>
    </w:sdt>
    <w:p w14:paraId="4D9448CC" w14:textId="147F2EC0" w:rsidR="003737CF" w:rsidRDefault="003737CF" w:rsidP="00FC0073">
      <w:pPr>
        <w:pStyle w:val="Cabealho1"/>
      </w:pPr>
    </w:p>
    <w:p w14:paraId="4CB9A9FA" w14:textId="77777777" w:rsidR="003737CF" w:rsidRDefault="003737CF" w:rsidP="003737CF">
      <w:pPr>
        <w:rPr>
          <w:rFonts w:eastAsiaTheme="majorEastAsia" w:cstheme="majorBidi"/>
          <w:sz w:val="40"/>
          <w:szCs w:val="28"/>
        </w:rPr>
      </w:pPr>
      <w:r>
        <w:br w:type="page"/>
      </w:r>
    </w:p>
    <w:p w14:paraId="09BABCEE" w14:textId="4B11FC53" w:rsidR="0005356E" w:rsidRPr="0005356E" w:rsidRDefault="0005356E" w:rsidP="00327B46">
      <w:pPr>
        <w:pStyle w:val="Cabealho1"/>
      </w:pPr>
      <w:bookmarkStart w:id="445" w:name="_Toc517606817"/>
      <w:bookmarkStart w:id="446" w:name="_Toc519372176"/>
      <w:r>
        <w:lastRenderedPageBreak/>
        <w:t>Lista de Figuras</w:t>
      </w:r>
      <w:bookmarkEnd w:id="445"/>
      <w:bookmarkEnd w:id="446"/>
    </w:p>
    <w:p w14:paraId="7028FFD9" w14:textId="43FD763F" w:rsidR="00B73B54" w:rsidRDefault="002E68E1">
      <w:pPr>
        <w:pStyle w:val="ndicedeilustraes"/>
        <w:tabs>
          <w:tab w:val="right" w:leader="dot" w:pos="8494"/>
        </w:tabs>
        <w:rPr>
          <w:ins w:id="447" w:author="Diogo Aires" w:date="2018-07-14T22:54:00Z"/>
          <w:rFonts w:asciiTheme="minorHAnsi" w:eastAsiaTheme="minorEastAsia" w:hAnsiTheme="minorHAnsi"/>
          <w:noProof/>
          <w:lang w:eastAsia="pt-PT"/>
        </w:rPr>
      </w:pPr>
      <w:r>
        <w:rPr>
          <w:b/>
          <w:bCs/>
          <w:sz w:val="18"/>
          <w:szCs w:val="18"/>
        </w:rPr>
        <w:fldChar w:fldCharType="begin"/>
      </w:r>
      <w:r>
        <w:rPr>
          <w:b/>
          <w:bCs/>
          <w:sz w:val="18"/>
          <w:szCs w:val="18"/>
        </w:rPr>
        <w:instrText xml:space="preserve"> TOC \h \z \c "Figura" </w:instrText>
      </w:r>
      <w:r>
        <w:rPr>
          <w:b/>
          <w:bCs/>
          <w:sz w:val="18"/>
          <w:szCs w:val="18"/>
        </w:rPr>
        <w:fldChar w:fldCharType="separate"/>
      </w:r>
      <w:ins w:id="448" w:author="Diogo Aires" w:date="2018-07-14T22:54:00Z">
        <w:r w:rsidR="00B73B54" w:rsidRPr="00117B37">
          <w:rPr>
            <w:rStyle w:val="Hiperligao"/>
            <w:noProof/>
          </w:rPr>
          <w:fldChar w:fldCharType="begin"/>
        </w:r>
        <w:r w:rsidR="00B73B54" w:rsidRPr="00117B37">
          <w:rPr>
            <w:rStyle w:val="Hiperligao"/>
            <w:noProof/>
          </w:rPr>
          <w:instrText xml:space="preserve"> </w:instrText>
        </w:r>
        <w:r w:rsidR="00B73B54">
          <w:rPr>
            <w:noProof/>
          </w:rPr>
          <w:instrText>HYPERLINK \l "_Toc519372231"</w:instrText>
        </w:r>
        <w:r w:rsidR="00B73B54" w:rsidRPr="00117B37">
          <w:rPr>
            <w:rStyle w:val="Hiperligao"/>
            <w:noProof/>
          </w:rPr>
          <w:instrText xml:space="preserve"> </w:instrText>
        </w:r>
        <w:r w:rsidR="00B73B54" w:rsidRPr="00117B37">
          <w:rPr>
            <w:rStyle w:val="Hiperligao"/>
            <w:noProof/>
          </w:rPr>
        </w:r>
        <w:r w:rsidR="00B73B54" w:rsidRPr="00117B37">
          <w:rPr>
            <w:rStyle w:val="Hiperligao"/>
            <w:noProof/>
          </w:rPr>
          <w:fldChar w:fldCharType="separate"/>
        </w:r>
        <w:r w:rsidR="00B73B54" w:rsidRPr="00117B37">
          <w:rPr>
            <w:rStyle w:val="Hiperligao"/>
            <w:noProof/>
          </w:rPr>
          <w:t>Figura 1 – Visão geral do IView.</w:t>
        </w:r>
        <w:r w:rsidR="00B73B54">
          <w:rPr>
            <w:noProof/>
            <w:webHidden/>
          </w:rPr>
          <w:tab/>
        </w:r>
        <w:r w:rsidR="00B73B54">
          <w:rPr>
            <w:noProof/>
            <w:webHidden/>
          </w:rPr>
          <w:fldChar w:fldCharType="begin"/>
        </w:r>
        <w:r w:rsidR="00B73B54">
          <w:rPr>
            <w:noProof/>
            <w:webHidden/>
          </w:rPr>
          <w:instrText xml:space="preserve"> PAGEREF _Toc519372231 \h </w:instrText>
        </w:r>
        <w:r w:rsidR="00B73B54">
          <w:rPr>
            <w:noProof/>
            <w:webHidden/>
          </w:rPr>
        </w:r>
      </w:ins>
      <w:r w:rsidR="00B73B54">
        <w:rPr>
          <w:noProof/>
          <w:webHidden/>
        </w:rPr>
        <w:fldChar w:fldCharType="separate"/>
      </w:r>
      <w:ins w:id="449" w:author="Diogo Aires" w:date="2018-07-14T22:54:00Z">
        <w:r w:rsidR="00B73B54">
          <w:rPr>
            <w:noProof/>
            <w:webHidden/>
          </w:rPr>
          <w:t>5</w:t>
        </w:r>
        <w:r w:rsidR="00B73B54">
          <w:rPr>
            <w:noProof/>
            <w:webHidden/>
          </w:rPr>
          <w:fldChar w:fldCharType="end"/>
        </w:r>
        <w:r w:rsidR="00B73B54" w:rsidRPr="00117B37">
          <w:rPr>
            <w:rStyle w:val="Hiperligao"/>
            <w:noProof/>
          </w:rPr>
          <w:fldChar w:fldCharType="end"/>
        </w:r>
      </w:ins>
    </w:p>
    <w:p w14:paraId="6FEC2CD4" w14:textId="1EDCEA5E" w:rsidR="00B73B54" w:rsidRDefault="00B73B54">
      <w:pPr>
        <w:pStyle w:val="ndicedeilustraes"/>
        <w:tabs>
          <w:tab w:val="right" w:leader="dot" w:pos="8494"/>
        </w:tabs>
        <w:rPr>
          <w:ins w:id="450" w:author="Diogo Aires" w:date="2018-07-14T22:54:00Z"/>
          <w:rFonts w:asciiTheme="minorHAnsi" w:eastAsiaTheme="minorEastAsia" w:hAnsiTheme="minorHAnsi"/>
          <w:noProof/>
          <w:lang w:eastAsia="pt-PT"/>
        </w:rPr>
      </w:pPr>
      <w:ins w:id="451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"_Toc519372232"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2 - Casos de utilização, Utilizadores Não Registados.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_Toc519372232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452" w:author="Diogo Aires" w:date="2018-07-14T22:54:00Z"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5280AABD" w14:textId="03B31932" w:rsidR="00B73B54" w:rsidRDefault="00B73B54">
      <w:pPr>
        <w:pStyle w:val="ndicedeilustraes"/>
        <w:tabs>
          <w:tab w:val="right" w:leader="dot" w:pos="8494"/>
        </w:tabs>
        <w:rPr>
          <w:ins w:id="453" w:author="Diogo Aires" w:date="2018-07-14T22:54:00Z"/>
          <w:rFonts w:asciiTheme="minorHAnsi" w:eastAsiaTheme="minorEastAsia" w:hAnsiTheme="minorHAnsi"/>
          <w:noProof/>
          <w:lang w:eastAsia="pt-PT"/>
        </w:rPr>
      </w:pPr>
      <w:ins w:id="454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"_Toc519372233"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3 - Casos de utilização, Colaborador 1.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_Toc519372233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455" w:author="Diogo Aires" w:date="2018-07-14T22:54:00Z"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2D22F9E4" w14:textId="246F1A3F" w:rsidR="00B73B54" w:rsidRDefault="00B73B54">
      <w:pPr>
        <w:pStyle w:val="ndicedeilustraes"/>
        <w:tabs>
          <w:tab w:val="right" w:leader="dot" w:pos="8494"/>
        </w:tabs>
        <w:rPr>
          <w:ins w:id="456" w:author="Diogo Aires" w:date="2018-07-14T22:54:00Z"/>
          <w:rFonts w:asciiTheme="minorHAnsi" w:eastAsiaTheme="minorEastAsia" w:hAnsiTheme="minorHAnsi"/>
          <w:noProof/>
          <w:lang w:eastAsia="pt-PT"/>
        </w:rPr>
      </w:pPr>
      <w:ins w:id="457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"_Toc519372234"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4 - Casos de utilização, Colaborador 2.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_Toc519372234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458" w:author="Diogo Aires" w:date="2018-07-14T22:54:00Z"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31D96284" w14:textId="626822E0" w:rsidR="00B73B54" w:rsidRDefault="00B73B54">
      <w:pPr>
        <w:pStyle w:val="ndicedeilustraes"/>
        <w:tabs>
          <w:tab w:val="right" w:leader="dot" w:pos="8494"/>
        </w:tabs>
        <w:rPr>
          <w:ins w:id="459" w:author="Diogo Aires" w:date="2018-07-14T22:54:00Z"/>
          <w:rFonts w:asciiTheme="minorHAnsi" w:eastAsiaTheme="minorEastAsia" w:hAnsiTheme="minorHAnsi"/>
          <w:noProof/>
          <w:lang w:eastAsia="pt-PT"/>
        </w:rPr>
      </w:pPr>
      <w:ins w:id="460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"_Toc519372235"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5 - Casos de utilização, Candidato.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_Toc519372235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461" w:author="Diogo Aires" w:date="2018-07-14T22:54:00Z"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7BA52EC0" w14:textId="300A8F01" w:rsidR="00B73B54" w:rsidRDefault="00B73B54">
      <w:pPr>
        <w:pStyle w:val="ndicedeilustraes"/>
        <w:tabs>
          <w:tab w:val="right" w:leader="dot" w:pos="8494"/>
        </w:tabs>
        <w:rPr>
          <w:ins w:id="462" w:author="Diogo Aires" w:date="2018-07-14T22:54:00Z"/>
          <w:rFonts w:asciiTheme="minorHAnsi" w:eastAsiaTheme="minorEastAsia" w:hAnsiTheme="minorHAnsi"/>
          <w:noProof/>
          <w:lang w:eastAsia="pt-PT"/>
        </w:rPr>
      </w:pPr>
      <w:ins w:id="463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"_Toc519372236"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6 - Casos de utilização, Gerente.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_Toc519372236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464" w:author="Diogo Aires" w:date="2018-07-14T22:54:00Z"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0AFF82ED" w14:textId="7D64F901" w:rsidR="00B73B54" w:rsidRDefault="00B73B54">
      <w:pPr>
        <w:pStyle w:val="ndicedeilustraes"/>
        <w:tabs>
          <w:tab w:val="right" w:leader="dot" w:pos="8494"/>
        </w:tabs>
        <w:rPr>
          <w:ins w:id="465" w:author="Diogo Aires" w:date="2018-07-14T22:54:00Z"/>
          <w:rFonts w:asciiTheme="minorHAnsi" w:eastAsiaTheme="minorEastAsia" w:hAnsiTheme="minorHAnsi"/>
          <w:noProof/>
          <w:lang w:eastAsia="pt-PT"/>
        </w:rPr>
      </w:pPr>
      <w:ins w:id="466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"_Toc519372237"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7 - Casos de utilização, Candidato Mobile.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_Toc519372237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467" w:author="Diogo Aires" w:date="2018-07-14T22:54:00Z"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074E654A" w14:textId="5E17C0E1" w:rsidR="00B73B54" w:rsidRDefault="00B73B54">
      <w:pPr>
        <w:pStyle w:val="ndicedeilustraes"/>
        <w:tabs>
          <w:tab w:val="right" w:leader="dot" w:pos="8494"/>
        </w:tabs>
        <w:rPr>
          <w:ins w:id="468" w:author="Diogo Aires" w:date="2018-07-14T22:54:00Z"/>
          <w:rFonts w:asciiTheme="minorHAnsi" w:eastAsiaTheme="minorEastAsia" w:hAnsiTheme="minorHAnsi"/>
          <w:noProof/>
          <w:lang w:eastAsia="pt-PT"/>
        </w:rPr>
      </w:pPr>
      <w:ins w:id="469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"_Toc519372238"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8 - Arquitetura OutSystems [5].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_Toc519372238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470" w:author="Diogo Aires" w:date="2018-07-14T22:54:00Z"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65907B48" w14:textId="4E2824BE" w:rsidR="00B73B54" w:rsidRDefault="00B73B54">
      <w:pPr>
        <w:pStyle w:val="ndicedeilustraes"/>
        <w:tabs>
          <w:tab w:val="right" w:leader="dot" w:pos="8494"/>
        </w:tabs>
        <w:rPr>
          <w:ins w:id="471" w:author="Diogo Aires" w:date="2018-07-14T22:54:00Z"/>
          <w:rFonts w:asciiTheme="minorHAnsi" w:eastAsiaTheme="minorEastAsia" w:hAnsiTheme="minorHAnsi"/>
          <w:noProof/>
          <w:lang w:eastAsia="pt-PT"/>
        </w:rPr>
      </w:pPr>
      <w:ins w:id="472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"_Toc519372239"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9 - Estrutura 4 Layer Canvas.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_Toc519372239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473" w:author="Diogo Aires" w:date="2018-07-14T22:54:00Z"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72D66A38" w14:textId="3F19199E" w:rsidR="00B73B54" w:rsidRDefault="00B73B54">
      <w:pPr>
        <w:pStyle w:val="ndicedeilustraes"/>
        <w:tabs>
          <w:tab w:val="right" w:leader="dot" w:pos="8494"/>
        </w:tabs>
        <w:rPr>
          <w:ins w:id="474" w:author="Diogo Aires" w:date="2018-07-14T22:54:00Z"/>
          <w:rFonts w:asciiTheme="minorHAnsi" w:eastAsiaTheme="minorEastAsia" w:hAnsiTheme="minorHAnsi"/>
          <w:noProof/>
          <w:lang w:eastAsia="pt-PT"/>
        </w:rPr>
      </w:pPr>
      <w:ins w:id="475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"_Toc519372240"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10 - Modelo EA, Candidatos.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_Toc519372240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476" w:author="Diogo Aires" w:date="2018-07-14T22:54:00Z"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26B5EA38" w14:textId="278D53CD" w:rsidR="00B73B54" w:rsidRDefault="00B73B54">
      <w:pPr>
        <w:pStyle w:val="ndicedeilustraes"/>
        <w:tabs>
          <w:tab w:val="right" w:leader="dot" w:pos="8494"/>
        </w:tabs>
        <w:rPr>
          <w:ins w:id="477" w:author="Diogo Aires" w:date="2018-07-14T22:54:00Z"/>
          <w:rFonts w:asciiTheme="minorHAnsi" w:eastAsiaTheme="minorEastAsia" w:hAnsiTheme="minorHAnsi"/>
          <w:noProof/>
          <w:lang w:eastAsia="pt-PT"/>
        </w:rPr>
      </w:pPr>
      <w:ins w:id="478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"_Toc519372241"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11 - Modelo EA, Vagas.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_Toc519372241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479" w:author="Diogo Aires" w:date="2018-07-14T22:54:00Z"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2BE73432" w14:textId="7EF9BF88" w:rsidR="00B73B54" w:rsidRDefault="00B73B54">
      <w:pPr>
        <w:pStyle w:val="ndicedeilustraes"/>
        <w:tabs>
          <w:tab w:val="right" w:leader="dot" w:pos="8494"/>
        </w:tabs>
        <w:rPr>
          <w:ins w:id="480" w:author="Diogo Aires" w:date="2018-07-14T22:54:00Z"/>
          <w:rFonts w:asciiTheme="minorHAnsi" w:eastAsiaTheme="minorEastAsia" w:hAnsiTheme="minorHAnsi"/>
          <w:noProof/>
          <w:lang w:eastAsia="pt-PT"/>
        </w:rPr>
      </w:pPr>
      <w:ins w:id="481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"_Toc519372242"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12 - Modelo EA, Eventos.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_Toc519372242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482" w:author="Diogo Aires" w:date="2018-07-14T22:54:00Z"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5FCA3170" w14:textId="07F001FF" w:rsidR="00B73B54" w:rsidRDefault="00B73B54">
      <w:pPr>
        <w:pStyle w:val="ndicedeilustraes"/>
        <w:tabs>
          <w:tab w:val="right" w:leader="dot" w:pos="8494"/>
        </w:tabs>
        <w:rPr>
          <w:ins w:id="483" w:author="Diogo Aires" w:date="2018-07-14T22:54:00Z"/>
          <w:rFonts w:asciiTheme="minorHAnsi" w:eastAsiaTheme="minorEastAsia" w:hAnsiTheme="minorHAnsi"/>
          <w:noProof/>
          <w:lang w:eastAsia="pt-PT"/>
        </w:rPr>
      </w:pPr>
      <w:ins w:id="484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"_Toc519372243"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13 - Frames, Home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_Toc519372243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485" w:author="Diogo Aires" w:date="2018-07-14T22:54:00Z"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6AD77645" w14:textId="29C4DFD2" w:rsidR="00B73B54" w:rsidRDefault="00B73B54">
      <w:pPr>
        <w:pStyle w:val="ndicedeilustraes"/>
        <w:tabs>
          <w:tab w:val="right" w:leader="dot" w:pos="8494"/>
        </w:tabs>
        <w:rPr>
          <w:ins w:id="486" w:author="Diogo Aires" w:date="2018-07-14T22:54:00Z"/>
          <w:rFonts w:asciiTheme="minorHAnsi" w:eastAsiaTheme="minorEastAsia" w:hAnsiTheme="minorHAnsi"/>
          <w:noProof/>
          <w:lang w:eastAsia="pt-PT"/>
        </w:rPr>
      </w:pPr>
      <w:ins w:id="487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"_Toc519372244"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14 - Frames, Menu de Colaboradores.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_Toc519372244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488" w:author="Diogo Aires" w:date="2018-07-14T22:54:00Z"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66E11413" w14:textId="6359915D" w:rsidR="00B73B54" w:rsidRDefault="00B73B54">
      <w:pPr>
        <w:pStyle w:val="ndicedeilustraes"/>
        <w:tabs>
          <w:tab w:val="right" w:leader="dot" w:pos="8494"/>
        </w:tabs>
        <w:rPr>
          <w:ins w:id="489" w:author="Diogo Aires" w:date="2018-07-14T22:54:00Z"/>
          <w:rFonts w:asciiTheme="minorHAnsi" w:eastAsiaTheme="minorEastAsia" w:hAnsiTheme="minorHAnsi"/>
          <w:noProof/>
          <w:lang w:eastAsia="pt-PT"/>
        </w:rPr>
      </w:pPr>
      <w:ins w:id="490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"_Toc519372245"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15 - Frames, Menu de Candidatos.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_Toc519372245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491" w:author="Diogo Aires" w:date="2018-07-14T22:54:00Z"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63CC0307" w14:textId="29278EE8" w:rsidR="00B73B54" w:rsidRDefault="00B73B54">
      <w:pPr>
        <w:pStyle w:val="ndicedeilustraes"/>
        <w:tabs>
          <w:tab w:val="right" w:leader="dot" w:pos="8494"/>
        </w:tabs>
        <w:rPr>
          <w:ins w:id="492" w:author="Diogo Aires" w:date="2018-07-14T22:54:00Z"/>
          <w:rFonts w:asciiTheme="minorHAnsi" w:eastAsiaTheme="minorEastAsia" w:hAnsiTheme="minorHAnsi"/>
          <w:noProof/>
          <w:lang w:eastAsia="pt-PT"/>
        </w:rPr>
      </w:pPr>
      <w:ins w:id="493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"_Toc519372246"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16 - Frame, MoreInfo Values Tab.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_Toc519372246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494" w:author="Diogo Aires" w:date="2018-07-14T22:54:00Z"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249D137D" w14:textId="1F185004" w:rsidR="00B73B54" w:rsidRDefault="00B73B54">
      <w:pPr>
        <w:pStyle w:val="ndicedeilustraes"/>
        <w:tabs>
          <w:tab w:val="right" w:leader="dot" w:pos="8494"/>
        </w:tabs>
        <w:rPr>
          <w:ins w:id="495" w:author="Diogo Aires" w:date="2018-07-14T22:54:00Z"/>
          <w:rFonts w:asciiTheme="minorHAnsi" w:eastAsiaTheme="minorEastAsia" w:hAnsiTheme="minorHAnsi"/>
          <w:noProof/>
          <w:lang w:eastAsia="pt-PT"/>
        </w:rPr>
      </w:pPr>
      <w:ins w:id="496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"_Toc519372247"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  <w:lang w:val="en-US"/>
          </w:rPr>
          <w:t>Figura 17 - Frame, MoreInfo Patnerships Tab.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_Toc519372247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497" w:author="Diogo Aires" w:date="2018-07-14T22:54:00Z"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3901641F" w14:textId="3E158481" w:rsidR="00B73B54" w:rsidRDefault="00B73B54">
      <w:pPr>
        <w:pStyle w:val="ndicedeilustraes"/>
        <w:tabs>
          <w:tab w:val="right" w:leader="dot" w:pos="8494"/>
        </w:tabs>
        <w:rPr>
          <w:ins w:id="498" w:author="Diogo Aires" w:date="2018-07-14T22:54:00Z"/>
          <w:rFonts w:asciiTheme="minorHAnsi" w:eastAsiaTheme="minorEastAsia" w:hAnsiTheme="minorHAnsi"/>
          <w:noProof/>
          <w:lang w:eastAsia="pt-PT"/>
        </w:rPr>
      </w:pPr>
      <w:ins w:id="499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"_Toc519372248"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18 - My Curriculum, Show.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_Toc519372248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500" w:author="Diogo Aires" w:date="2018-07-14T22:54:00Z"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056ADE92" w14:textId="7A92D197" w:rsidR="00B73B54" w:rsidRDefault="00B73B54">
      <w:pPr>
        <w:pStyle w:val="ndicedeilustraes"/>
        <w:tabs>
          <w:tab w:val="right" w:leader="dot" w:pos="8494"/>
        </w:tabs>
        <w:rPr>
          <w:ins w:id="501" w:author="Diogo Aires" w:date="2018-07-14T22:54:00Z"/>
          <w:rFonts w:asciiTheme="minorHAnsi" w:eastAsiaTheme="minorEastAsia" w:hAnsiTheme="minorHAnsi"/>
          <w:noProof/>
          <w:lang w:eastAsia="pt-PT"/>
        </w:rPr>
      </w:pPr>
      <w:ins w:id="502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"_Toc519372249"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19 - Frame, MyCurriculum, Edit.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_Toc519372249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503" w:author="Diogo Aires" w:date="2018-07-14T22:54:00Z"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6FE92A54" w14:textId="56925264" w:rsidR="00B73B54" w:rsidRDefault="00B73B54">
      <w:pPr>
        <w:pStyle w:val="ndicedeilustraes"/>
        <w:tabs>
          <w:tab w:val="right" w:leader="dot" w:pos="8494"/>
        </w:tabs>
        <w:rPr>
          <w:ins w:id="504" w:author="Diogo Aires" w:date="2018-07-14T22:54:00Z"/>
          <w:rFonts w:asciiTheme="minorHAnsi" w:eastAsiaTheme="minorEastAsia" w:hAnsiTheme="minorHAnsi"/>
          <w:noProof/>
          <w:lang w:eastAsia="pt-PT"/>
        </w:rPr>
      </w:pPr>
      <w:ins w:id="505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"_Toc519372250"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20 - Frames, MyProfile.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_Toc519372250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506" w:author="Diogo Aires" w:date="2018-07-14T22:54:00Z"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5F09C78F" w14:textId="16359C33" w:rsidR="00B73B54" w:rsidRDefault="00B73B54">
      <w:pPr>
        <w:pStyle w:val="ndicedeilustraes"/>
        <w:tabs>
          <w:tab w:val="right" w:leader="dot" w:pos="8494"/>
        </w:tabs>
        <w:rPr>
          <w:ins w:id="507" w:author="Diogo Aires" w:date="2018-07-14T22:54:00Z"/>
          <w:rFonts w:asciiTheme="minorHAnsi" w:eastAsiaTheme="minorEastAsia" w:hAnsiTheme="minorHAnsi"/>
          <w:noProof/>
          <w:lang w:eastAsia="pt-PT"/>
        </w:rPr>
      </w:pPr>
      <w:ins w:id="508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"_Toc519372251"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21 - Frames, MyProfile Pop-up.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_Toc519372251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509" w:author="Diogo Aires" w:date="2018-07-14T22:54:00Z"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15399A49" w14:textId="3E119CCB" w:rsidR="00B73B54" w:rsidRDefault="00B73B54">
      <w:pPr>
        <w:pStyle w:val="ndicedeilustraes"/>
        <w:tabs>
          <w:tab w:val="right" w:leader="dot" w:pos="8494"/>
        </w:tabs>
        <w:rPr>
          <w:ins w:id="510" w:author="Diogo Aires" w:date="2018-07-14T22:54:00Z"/>
          <w:rFonts w:asciiTheme="minorHAnsi" w:eastAsiaTheme="minorEastAsia" w:hAnsiTheme="minorHAnsi"/>
          <w:noProof/>
          <w:lang w:eastAsia="pt-PT"/>
        </w:rPr>
      </w:pPr>
      <w:ins w:id="511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"_Toc519372252"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22 - Frames, Forms.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_Toc519372252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512" w:author="Diogo Aires" w:date="2018-07-14T22:54:00Z"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5DE0941F" w14:textId="39A35D50" w:rsidR="00B73B54" w:rsidRDefault="00B73B54">
      <w:pPr>
        <w:pStyle w:val="ndicedeilustraes"/>
        <w:tabs>
          <w:tab w:val="right" w:leader="dot" w:pos="8494"/>
        </w:tabs>
        <w:rPr>
          <w:ins w:id="513" w:author="Diogo Aires" w:date="2018-07-14T22:54:00Z"/>
          <w:rFonts w:asciiTheme="minorHAnsi" w:eastAsiaTheme="minorEastAsia" w:hAnsiTheme="minorHAnsi"/>
          <w:noProof/>
          <w:lang w:eastAsia="pt-PT"/>
        </w:rPr>
      </w:pPr>
      <w:ins w:id="514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"_Toc519372253"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23 - Frames, Applications.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_Toc519372253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515" w:author="Diogo Aires" w:date="2018-07-14T22:54:00Z"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0B9F4C8C" w14:textId="1EF5FFA4" w:rsidR="00B73B54" w:rsidRDefault="00B73B54">
      <w:pPr>
        <w:pStyle w:val="ndicedeilustraes"/>
        <w:tabs>
          <w:tab w:val="right" w:leader="dot" w:pos="8494"/>
        </w:tabs>
        <w:rPr>
          <w:ins w:id="516" w:author="Diogo Aires" w:date="2018-07-14T22:54:00Z"/>
          <w:rFonts w:asciiTheme="minorHAnsi" w:eastAsiaTheme="minorEastAsia" w:hAnsiTheme="minorHAnsi"/>
          <w:noProof/>
          <w:lang w:eastAsia="pt-PT"/>
        </w:rPr>
      </w:pPr>
      <w:ins w:id="517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"_Toc519372254"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24 - Frames, Vacancies.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_Toc519372254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518" w:author="Diogo Aires" w:date="2018-07-14T22:54:00Z"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79483DD2" w14:textId="7B69EAF1" w:rsidR="00B73B54" w:rsidRDefault="00B73B54">
      <w:pPr>
        <w:pStyle w:val="ndicedeilustraes"/>
        <w:tabs>
          <w:tab w:val="right" w:leader="dot" w:pos="8494"/>
        </w:tabs>
        <w:rPr>
          <w:ins w:id="519" w:author="Diogo Aires" w:date="2018-07-14T22:54:00Z"/>
          <w:rFonts w:asciiTheme="minorHAnsi" w:eastAsiaTheme="minorEastAsia" w:hAnsiTheme="minorHAnsi"/>
          <w:noProof/>
          <w:lang w:eastAsia="pt-PT"/>
        </w:rPr>
      </w:pPr>
      <w:ins w:id="520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"_Toc519372255"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25 - Frames, Events.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_Toc519372255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521" w:author="Diogo Aires" w:date="2018-07-14T22:54:00Z"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63788C82" w14:textId="47F3462A" w:rsidR="00B73B54" w:rsidRDefault="00B73B54">
      <w:pPr>
        <w:pStyle w:val="ndicedeilustraes"/>
        <w:tabs>
          <w:tab w:val="right" w:leader="dot" w:pos="8494"/>
        </w:tabs>
        <w:rPr>
          <w:ins w:id="522" w:author="Diogo Aires" w:date="2018-07-14T22:54:00Z"/>
          <w:rFonts w:asciiTheme="minorHAnsi" w:eastAsiaTheme="minorEastAsia" w:hAnsiTheme="minorHAnsi"/>
          <w:noProof/>
          <w:lang w:eastAsia="pt-PT"/>
        </w:rPr>
      </w:pPr>
      <w:ins w:id="523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"_Toc519372256"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26 - Frames, Candidate.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_Toc519372256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524" w:author="Diogo Aires" w:date="2018-07-14T22:54:00Z"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22B354BC" w14:textId="3E13209A" w:rsidR="00B73B54" w:rsidRDefault="00B73B54">
      <w:pPr>
        <w:pStyle w:val="ndicedeilustraes"/>
        <w:tabs>
          <w:tab w:val="right" w:leader="dot" w:pos="8494"/>
        </w:tabs>
        <w:rPr>
          <w:ins w:id="525" w:author="Diogo Aires" w:date="2018-07-14T22:54:00Z"/>
          <w:rFonts w:asciiTheme="minorHAnsi" w:eastAsiaTheme="minorEastAsia" w:hAnsiTheme="minorHAnsi"/>
          <w:noProof/>
          <w:lang w:eastAsia="pt-PT"/>
        </w:rPr>
      </w:pPr>
      <w:ins w:id="526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"_Toc519372257"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  <w:lang w:val="en-US"/>
          </w:rPr>
          <w:t>Figura 27 - Frames, Vacancy General Information Tab.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_Toc519372257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527" w:author="Diogo Aires" w:date="2018-07-14T22:54:00Z"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54C66D4A" w14:textId="7847D5C7" w:rsidR="00B73B54" w:rsidRDefault="00B73B54">
      <w:pPr>
        <w:pStyle w:val="ndicedeilustraes"/>
        <w:tabs>
          <w:tab w:val="right" w:leader="dot" w:pos="8494"/>
        </w:tabs>
        <w:rPr>
          <w:ins w:id="528" w:author="Diogo Aires" w:date="2018-07-14T22:54:00Z"/>
          <w:rFonts w:asciiTheme="minorHAnsi" w:eastAsiaTheme="minorEastAsia" w:hAnsiTheme="minorHAnsi"/>
          <w:noProof/>
          <w:lang w:eastAsia="pt-PT"/>
        </w:rPr>
      </w:pPr>
      <w:ins w:id="529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"_Toc519372258"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  <w:lang w:val="en-US"/>
          </w:rPr>
          <w:t>Figura 28 - Frames, Vacancy Steps Tab.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_Toc519372258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530" w:author="Diogo Aires" w:date="2018-07-14T22:54:00Z"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5B5B842D" w14:textId="6D02D48A" w:rsidR="00B73B54" w:rsidRDefault="00B73B54">
      <w:pPr>
        <w:pStyle w:val="ndicedeilustraes"/>
        <w:tabs>
          <w:tab w:val="right" w:leader="dot" w:pos="8494"/>
        </w:tabs>
        <w:rPr>
          <w:ins w:id="531" w:author="Diogo Aires" w:date="2018-07-14T22:54:00Z"/>
          <w:rFonts w:asciiTheme="minorHAnsi" w:eastAsiaTheme="minorEastAsia" w:hAnsiTheme="minorHAnsi"/>
          <w:noProof/>
          <w:lang w:eastAsia="pt-PT"/>
        </w:rPr>
      </w:pPr>
      <w:ins w:id="532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"_Toc519372259"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  <w:lang w:val="en-US"/>
          </w:rPr>
          <w:t>Figura 29 - Frames, Vacancy Tools and Languages Tab.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_Toc519372259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533" w:author="Diogo Aires" w:date="2018-07-14T22:54:00Z"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60EA9973" w14:textId="7E243AA0" w:rsidR="00B73B54" w:rsidRDefault="00B73B54">
      <w:pPr>
        <w:pStyle w:val="ndicedeilustraes"/>
        <w:tabs>
          <w:tab w:val="right" w:leader="dot" w:pos="8494"/>
        </w:tabs>
        <w:rPr>
          <w:ins w:id="534" w:author="Diogo Aires" w:date="2018-07-14T22:54:00Z"/>
          <w:rFonts w:asciiTheme="minorHAnsi" w:eastAsiaTheme="minorEastAsia" w:hAnsiTheme="minorHAnsi"/>
          <w:noProof/>
          <w:lang w:eastAsia="pt-PT"/>
        </w:rPr>
      </w:pPr>
      <w:ins w:id="535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"_Toc519372260"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30 - Frames, FormEditAdd.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_Toc519372260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536" w:author="Diogo Aires" w:date="2018-07-14T22:54:00Z"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230DA839" w14:textId="19609E6D" w:rsidR="00B73B54" w:rsidRDefault="00B73B54">
      <w:pPr>
        <w:pStyle w:val="ndicedeilustraes"/>
        <w:tabs>
          <w:tab w:val="right" w:leader="dot" w:pos="8494"/>
        </w:tabs>
        <w:rPr>
          <w:ins w:id="537" w:author="Diogo Aires" w:date="2018-07-14T22:54:00Z"/>
          <w:rFonts w:asciiTheme="minorHAnsi" w:eastAsiaTheme="minorEastAsia" w:hAnsiTheme="minorHAnsi"/>
          <w:noProof/>
          <w:lang w:eastAsia="pt-PT"/>
        </w:rPr>
      </w:pPr>
      <w:ins w:id="538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"_Toc519372261"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  <w:lang w:val="en-US"/>
          </w:rPr>
          <w:t>Figura 31 - Frames, VacancyAdd Form Chosse Pop-up.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_Toc519372261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539" w:author="Diogo Aires" w:date="2018-07-14T22:54:00Z"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5DFB4535" w14:textId="0BF3FB78" w:rsidR="00B73B54" w:rsidRDefault="00B73B54">
      <w:pPr>
        <w:pStyle w:val="ndicedeilustraes"/>
        <w:tabs>
          <w:tab w:val="right" w:leader="dot" w:pos="8494"/>
        </w:tabs>
        <w:rPr>
          <w:ins w:id="540" w:author="Diogo Aires" w:date="2018-07-14T22:54:00Z"/>
          <w:rFonts w:asciiTheme="minorHAnsi" w:eastAsiaTheme="minorEastAsia" w:hAnsiTheme="minorHAnsi"/>
          <w:noProof/>
          <w:lang w:eastAsia="pt-PT"/>
        </w:rPr>
      </w:pPr>
      <w:ins w:id="541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"_Toc519372262"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32 - Candidatura Espontânea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_Toc519372262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542" w:author="Diogo Aires" w:date="2018-07-14T22:54:00Z"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0B9AEC6E" w14:textId="2F3AA10E" w:rsidR="00B73B54" w:rsidRDefault="00B73B54">
      <w:pPr>
        <w:pStyle w:val="ndicedeilustraes"/>
        <w:tabs>
          <w:tab w:val="right" w:leader="dot" w:pos="8494"/>
        </w:tabs>
        <w:rPr>
          <w:ins w:id="543" w:author="Diogo Aires" w:date="2018-07-14T22:54:00Z"/>
          <w:rFonts w:asciiTheme="minorHAnsi" w:eastAsiaTheme="minorEastAsia" w:hAnsiTheme="minorHAnsi"/>
          <w:noProof/>
          <w:lang w:eastAsia="pt-PT"/>
        </w:rPr>
      </w:pPr>
      <w:ins w:id="544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"_Toc519372263"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33 - Introdução de SpontaneousCurriculum e de SpontaneousCurriculumFile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_Toc519372263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545" w:author="Diogo Aires" w:date="2018-07-14T22:54:00Z"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516CFA32" w14:textId="0A1FAFEB" w:rsidR="00B73B54" w:rsidRDefault="00B73B54">
      <w:pPr>
        <w:pStyle w:val="ndicedeilustraes"/>
        <w:tabs>
          <w:tab w:val="right" w:leader="dot" w:pos="8494"/>
        </w:tabs>
        <w:rPr>
          <w:ins w:id="546" w:author="Diogo Aires" w:date="2018-07-14T22:54:00Z"/>
          <w:rFonts w:asciiTheme="minorHAnsi" w:eastAsiaTheme="minorEastAsia" w:hAnsiTheme="minorHAnsi"/>
          <w:noProof/>
          <w:lang w:eastAsia="pt-PT"/>
        </w:rPr>
      </w:pPr>
      <w:ins w:id="547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"_Toc519372264"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34 - Candidaturas Espontâneas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_Toc519372264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548" w:author="Diogo Aires" w:date="2018-07-14T22:54:00Z"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5CC73FE1" w14:textId="0C0347DB" w:rsidR="00B73B54" w:rsidRDefault="00B73B54">
      <w:pPr>
        <w:pStyle w:val="ndicedeilustraes"/>
        <w:tabs>
          <w:tab w:val="right" w:leader="dot" w:pos="8494"/>
        </w:tabs>
        <w:rPr>
          <w:ins w:id="549" w:author="Diogo Aires" w:date="2018-07-14T22:54:00Z"/>
          <w:rFonts w:asciiTheme="minorHAnsi" w:eastAsiaTheme="minorEastAsia" w:hAnsiTheme="minorHAnsi"/>
          <w:noProof/>
          <w:lang w:eastAsia="pt-PT"/>
        </w:rPr>
      </w:pPr>
      <w:ins w:id="550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"_Toc519372265"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35 - Email de submissão da candidatura espontânea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_Toc519372265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551" w:author="Diogo Aires" w:date="2018-07-14T22:54:00Z"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62EA9445" w14:textId="0A23E714" w:rsidR="00B73B54" w:rsidRDefault="00B73B54">
      <w:pPr>
        <w:pStyle w:val="ndicedeilustraes"/>
        <w:tabs>
          <w:tab w:val="right" w:leader="dot" w:pos="8494"/>
        </w:tabs>
        <w:rPr>
          <w:ins w:id="552" w:author="Diogo Aires" w:date="2018-07-14T22:54:00Z"/>
          <w:rFonts w:asciiTheme="minorHAnsi" w:eastAsiaTheme="minorEastAsia" w:hAnsiTheme="minorHAnsi"/>
          <w:noProof/>
          <w:lang w:eastAsia="pt-PT"/>
        </w:rPr>
      </w:pPr>
      <w:ins w:id="553" w:author="Diogo Aires" w:date="2018-07-14T22:54:00Z">
        <w:r w:rsidRPr="00117B37">
          <w:rPr>
            <w:rStyle w:val="Hiperligao"/>
            <w:noProof/>
          </w:rPr>
          <w:lastRenderedPageBreak/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"_Toc519372266"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36 - Mensagem de erro e de sucesso da candidatura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_Toc519372266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554" w:author="Diogo Aires" w:date="2018-07-14T22:54:00Z"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5C470CBB" w14:textId="7597EB57" w:rsidR="00B73B54" w:rsidRDefault="00B73B54">
      <w:pPr>
        <w:pStyle w:val="ndicedeilustraes"/>
        <w:tabs>
          <w:tab w:val="right" w:leader="dot" w:pos="8494"/>
        </w:tabs>
        <w:rPr>
          <w:ins w:id="555" w:author="Diogo Aires" w:date="2018-07-14T22:54:00Z"/>
          <w:rFonts w:asciiTheme="minorHAnsi" w:eastAsiaTheme="minorEastAsia" w:hAnsiTheme="minorHAnsi"/>
          <w:noProof/>
          <w:lang w:eastAsia="pt-PT"/>
        </w:rPr>
      </w:pPr>
      <w:ins w:id="556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"_Toc519372267"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37 - Alteração sobre SponatnousCurriculum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_Toc519372267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557" w:author="Diogo Aires" w:date="2018-07-14T22:54:00Z"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2CC050D4" w14:textId="1945387C" w:rsidR="00B73B54" w:rsidRDefault="00B73B54">
      <w:pPr>
        <w:pStyle w:val="ndicedeilustraes"/>
        <w:tabs>
          <w:tab w:val="right" w:leader="dot" w:pos="8494"/>
        </w:tabs>
        <w:rPr>
          <w:ins w:id="558" w:author="Diogo Aires" w:date="2018-07-14T22:54:00Z"/>
          <w:rFonts w:asciiTheme="minorHAnsi" w:eastAsiaTheme="minorEastAsia" w:hAnsiTheme="minorHAnsi"/>
          <w:noProof/>
          <w:lang w:eastAsia="pt-PT"/>
        </w:rPr>
      </w:pPr>
      <w:ins w:id="559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"_Toc519372268"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38 - Email de estabelecimento do candidato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_Toc519372268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560" w:author="Diogo Aires" w:date="2018-07-14T22:54:00Z"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68E9A842" w14:textId="7B4ECBF4" w:rsidR="00B73B54" w:rsidRDefault="00B73B54">
      <w:pPr>
        <w:pStyle w:val="ndicedeilustraes"/>
        <w:tabs>
          <w:tab w:val="right" w:leader="dot" w:pos="8494"/>
        </w:tabs>
        <w:rPr>
          <w:ins w:id="561" w:author="Diogo Aires" w:date="2018-07-14T22:54:00Z"/>
          <w:rFonts w:asciiTheme="minorHAnsi" w:eastAsiaTheme="minorEastAsia" w:hAnsiTheme="minorHAnsi"/>
          <w:noProof/>
          <w:lang w:eastAsia="pt-PT"/>
        </w:rPr>
      </w:pPr>
      <w:ins w:id="562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"_Toc519372269"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39 - Email de recusa da candidatura espontânea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_Toc519372269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563" w:author="Diogo Aires" w:date="2018-07-14T22:54:00Z"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66E8E49C" w14:textId="4856F9FC" w:rsidR="00B73B54" w:rsidRDefault="00B73B54">
      <w:pPr>
        <w:pStyle w:val="ndicedeilustraes"/>
        <w:tabs>
          <w:tab w:val="right" w:leader="dot" w:pos="8494"/>
        </w:tabs>
        <w:rPr>
          <w:ins w:id="564" w:author="Diogo Aires" w:date="2018-07-14T22:54:00Z"/>
          <w:rFonts w:asciiTheme="minorHAnsi" w:eastAsiaTheme="minorEastAsia" w:hAnsiTheme="minorHAnsi"/>
          <w:noProof/>
          <w:lang w:eastAsia="pt-PT"/>
        </w:rPr>
      </w:pPr>
      <w:ins w:id="565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"_Toc519372270"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40 - Criação do novo utilizador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_Toc519372270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566" w:author="Diogo Aires" w:date="2018-07-14T22:54:00Z"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0F971F73" w14:textId="43183FF0" w:rsidR="00B73B54" w:rsidRDefault="00B73B54">
      <w:pPr>
        <w:pStyle w:val="ndicedeilustraes"/>
        <w:tabs>
          <w:tab w:val="right" w:leader="dot" w:pos="8494"/>
        </w:tabs>
        <w:rPr>
          <w:ins w:id="567" w:author="Diogo Aires" w:date="2018-07-14T22:54:00Z"/>
          <w:rFonts w:asciiTheme="minorHAnsi" w:eastAsiaTheme="minorEastAsia" w:hAnsiTheme="minorHAnsi"/>
          <w:noProof/>
          <w:lang w:eastAsia="pt-PT"/>
        </w:rPr>
      </w:pPr>
      <w:ins w:id="568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"_Toc519372271"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41 - Estabelecimento de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_Toc519372271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569" w:author="Diogo Aires" w:date="2018-07-14T22:54:00Z"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339E2C09" w14:textId="687AF486" w:rsidR="00B73B54" w:rsidRDefault="00B73B54">
      <w:pPr>
        <w:pStyle w:val="ndicedeilustraes"/>
        <w:tabs>
          <w:tab w:val="right" w:leader="dot" w:pos="8494"/>
        </w:tabs>
        <w:rPr>
          <w:ins w:id="570" w:author="Diogo Aires" w:date="2018-07-14T22:54:00Z"/>
          <w:rFonts w:asciiTheme="minorHAnsi" w:eastAsiaTheme="minorEastAsia" w:hAnsiTheme="minorHAnsi"/>
          <w:noProof/>
          <w:lang w:eastAsia="pt-PT"/>
        </w:rPr>
      </w:pPr>
      <w:ins w:id="571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"_Toc519372272"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42 - Estabelecimento de CandidateCurriculum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_Toc519372272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572" w:author="Diogo Aires" w:date="2018-07-14T22:54:00Z"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560C2405" w14:textId="66126052" w:rsidR="00B73B54" w:rsidRDefault="00B73B54">
      <w:pPr>
        <w:pStyle w:val="ndicedeilustraes"/>
        <w:tabs>
          <w:tab w:val="right" w:leader="dot" w:pos="8494"/>
        </w:tabs>
        <w:rPr>
          <w:ins w:id="573" w:author="Diogo Aires" w:date="2018-07-14T22:54:00Z"/>
          <w:rFonts w:asciiTheme="minorHAnsi" w:eastAsiaTheme="minorEastAsia" w:hAnsiTheme="minorHAnsi"/>
          <w:noProof/>
          <w:lang w:eastAsia="pt-PT"/>
        </w:rPr>
      </w:pPr>
      <w:ins w:id="574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"_Toc519372273"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43 - Email com novo utilizador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_Toc519372273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575" w:author="Diogo Aires" w:date="2018-07-14T22:54:00Z"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2ACEA9FC" w14:textId="50938BBF" w:rsidR="00B73B54" w:rsidRDefault="00B73B54">
      <w:pPr>
        <w:pStyle w:val="ndicedeilustraes"/>
        <w:tabs>
          <w:tab w:val="right" w:leader="dot" w:pos="8494"/>
        </w:tabs>
        <w:rPr>
          <w:ins w:id="576" w:author="Diogo Aires" w:date="2018-07-14T22:54:00Z"/>
          <w:rFonts w:asciiTheme="minorHAnsi" w:eastAsiaTheme="minorEastAsia" w:hAnsiTheme="minorHAnsi"/>
          <w:noProof/>
          <w:lang w:eastAsia="pt-PT"/>
        </w:rPr>
      </w:pPr>
      <w:ins w:id="577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"_Toc519372274"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44 - Mensagens de erro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_Toc519372274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578" w:author="Diogo Aires" w:date="2018-07-14T22:54:00Z"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555BFE0A" w14:textId="6FA05D7C" w:rsidR="00B73B54" w:rsidRDefault="00B73B54">
      <w:pPr>
        <w:pStyle w:val="ndicedeilustraes"/>
        <w:tabs>
          <w:tab w:val="right" w:leader="dot" w:pos="8494"/>
        </w:tabs>
        <w:rPr>
          <w:ins w:id="579" w:author="Diogo Aires" w:date="2018-07-14T22:54:00Z"/>
          <w:rFonts w:asciiTheme="minorHAnsi" w:eastAsiaTheme="minorEastAsia" w:hAnsiTheme="minorHAnsi"/>
          <w:noProof/>
          <w:lang w:eastAsia="pt-PT"/>
        </w:rPr>
      </w:pPr>
      <w:ins w:id="580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"_Toc519372275"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45 - Autentificação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_Toc519372275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581" w:author="Diogo Aires" w:date="2018-07-14T22:54:00Z"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452DA923" w14:textId="795D9A75" w:rsidR="00B73B54" w:rsidRDefault="00B73B54">
      <w:pPr>
        <w:pStyle w:val="ndicedeilustraes"/>
        <w:tabs>
          <w:tab w:val="right" w:leader="dot" w:pos="8494"/>
        </w:tabs>
        <w:rPr>
          <w:ins w:id="582" w:author="Diogo Aires" w:date="2018-07-14T22:54:00Z"/>
          <w:rFonts w:asciiTheme="minorHAnsi" w:eastAsiaTheme="minorEastAsia" w:hAnsiTheme="minorHAnsi"/>
          <w:noProof/>
          <w:lang w:eastAsia="pt-PT"/>
        </w:rPr>
      </w:pPr>
      <w:ins w:id="583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"_Toc519372276"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46 - Autentificação Mobile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_Toc519372276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584" w:author="Diogo Aires" w:date="2018-07-14T22:54:00Z"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03BE85F3" w14:textId="082B9895" w:rsidR="00B73B54" w:rsidRDefault="00B73B54">
      <w:pPr>
        <w:pStyle w:val="ndicedeilustraes"/>
        <w:tabs>
          <w:tab w:val="right" w:leader="dot" w:pos="8494"/>
        </w:tabs>
        <w:rPr>
          <w:ins w:id="585" w:author="Diogo Aires" w:date="2018-07-14T22:54:00Z"/>
          <w:rFonts w:asciiTheme="minorHAnsi" w:eastAsiaTheme="minorEastAsia" w:hAnsiTheme="minorHAnsi"/>
          <w:noProof/>
          <w:lang w:eastAsia="pt-PT"/>
        </w:rPr>
      </w:pPr>
      <w:ins w:id="586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"_Toc519372277"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47 - Alterar Currículo,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_Toc519372277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587" w:author="Diogo Aires" w:date="2018-07-14T22:54:00Z"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3F2573C6" w14:textId="52836920" w:rsidR="00B73B54" w:rsidRDefault="00B73B54">
      <w:pPr>
        <w:pStyle w:val="ndicedeilustraes"/>
        <w:tabs>
          <w:tab w:val="right" w:leader="dot" w:pos="8494"/>
        </w:tabs>
        <w:rPr>
          <w:ins w:id="588" w:author="Diogo Aires" w:date="2018-07-14T22:54:00Z"/>
          <w:rFonts w:asciiTheme="minorHAnsi" w:eastAsiaTheme="minorEastAsia" w:hAnsiTheme="minorHAnsi"/>
          <w:noProof/>
          <w:lang w:eastAsia="pt-PT"/>
        </w:rPr>
      </w:pPr>
      <w:ins w:id="589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"_Toc519372278"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48 - Alterar Currículo, Mobile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_Toc519372278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590" w:author="Diogo Aires" w:date="2018-07-14T22:54:00Z"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1AD74B1F" w14:textId="5D7A35CD" w:rsidR="00B73B54" w:rsidRDefault="00B73B54">
      <w:pPr>
        <w:pStyle w:val="ndicedeilustraes"/>
        <w:tabs>
          <w:tab w:val="right" w:leader="dot" w:pos="8494"/>
        </w:tabs>
        <w:rPr>
          <w:ins w:id="591" w:author="Diogo Aires" w:date="2018-07-14T22:54:00Z"/>
          <w:rFonts w:asciiTheme="minorHAnsi" w:eastAsiaTheme="minorEastAsia" w:hAnsiTheme="minorHAnsi"/>
          <w:noProof/>
          <w:lang w:eastAsia="pt-PT"/>
        </w:rPr>
      </w:pPr>
      <w:ins w:id="592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"_Toc519372279"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49 – Alterações a CandidateCurriculum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_Toc519372279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593" w:author="Diogo Aires" w:date="2018-07-14T22:54:00Z"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5069B615" w14:textId="1FC73CA9" w:rsidR="00B73B54" w:rsidRDefault="00B73B54">
      <w:pPr>
        <w:pStyle w:val="ndicedeilustraes"/>
        <w:tabs>
          <w:tab w:val="right" w:leader="dot" w:pos="8494"/>
        </w:tabs>
        <w:rPr>
          <w:ins w:id="594" w:author="Diogo Aires" w:date="2018-07-14T22:54:00Z"/>
          <w:rFonts w:asciiTheme="minorHAnsi" w:eastAsiaTheme="minorEastAsia" w:hAnsiTheme="minorHAnsi"/>
          <w:noProof/>
          <w:lang w:eastAsia="pt-PT"/>
        </w:rPr>
      </w:pPr>
      <w:ins w:id="595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"_Toc519372280"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50 – Currículo depois da primeira alteração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_Toc519372280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596" w:author="Diogo Aires" w:date="2018-07-14T22:54:00Z"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027B2AF6" w14:textId="41CA0CD7" w:rsidR="00B73B54" w:rsidRDefault="00B73B54">
      <w:pPr>
        <w:pStyle w:val="ndicedeilustraes"/>
        <w:tabs>
          <w:tab w:val="right" w:leader="dot" w:pos="8494"/>
        </w:tabs>
        <w:rPr>
          <w:ins w:id="597" w:author="Diogo Aires" w:date="2018-07-14T22:54:00Z"/>
          <w:rFonts w:asciiTheme="minorHAnsi" w:eastAsiaTheme="minorEastAsia" w:hAnsiTheme="minorHAnsi"/>
          <w:noProof/>
          <w:lang w:eastAsia="pt-PT"/>
        </w:rPr>
      </w:pPr>
      <w:ins w:id="598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"_Toc519372281"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51 - Currículo depois da segunda alteração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_Toc519372281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599" w:author="Diogo Aires" w:date="2018-07-14T22:54:00Z"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4A2BBEFD" w14:textId="2476709C" w:rsidR="00B73B54" w:rsidRDefault="00B73B54">
      <w:pPr>
        <w:pStyle w:val="ndicedeilustraes"/>
        <w:tabs>
          <w:tab w:val="right" w:leader="dot" w:pos="8494"/>
        </w:tabs>
        <w:rPr>
          <w:ins w:id="600" w:author="Diogo Aires" w:date="2018-07-14T22:54:00Z"/>
          <w:rFonts w:asciiTheme="minorHAnsi" w:eastAsiaTheme="minorEastAsia" w:hAnsiTheme="minorHAnsi"/>
          <w:noProof/>
          <w:lang w:eastAsia="pt-PT"/>
        </w:rPr>
      </w:pPr>
      <w:ins w:id="601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"_Toc519372282"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52 - Introduzir Tecnologia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_Toc519372282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602" w:author="Diogo Aires" w:date="2018-07-14T22:54:00Z"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0B4ABC6B" w14:textId="11BF841C" w:rsidR="00B73B54" w:rsidRDefault="00B73B54">
      <w:pPr>
        <w:pStyle w:val="ndicedeilustraes"/>
        <w:tabs>
          <w:tab w:val="right" w:leader="dot" w:pos="8494"/>
        </w:tabs>
        <w:rPr>
          <w:ins w:id="603" w:author="Diogo Aires" w:date="2018-07-14T22:54:00Z"/>
          <w:rFonts w:asciiTheme="minorHAnsi" w:eastAsiaTheme="minorEastAsia" w:hAnsiTheme="minorHAnsi"/>
          <w:noProof/>
          <w:lang w:eastAsia="pt-PT"/>
        </w:rPr>
      </w:pPr>
      <w:ins w:id="604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"_Toc519372283"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53 - Introduzir Projeto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_Toc519372283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605" w:author="Diogo Aires" w:date="2018-07-14T22:54:00Z"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4D2B0A72" w14:textId="32CC4FA2" w:rsidR="00B73B54" w:rsidRDefault="00B73B54">
      <w:pPr>
        <w:pStyle w:val="ndicedeilustraes"/>
        <w:tabs>
          <w:tab w:val="right" w:leader="dot" w:pos="8494"/>
        </w:tabs>
        <w:rPr>
          <w:ins w:id="606" w:author="Diogo Aires" w:date="2018-07-14T22:54:00Z"/>
          <w:rFonts w:asciiTheme="minorHAnsi" w:eastAsiaTheme="minorEastAsia" w:hAnsiTheme="minorHAnsi"/>
          <w:noProof/>
          <w:lang w:eastAsia="pt-PT"/>
        </w:rPr>
      </w:pPr>
      <w:ins w:id="607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"_Toc519372284"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54 - Alteração a CandidateTechnology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_Toc519372284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608" w:author="Diogo Aires" w:date="2018-07-14T22:54:00Z"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073C8C63" w14:textId="6270246E" w:rsidR="00B73B54" w:rsidRDefault="00B73B54">
      <w:pPr>
        <w:pStyle w:val="ndicedeilustraes"/>
        <w:tabs>
          <w:tab w:val="right" w:leader="dot" w:pos="8494"/>
        </w:tabs>
        <w:rPr>
          <w:ins w:id="609" w:author="Diogo Aires" w:date="2018-07-14T22:54:00Z"/>
          <w:rFonts w:asciiTheme="minorHAnsi" w:eastAsiaTheme="minorEastAsia" w:hAnsiTheme="minorHAnsi"/>
          <w:noProof/>
          <w:lang w:eastAsia="pt-PT"/>
        </w:rPr>
      </w:pPr>
      <w:ins w:id="610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"_Toc519372285"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55 - Alteração a CandidateProject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_Toc519372285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611" w:author="Diogo Aires" w:date="2018-07-14T22:54:00Z"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38E264B1" w14:textId="155A86EE" w:rsidR="00B73B54" w:rsidRDefault="00B73B54">
      <w:pPr>
        <w:pStyle w:val="ndicedeilustraes"/>
        <w:tabs>
          <w:tab w:val="right" w:leader="dot" w:pos="8494"/>
        </w:tabs>
        <w:rPr>
          <w:ins w:id="612" w:author="Diogo Aires" w:date="2018-07-14T22:54:00Z"/>
          <w:rFonts w:asciiTheme="minorHAnsi" w:eastAsiaTheme="minorEastAsia" w:hAnsiTheme="minorHAnsi"/>
          <w:noProof/>
          <w:lang w:eastAsia="pt-PT"/>
        </w:rPr>
      </w:pPr>
      <w:ins w:id="613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"_Toc519372286"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56 - Tecnologias do Candidato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_Toc519372286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614" w:author="Diogo Aires" w:date="2018-07-14T22:54:00Z"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603DB304" w14:textId="1EFFDBB2" w:rsidR="00B73B54" w:rsidRDefault="00B73B54">
      <w:pPr>
        <w:pStyle w:val="ndicedeilustraes"/>
        <w:tabs>
          <w:tab w:val="right" w:leader="dot" w:pos="8494"/>
        </w:tabs>
        <w:rPr>
          <w:ins w:id="615" w:author="Diogo Aires" w:date="2018-07-14T22:54:00Z"/>
          <w:rFonts w:asciiTheme="minorHAnsi" w:eastAsiaTheme="minorEastAsia" w:hAnsiTheme="minorHAnsi"/>
          <w:noProof/>
          <w:lang w:eastAsia="pt-PT"/>
        </w:rPr>
      </w:pPr>
      <w:ins w:id="616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"_Toc519372287"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57 - Projetos do Candidato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_Toc519372287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617" w:author="Diogo Aires" w:date="2018-07-14T22:54:00Z"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3A097CB1" w14:textId="594AA6BE" w:rsidR="00B73B54" w:rsidRDefault="00B73B54">
      <w:pPr>
        <w:pStyle w:val="ndicedeilustraes"/>
        <w:tabs>
          <w:tab w:val="right" w:leader="dot" w:pos="8494"/>
        </w:tabs>
        <w:rPr>
          <w:ins w:id="618" w:author="Diogo Aires" w:date="2018-07-14T22:54:00Z"/>
          <w:rFonts w:asciiTheme="minorHAnsi" w:eastAsiaTheme="minorEastAsia" w:hAnsiTheme="minorHAnsi"/>
          <w:noProof/>
          <w:lang w:eastAsia="pt-PT"/>
        </w:rPr>
      </w:pPr>
      <w:ins w:id="619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"_Toc519372288"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58 - Mensagens de Erro de Tecnologias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_Toc519372288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620" w:author="Diogo Aires" w:date="2018-07-14T22:54:00Z"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19015CC8" w14:textId="63C552C7" w:rsidR="00B73B54" w:rsidRDefault="00B73B54">
      <w:pPr>
        <w:pStyle w:val="ndicedeilustraes"/>
        <w:tabs>
          <w:tab w:val="right" w:leader="dot" w:pos="8494"/>
        </w:tabs>
        <w:rPr>
          <w:ins w:id="621" w:author="Diogo Aires" w:date="2018-07-14T22:54:00Z"/>
          <w:rFonts w:asciiTheme="minorHAnsi" w:eastAsiaTheme="minorEastAsia" w:hAnsiTheme="minorHAnsi"/>
          <w:noProof/>
          <w:lang w:eastAsia="pt-PT"/>
        </w:rPr>
      </w:pPr>
      <w:ins w:id="622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"_Toc519372289"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59 - Mensagens de Erro de Projetos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_Toc519372289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623" w:author="Diogo Aires" w:date="2018-07-14T22:54:00Z"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64512D43" w14:textId="01CF5FFC" w:rsidR="00B73B54" w:rsidRDefault="00B73B54">
      <w:pPr>
        <w:pStyle w:val="ndicedeilustraes"/>
        <w:tabs>
          <w:tab w:val="right" w:leader="dot" w:pos="8494"/>
        </w:tabs>
        <w:rPr>
          <w:ins w:id="624" w:author="Diogo Aires" w:date="2018-07-14T22:54:00Z"/>
          <w:rFonts w:asciiTheme="minorHAnsi" w:eastAsiaTheme="minorEastAsia" w:hAnsiTheme="minorHAnsi"/>
          <w:noProof/>
          <w:lang w:eastAsia="pt-PT"/>
        </w:rPr>
      </w:pPr>
      <w:ins w:id="625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"_Toc519372290"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60 - Inserir Disponibilidades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_Toc519372290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626" w:author="Diogo Aires" w:date="2018-07-14T22:54:00Z"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19423D8E" w14:textId="0A56EE5D" w:rsidR="00B73B54" w:rsidRDefault="00B73B54">
      <w:pPr>
        <w:pStyle w:val="ndicedeilustraes"/>
        <w:tabs>
          <w:tab w:val="right" w:leader="dot" w:pos="8494"/>
        </w:tabs>
        <w:rPr>
          <w:ins w:id="627" w:author="Diogo Aires" w:date="2018-07-14T22:54:00Z"/>
          <w:rFonts w:asciiTheme="minorHAnsi" w:eastAsiaTheme="minorEastAsia" w:hAnsiTheme="minorHAnsi"/>
          <w:noProof/>
          <w:lang w:eastAsia="pt-PT"/>
        </w:rPr>
      </w:pPr>
      <w:ins w:id="628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"_Toc519372291"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61 - Disponibilidades depois da introdução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_Toc519372291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629" w:author="Diogo Aires" w:date="2018-07-14T22:54:00Z"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1D403EBD" w14:textId="40CF2488" w:rsidR="00B73B54" w:rsidRDefault="00B73B54">
      <w:pPr>
        <w:pStyle w:val="ndicedeilustraes"/>
        <w:tabs>
          <w:tab w:val="right" w:leader="dot" w:pos="8494"/>
        </w:tabs>
        <w:rPr>
          <w:ins w:id="630" w:author="Diogo Aires" w:date="2018-07-14T22:54:00Z"/>
          <w:rFonts w:asciiTheme="minorHAnsi" w:eastAsiaTheme="minorEastAsia" w:hAnsiTheme="minorHAnsi"/>
          <w:noProof/>
          <w:lang w:eastAsia="pt-PT"/>
        </w:rPr>
      </w:pPr>
      <w:ins w:id="631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"_Toc519372292"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62 - Alteração a CandidateAvailability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_Toc519372292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632" w:author="Diogo Aires" w:date="2018-07-14T22:54:00Z"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44B39D72" w14:textId="009A7E9B" w:rsidR="00B73B54" w:rsidRDefault="00B73B54">
      <w:pPr>
        <w:pStyle w:val="ndicedeilustraes"/>
        <w:tabs>
          <w:tab w:val="right" w:leader="dot" w:pos="8494"/>
        </w:tabs>
        <w:rPr>
          <w:ins w:id="633" w:author="Diogo Aires" w:date="2018-07-14T22:54:00Z"/>
          <w:rFonts w:asciiTheme="minorHAnsi" w:eastAsiaTheme="minorEastAsia" w:hAnsiTheme="minorHAnsi"/>
          <w:noProof/>
          <w:lang w:eastAsia="pt-PT"/>
        </w:rPr>
      </w:pPr>
      <w:ins w:id="634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"_Toc519372293"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63 - Mensagem de erro ao inserir disponibilidade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_Toc519372293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635" w:author="Diogo Aires" w:date="2018-07-14T22:54:00Z"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39ABEE83" w14:textId="21750939" w:rsidR="00B73B54" w:rsidRDefault="00B73B54">
      <w:pPr>
        <w:pStyle w:val="ndicedeilustraes"/>
        <w:tabs>
          <w:tab w:val="right" w:leader="dot" w:pos="8494"/>
        </w:tabs>
        <w:rPr>
          <w:ins w:id="636" w:author="Diogo Aires" w:date="2018-07-14T22:54:00Z"/>
          <w:rFonts w:asciiTheme="minorHAnsi" w:eastAsiaTheme="minorEastAsia" w:hAnsiTheme="minorHAnsi"/>
          <w:noProof/>
          <w:lang w:eastAsia="pt-PT"/>
        </w:rPr>
      </w:pPr>
      <w:ins w:id="637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"_Toc519372294"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64 - Introduzir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_Toc519372294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638" w:author="Diogo Aires" w:date="2018-07-14T22:54:00Z"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13E9F81A" w14:textId="7146DC2D" w:rsidR="00B73B54" w:rsidRDefault="00B73B54">
      <w:pPr>
        <w:pStyle w:val="ndicedeilustraes"/>
        <w:tabs>
          <w:tab w:val="right" w:leader="dot" w:pos="8494"/>
        </w:tabs>
        <w:rPr>
          <w:ins w:id="639" w:author="Diogo Aires" w:date="2018-07-14T22:54:00Z"/>
          <w:rFonts w:asciiTheme="minorHAnsi" w:eastAsiaTheme="minorEastAsia" w:hAnsiTheme="minorHAnsi"/>
          <w:noProof/>
          <w:lang w:eastAsia="pt-PT"/>
        </w:rPr>
      </w:pPr>
      <w:ins w:id="640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"_Toc519372295"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65 – Nova instância de Company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_Toc519372295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641" w:author="Diogo Aires" w:date="2018-07-14T22:54:00Z"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11DFAF20" w14:textId="09FAA848" w:rsidR="00B73B54" w:rsidRDefault="00B73B54">
      <w:pPr>
        <w:pStyle w:val="ndicedeilustraes"/>
        <w:tabs>
          <w:tab w:val="right" w:leader="dot" w:pos="8494"/>
        </w:tabs>
        <w:rPr>
          <w:ins w:id="642" w:author="Diogo Aires" w:date="2018-07-14T22:54:00Z"/>
          <w:rFonts w:asciiTheme="minorHAnsi" w:eastAsiaTheme="minorEastAsia" w:hAnsiTheme="minorHAnsi"/>
          <w:noProof/>
          <w:lang w:eastAsia="pt-PT"/>
        </w:rPr>
      </w:pPr>
      <w:ins w:id="643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"_Toc519372296"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66 - Empresa introduzida, Informação geral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_Toc519372296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644" w:author="Diogo Aires" w:date="2018-07-14T22:54:00Z"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4D4E2282" w14:textId="3A452C2D" w:rsidR="00B73B54" w:rsidRDefault="00B73B54">
      <w:pPr>
        <w:pStyle w:val="ndicedeilustraes"/>
        <w:tabs>
          <w:tab w:val="right" w:leader="dot" w:pos="8494"/>
        </w:tabs>
        <w:rPr>
          <w:ins w:id="645" w:author="Diogo Aires" w:date="2018-07-14T22:54:00Z"/>
          <w:rFonts w:asciiTheme="minorHAnsi" w:eastAsiaTheme="minorEastAsia" w:hAnsiTheme="minorHAnsi"/>
          <w:noProof/>
          <w:lang w:eastAsia="pt-PT"/>
        </w:rPr>
      </w:pPr>
      <w:ins w:id="646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"_Toc519372297"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67 - Empresa Introduzida, Projectos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_Toc519372297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647" w:author="Diogo Aires" w:date="2018-07-14T22:54:00Z"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498EC4CB" w14:textId="0E204434" w:rsidR="00B73B54" w:rsidRDefault="00B73B54">
      <w:pPr>
        <w:pStyle w:val="ndicedeilustraes"/>
        <w:tabs>
          <w:tab w:val="right" w:leader="dot" w:pos="8494"/>
        </w:tabs>
        <w:rPr>
          <w:ins w:id="648" w:author="Diogo Aires" w:date="2018-07-14T22:54:00Z"/>
          <w:rFonts w:asciiTheme="minorHAnsi" w:eastAsiaTheme="minorEastAsia" w:hAnsiTheme="minorHAnsi"/>
          <w:noProof/>
          <w:lang w:eastAsia="pt-PT"/>
        </w:rPr>
      </w:pPr>
      <w:ins w:id="649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"_Toc519372298"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68 - Empresa Introduzida, Localidades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_Toc519372298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650" w:author="Diogo Aires" w:date="2018-07-14T22:54:00Z"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05208B59" w14:textId="686DA5E1" w:rsidR="00B73B54" w:rsidRDefault="00B73B54">
      <w:pPr>
        <w:pStyle w:val="ndicedeilustraes"/>
        <w:tabs>
          <w:tab w:val="right" w:leader="dot" w:pos="8494"/>
        </w:tabs>
        <w:rPr>
          <w:ins w:id="651" w:author="Diogo Aires" w:date="2018-07-14T22:54:00Z"/>
          <w:rFonts w:asciiTheme="minorHAnsi" w:eastAsiaTheme="minorEastAsia" w:hAnsiTheme="minorHAnsi"/>
          <w:noProof/>
          <w:lang w:eastAsia="pt-PT"/>
        </w:rPr>
      </w:pPr>
      <w:ins w:id="652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"_Toc519372299"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69 - Introduzir Projeto, informação geral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_Toc519372299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653" w:author="Diogo Aires" w:date="2018-07-14T22:54:00Z"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4C8E8283" w14:textId="09AB9BF5" w:rsidR="00B73B54" w:rsidRDefault="00B73B54">
      <w:pPr>
        <w:pStyle w:val="ndicedeilustraes"/>
        <w:tabs>
          <w:tab w:val="right" w:leader="dot" w:pos="8494"/>
        </w:tabs>
        <w:rPr>
          <w:ins w:id="654" w:author="Diogo Aires" w:date="2018-07-14T22:54:00Z"/>
          <w:rFonts w:asciiTheme="minorHAnsi" w:eastAsiaTheme="minorEastAsia" w:hAnsiTheme="minorHAnsi"/>
          <w:noProof/>
          <w:lang w:eastAsia="pt-PT"/>
        </w:rPr>
      </w:pPr>
      <w:ins w:id="655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"_Toc519372300"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70 - Introduzir Projeto, responsáveis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_Toc519372300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656" w:author="Diogo Aires" w:date="2018-07-14T22:54:00Z"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1231C9BD" w14:textId="31ABE8FE" w:rsidR="00B73B54" w:rsidRDefault="00B73B54">
      <w:pPr>
        <w:pStyle w:val="ndicedeilustraes"/>
        <w:tabs>
          <w:tab w:val="right" w:leader="dot" w:pos="8494"/>
        </w:tabs>
        <w:rPr>
          <w:ins w:id="657" w:author="Diogo Aires" w:date="2018-07-14T22:54:00Z"/>
          <w:rFonts w:asciiTheme="minorHAnsi" w:eastAsiaTheme="minorEastAsia" w:hAnsiTheme="minorHAnsi"/>
          <w:noProof/>
          <w:lang w:eastAsia="pt-PT"/>
        </w:rPr>
      </w:pPr>
      <w:ins w:id="658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"_Toc519372301"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71 - Adicionar Projeto, escolher empresa de responsável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_Toc519372301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659" w:author="Diogo Aires" w:date="2018-07-14T22:54:00Z"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1B150B97" w14:textId="2766544E" w:rsidR="00B73B54" w:rsidRDefault="00B73B54">
      <w:pPr>
        <w:pStyle w:val="ndicedeilustraes"/>
        <w:tabs>
          <w:tab w:val="right" w:leader="dot" w:pos="8494"/>
        </w:tabs>
        <w:rPr>
          <w:ins w:id="660" w:author="Diogo Aires" w:date="2018-07-14T22:54:00Z"/>
          <w:rFonts w:asciiTheme="minorHAnsi" w:eastAsiaTheme="minorEastAsia" w:hAnsiTheme="minorHAnsi"/>
          <w:noProof/>
          <w:lang w:eastAsia="pt-PT"/>
        </w:rPr>
      </w:pPr>
      <w:ins w:id="661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"_Toc519372302"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72 – Nova Instância de Project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_Toc519372302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662" w:author="Diogo Aires" w:date="2018-07-14T22:54:00Z"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116A4E9D" w14:textId="3264B1AC" w:rsidR="00B73B54" w:rsidRDefault="00B73B54">
      <w:pPr>
        <w:pStyle w:val="ndicedeilustraes"/>
        <w:tabs>
          <w:tab w:val="right" w:leader="dot" w:pos="8494"/>
        </w:tabs>
        <w:rPr>
          <w:ins w:id="663" w:author="Diogo Aires" w:date="2018-07-14T22:54:00Z"/>
          <w:rFonts w:asciiTheme="minorHAnsi" w:eastAsiaTheme="minorEastAsia" w:hAnsiTheme="minorHAnsi"/>
          <w:noProof/>
          <w:lang w:eastAsia="pt-PT"/>
        </w:rPr>
      </w:pPr>
      <w:ins w:id="664" w:author="Diogo Aires" w:date="2018-07-14T22:54:00Z">
        <w:r w:rsidRPr="00117B37">
          <w:rPr>
            <w:rStyle w:val="Hiperligao"/>
            <w:noProof/>
          </w:rPr>
          <w:lastRenderedPageBreak/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"_Toc519372303"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73 – Novas Instâncias de ProjectCompany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_Toc519372303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665" w:author="Diogo Aires" w:date="2018-07-14T22:54:00Z"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36569DB3" w14:textId="3F134BD4" w:rsidR="00B73B54" w:rsidRDefault="00B73B54">
      <w:pPr>
        <w:pStyle w:val="ndicedeilustraes"/>
        <w:tabs>
          <w:tab w:val="right" w:leader="dot" w:pos="8494"/>
        </w:tabs>
        <w:rPr>
          <w:ins w:id="666" w:author="Diogo Aires" w:date="2018-07-14T22:54:00Z"/>
          <w:rFonts w:asciiTheme="minorHAnsi" w:eastAsiaTheme="minorEastAsia" w:hAnsiTheme="minorHAnsi"/>
          <w:noProof/>
          <w:lang w:eastAsia="pt-PT"/>
        </w:rPr>
      </w:pPr>
      <w:ins w:id="667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"_Toc519372304"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74 – Novas Instâncias de ProjectResponsible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_Toc519372304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668" w:author="Diogo Aires" w:date="2018-07-14T22:54:00Z"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33ECAC80" w14:textId="77284AAD" w:rsidR="00B73B54" w:rsidRDefault="00B73B54">
      <w:pPr>
        <w:pStyle w:val="ndicedeilustraes"/>
        <w:tabs>
          <w:tab w:val="right" w:leader="dot" w:pos="8494"/>
        </w:tabs>
        <w:rPr>
          <w:ins w:id="669" w:author="Diogo Aires" w:date="2018-07-14T22:54:00Z"/>
          <w:rFonts w:asciiTheme="minorHAnsi" w:eastAsiaTheme="minorEastAsia" w:hAnsiTheme="minorHAnsi"/>
          <w:noProof/>
          <w:lang w:eastAsia="pt-PT"/>
        </w:rPr>
      </w:pPr>
      <w:ins w:id="670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"_Toc519372305"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75 – Projeto na lista da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_Toc519372305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671" w:author="Diogo Aires" w:date="2018-07-14T22:54:00Z"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19A2877D" w14:textId="323BD9BD" w:rsidR="00B73B54" w:rsidRDefault="00B73B54">
      <w:pPr>
        <w:pStyle w:val="ndicedeilustraes"/>
        <w:tabs>
          <w:tab w:val="right" w:leader="dot" w:pos="8494"/>
        </w:tabs>
        <w:rPr>
          <w:ins w:id="672" w:author="Diogo Aires" w:date="2018-07-14T22:54:00Z"/>
          <w:rFonts w:asciiTheme="minorHAnsi" w:eastAsiaTheme="minorEastAsia" w:hAnsiTheme="minorHAnsi"/>
          <w:noProof/>
          <w:lang w:eastAsia="pt-PT"/>
        </w:rPr>
      </w:pPr>
      <w:ins w:id="673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"_Toc519372306"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76 - Criar formulário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_Toc519372306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674" w:author="Diogo Aires" w:date="2018-07-14T22:54:00Z"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0B3489D9" w14:textId="4ABEEEC8" w:rsidR="00B73B54" w:rsidRDefault="00B73B54">
      <w:pPr>
        <w:pStyle w:val="ndicedeilustraes"/>
        <w:tabs>
          <w:tab w:val="right" w:leader="dot" w:pos="8494"/>
        </w:tabs>
        <w:rPr>
          <w:ins w:id="675" w:author="Diogo Aires" w:date="2018-07-14T22:54:00Z"/>
          <w:rFonts w:asciiTheme="minorHAnsi" w:eastAsiaTheme="minorEastAsia" w:hAnsiTheme="minorHAnsi"/>
          <w:noProof/>
          <w:lang w:eastAsia="pt-PT"/>
        </w:rPr>
      </w:pPr>
      <w:ins w:id="676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"_Toc519372307"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77 - Nova instância de Form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_Toc519372307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677" w:author="Diogo Aires" w:date="2018-07-14T22:54:00Z"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79990F96" w14:textId="740132AA" w:rsidR="00B73B54" w:rsidRDefault="00B73B54">
      <w:pPr>
        <w:pStyle w:val="ndicedeilustraes"/>
        <w:tabs>
          <w:tab w:val="right" w:leader="dot" w:pos="8494"/>
        </w:tabs>
        <w:rPr>
          <w:ins w:id="678" w:author="Diogo Aires" w:date="2018-07-14T22:54:00Z"/>
          <w:rFonts w:asciiTheme="minorHAnsi" w:eastAsiaTheme="minorEastAsia" w:hAnsiTheme="minorHAnsi"/>
          <w:noProof/>
          <w:lang w:eastAsia="pt-PT"/>
        </w:rPr>
      </w:pPr>
      <w:ins w:id="679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"_Toc519372308"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78  Novas instâncias de FormQuestions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_Toc519372308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680" w:author="Diogo Aires" w:date="2018-07-14T22:54:00Z"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7FF7F1D0" w14:textId="72FDDAAA" w:rsidR="00B73B54" w:rsidRDefault="00B73B54">
      <w:pPr>
        <w:pStyle w:val="ndicedeilustraes"/>
        <w:tabs>
          <w:tab w:val="right" w:leader="dot" w:pos="8494"/>
        </w:tabs>
        <w:rPr>
          <w:ins w:id="681" w:author="Diogo Aires" w:date="2018-07-14T22:54:00Z"/>
          <w:rFonts w:asciiTheme="minorHAnsi" w:eastAsiaTheme="minorEastAsia" w:hAnsiTheme="minorHAnsi"/>
          <w:noProof/>
          <w:lang w:eastAsia="pt-PT"/>
        </w:rPr>
      </w:pPr>
      <w:ins w:id="682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"_Toc519372309"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79 - Estabelecer Oferta, informação geral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_Toc519372309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683" w:author="Diogo Aires" w:date="2018-07-14T22:54:00Z"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6604B05F" w14:textId="3F0B2DAB" w:rsidR="00B73B54" w:rsidRDefault="00B73B54">
      <w:pPr>
        <w:pStyle w:val="ndicedeilustraes"/>
        <w:tabs>
          <w:tab w:val="right" w:leader="dot" w:pos="8494"/>
        </w:tabs>
        <w:rPr>
          <w:ins w:id="684" w:author="Diogo Aires" w:date="2018-07-14T22:54:00Z"/>
          <w:rFonts w:asciiTheme="minorHAnsi" w:eastAsiaTheme="minorEastAsia" w:hAnsiTheme="minorHAnsi"/>
          <w:noProof/>
          <w:lang w:eastAsia="pt-PT"/>
        </w:rPr>
      </w:pPr>
      <w:ins w:id="685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"_Toc519372310"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80 - Estabelecer Oferta, escolha de projeto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_Toc519372310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686" w:author="Diogo Aires" w:date="2018-07-14T22:54:00Z"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5CEF176F" w14:textId="186F95A5" w:rsidR="00B73B54" w:rsidRDefault="00B73B54">
      <w:pPr>
        <w:pStyle w:val="ndicedeilustraes"/>
        <w:tabs>
          <w:tab w:val="right" w:leader="dot" w:pos="8494"/>
        </w:tabs>
        <w:rPr>
          <w:ins w:id="687" w:author="Diogo Aires" w:date="2018-07-14T22:54:00Z"/>
          <w:rFonts w:asciiTheme="minorHAnsi" w:eastAsiaTheme="minorEastAsia" w:hAnsiTheme="minorHAnsi"/>
          <w:noProof/>
          <w:lang w:eastAsia="pt-PT"/>
        </w:rPr>
      </w:pPr>
      <w:ins w:id="688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"_Toc519372311"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81 - Estabelecer Oferta, passos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_Toc519372311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689" w:author="Diogo Aires" w:date="2018-07-14T22:54:00Z"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5B62DEE1" w14:textId="71E23D16" w:rsidR="00B73B54" w:rsidRDefault="00B73B54">
      <w:pPr>
        <w:pStyle w:val="ndicedeilustraes"/>
        <w:tabs>
          <w:tab w:val="right" w:leader="dot" w:pos="8494"/>
        </w:tabs>
        <w:rPr>
          <w:ins w:id="690" w:author="Diogo Aires" w:date="2018-07-14T22:54:00Z"/>
          <w:rFonts w:asciiTheme="minorHAnsi" w:eastAsiaTheme="minorEastAsia" w:hAnsiTheme="minorHAnsi"/>
          <w:noProof/>
          <w:lang w:eastAsia="pt-PT"/>
        </w:rPr>
      </w:pPr>
      <w:ins w:id="691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"_Toc519372312"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82 - Estabelecer Oferta, escolher formulário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_Toc519372312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692" w:author="Diogo Aires" w:date="2018-07-14T22:54:00Z"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7B0D4A9B" w14:textId="015C7589" w:rsidR="00B73B54" w:rsidRDefault="00B73B54">
      <w:pPr>
        <w:pStyle w:val="ndicedeilustraes"/>
        <w:tabs>
          <w:tab w:val="right" w:leader="dot" w:pos="8494"/>
        </w:tabs>
        <w:rPr>
          <w:ins w:id="693" w:author="Diogo Aires" w:date="2018-07-14T22:54:00Z"/>
          <w:rFonts w:asciiTheme="minorHAnsi" w:eastAsiaTheme="minorEastAsia" w:hAnsiTheme="minorHAnsi"/>
          <w:noProof/>
          <w:lang w:eastAsia="pt-PT"/>
        </w:rPr>
      </w:pPr>
      <w:ins w:id="694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"_Toc519372313"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83 - Estabelecer Oferta, tecnologias e linguagens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_Toc519372313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695" w:author="Diogo Aires" w:date="2018-07-14T22:54:00Z"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47F41997" w14:textId="22943D85" w:rsidR="00B73B54" w:rsidRDefault="00B73B54">
      <w:pPr>
        <w:pStyle w:val="ndicedeilustraes"/>
        <w:tabs>
          <w:tab w:val="right" w:leader="dot" w:pos="8494"/>
        </w:tabs>
        <w:rPr>
          <w:ins w:id="696" w:author="Diogo Aires" w:date="2018-07-14T22:54:00Z"/>
          <w:rFonts w:asciiTheme="minorHAnsi" w:eastAsiaTheme="minorEastAsia" w:hAnsiTheme="minorHAnsi"/>
          <w:noProof/>
          <w:lang w:eastAsia="pt-PT"/>
        </w:rPr>
      </w:pPr>
      <w:ins w:id="697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"_Toc519372314"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84 - Nova instância de Vacancy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_Toc519372314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698" w:author="Diogo Aires" w:date="2018-07-14T22:54:00Z"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7A86844D" w14:textId="12D03A6B" w:rsidR="00B73B54" w:rsidRDefault="00B73B54">
      <w:pPr>
        <w:pStyle w:val="ndicedeilustraes"/>
        <w:tabs>
          <w:tab w:val="right" w:leader="dot" w:pos="8494"/>
        </w:tabs>
        <w:rPr>
          <w:ins w:id="699" w:author="Diogo Aires" w:date="2018-07-14T22:54:00Z"/>
          <w:rFonts w:asciiTheme="minorHAnsi" w:eastAsiaTheme="minorEastAsia" w:hAnsiTheme="minorHAnsi"/>
          <w:noProof/>
          <w:lang w:eastAsia="pt-PT"/>
        </w:rPr>
      </w:pPr>
      <w:ins w:id="700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"_Toc519372315"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85 - Novas instâncias de VacancySteps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_Toc519372315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701" w:author="Diogo Aires" w:date="2018-07-14T22:54:00Z"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158E84FF" w14:textId="039CAC93" w:rsidR="00B73B54" w:rsidRDefault="00B73B54">
      <w:pPr>
        <w:pStyle w:val="ndicedeilustraes"/>
        <w:tabs>
          <w:tab w:val="right" w:leader="dot" w:pos="8494"/>
        </w:tabs>
        <w:rPr>
          <w:ins w:id="702" w:author="Diogo Aires" w:date="2018-07-14T22:54:00Z"/>
          <w:rFonts w:asciiTheme="minorHAnsi" w:eastAsiaTheme="minorEastAsia" w:hAnsiTheme="minorHAnsi"/>
          <w:noProof/>
          <w:lang w:eastAsia="pt-PT"/>
        </w:rPr>
      </w:pPr>
      <w:ins w:id="703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"_Toc519372316"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86 - Novas instâncias de VacancyTools e VacancyLanguages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_Toc519372316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704" w:author="Diogo Aires" w:date="2018-07-14T22:54:00Z"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1790EA67" w14:textId="53E7BB9A" w:rsidR="00B73B54" w:rsidRDefault="00B73B54">
      <w:pPr>
        <w:pStyle w:val="ndicedeilustraes"/>
        <w:tabs>
          <w:tab w:val="right" w:leader="dot" w:pos="8494"/>
        </w:tabs>
        <w:rPr>
          <w:ins w:id="705" w:author="Diogo Aires" w:date="2018-07-14T22:54:00Z"/>
          <w:rFonts w:asciiTheme="minorHAnsi" w:eastAsiaTheme="minorEastAsia" w:hAnsiTheme="minorHAnsi"/>
          <w:noProof/>
          <w:lang w:eastAsia="pt-PT"/>
        </w:rPr>
      </w:pPr>
      <w:ins w:id="706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"_Toc519372317"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87 - Pesquisa por posição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_Toc519372317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707" w:author="Diogo Aires" w:date="2018-07-14T22:54:00Z"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2D7D3B00" w14:textId="646879EB" w:rsidR="00B73B54" w:rsidRDefault="00B73B54">
      <w:pPr>
        <w:pStyle w:val="ndicedeilustraes"/>
        <w:tabs>
          <w:tab w:val="right" w:leader="dot" w:pos="8494"/>
        </w:tabs>
        <w:rPr>
          <w:ins w:id="708" w:author="Diogo Aires" w:date="2018-07-14T22:54:00Z"/>
          <w:rFonts w:asciiTheme="minorHAnsi" w:eastAsiaTheme="minorEastAsia" w:hAnsiTheme="minorHAnsi"/>
          <w:noProof/>
          <w:lang w:eastAsia="pt-PT"/>
        </w:rPr>
      </w:pPr>
      <w:ins w:id="709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"_Toc519372318"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88  - Pesquisa por posição e linguagem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_Toc519372318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710" w:author="Diogo Aires" w:date="2018-07-14T22:54:00Z"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384D30B7" w14:textId="68964863" w:rsidR="00B73B54" w:rsidRDefault="00B73B54">
      <w:pPr>
        <w:pStyle w:val="ndicedeilustraes"/>
        <w:tabs>
          <w:tab w:val="right" w:leader="dot" w:pos="8494"/>
        </w:tabs>
        <w:rPr>
          <w:ins w:id="711" w:author="Diogo Aires" w:date="2018-07-14T22:54:00Z"/>
          <w:rFonts w:asciiTheme="minorHAnsi" w:eastAsiaTheme="minorEastAsia" w:hAnsiTheme="minorHAnsi"/>
          <w:noProof/>
          <w:lang w:eastAsia="pt-PT"/>
        </w:rPr>
      </w:pPr>
      <w:ins w:id="712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"_Toc519372319"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89 - Pesquisa por posição e tecnologia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_Toc519372319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713" w:author="Diogo Aires" w:date="2018-07-14T22:54:00Z"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04529B6D" w14:textId="5B86BB56" w:rsidR="00B73B54" w:rsidRDefault="00B73B54">
      <w:pPr>
        <w:pStyle w:val="ndicedeilustraes"/>
        <w:tabs>
          <w:tab w:val="right" w:leader="dot" w:pos="8494"/>
        </w:tabs>
        <w:rPr>
          <w:ins w:id="714" w:author="Diogo Aires" w:date="2018-07-14T22:54:00Z"/>
          <w:rFonts w:asciiTheme="minorHAnsi" w:eastAsiaTheme="minorEastAsia" w:hAnsiTheme="minorHAnsi"/>
          <w:noProof/>
          <w:lang w:eastAsia="pt-PT"/>
        </w:rPr>
      </w:pPr>
      <w:ins w:id="715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"_Toc519372320"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90 - Nova instância de Candidacy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_Toc519372320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716" w:author="Diogo Aires" w:date="2018-07-14T22:54:00Z"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702147E3" w14:textId="3ED4F2CE" w:rsidR="00B73B54" w:rsidRDefault="00B73B54">
      <w:pPr>
        <w:pStyle w:val="ndicedeilustraes"/>
        <w:tabs>
          <w:tab w:val="right" w:leader="dot" w:pos="8494"/>
        </w:tabs>
        <w:rPr>
          <w:ins w:id="717" w:author="Diogo Aires" w:date="2018-07-14T22:54:00Z"/>
          <w:rFonts w:asciiTheme="minorHAnsi" w:eastAsiaTheme="minorEastAsia" w:hAnsiTheme="minorHAnsi"/>
          <w:noProof/>
          <w:lang w:eastAsia="pt-PT"/>
        </w:rPr>
      </w:pPr>
      <w:ins w:id="718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"_Toc519372321"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91 - Nova instância de CandidacyStep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_Toc519372321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719" w:author="Diogo Aires" w:date="2018-07-14T22:54:00Z"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47CFBE82" w14:textId="08DBB020" w:rsidR="00B73B54" w:rsidRDefault="00B73B54">
      <w:pPr>
        <w:pStyle w:val="ndicedeilustraes"/>
        <w:tabs>
          <w:tab w:val="right" w:leader="dot" w:pos="8494"/>
        </w:tabs>
        <w:rPr>
          <w:ins w:id="720" w:author="Diogo Aires" w:date="2018-07-14T22:54:00Z"/>
          <w:rFonts w:asciiTheme="minorHAnsi" w:eastAsiaTheme="minorEastAsia" w:hAnsiTheme="minorHAnsi"/>
          <w:noProof/>
          <w:lang w:eastAsia="pt-PT"/>
        </w:rPr>
      </w:pPr>
      <w:ins w:id="721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"_Toc519372322"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92 - Candidatura,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_Toc519372322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722" w:author="Diogo Aires" w:date="2018-07-14T22:54:00Z"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07CC6290" w14:textId="7AB35CFB" w:rsidR="00B73B54" w:rsidRDefault="00B73B54">
      <w:pPr>
        <w:pStyle w:val="ndicedeilustraes"/>
        <w:tabs>
          <w:tab w:val="right" w:leader="dot" w:pos="8494"/>
        </w:tabs>
        <w:rPr>
          <w:ins w:id="723" w:author="Diogo Aires" w:date="2018-07-14T22:54:00Z"/>
          <w:rFonts w:asciiTheme="minorHAnsi" w:eastAsiaTheme="minorEastAsia" w:hAnsiTheme="minorHAnsi"/>
          <w:noProof/>
          <w:lang w:eastAsia="pt-PT"/>
        </w:rPr>
      </w:pPr>
      <w:ins w:id="724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"_Toc519372323"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93 - Candidatura mobile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_Toc519372323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725" w:author="Diogo Aires" w:date="2018-07-14T22:54:00Z"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46EDDFEA" w14:textId="407497DD" w:rsidR="00B73B54" w:rsidRDefault="00B73B54">
      <w:pPr>
        <w:pStyle w:val="ndicedeilustraes"/>
        <w:tabs>
          <w:tab w:val="right" w:leader="dot" w:pos="8494"/>
        </w:tabs>
        <w:rPr>
          <w:ins w:id="726" w:author="Diogo Aires" w:date="2018-07-14T22:54:00Z"/>
          <w:rFonts w:asciiTheme="minorHAnsi" w:eastAsiaTheme="minorEastAsia" w:hAnsiTheme="minorHAnsi"/>
          <w:noProof/>
          <w:lang w:eastAsia="pt-PT"/>
        </w:rPr>
      </w:pPr>
      <w:ins w:id="727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"_Toc519372324"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94 - Passos de uma oferta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_Toc519372324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728" w:author="Diogo Aires" w:date="2018-07-14T22:54:00Z"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2EB3F74A" w14:textId="0F8E8457" w:rsidR="00B73B54" w:rsidRDefault="00B73B54">
      <w:pPr>
        <w:pStyle w:val="ndicedeilustraes"/>
        <w:tabs>
          <w:tab w:val="right" w:leader="dot" w:pos="8494"/>
        </w:tabs>
        <w:rPr>
          <w:ins w:id="729" w:author="Diogo Aires" w:date="2018-07-14T22:54:00Z"/>
          <w:rFonts w:asciiTheme="minorHAnsi" w:eastAsiaTheme="minorEastAsia" w:hAnsiTheme="minorHAnsi"/>
          <w:noProof/>
          <w:lang w:eastAsia="pt-PT"/>
        </w:rPr>
      </w:pPr>
      <w:ins w:id="730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"_Toc519372325"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95 - Passo de uma oferta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_Toc519372325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731" w:author="Diogo Aires" w:date="2018-07-14T22:54:00Z"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49229F35" w14:textId="5C396957" w:rsidR="00B73B54" w:rsidRDefault="00B73B54">
      <w:pPr>
        <w:pStyle w:val="ndicedeilustraes"/>
        <w:tabs>
          <w:tab w:val="right" w:leader="dot" w:pos="8494"/>
        </w:tabs>
        <w:rPr>
          <w:ins w:id="732" w:author="Diogo Aires" w:date="2018-07-14T22:54:00Z"/>
          <w:rFonts w:asciiTheme="minorHAnsi" w:eastAsiaTheme="minorEastAsia" w:hAnsiTheme="minorHAnsi"/>
          <w:noProof/>
          <w:lang w:eastAsia="pt-PT"/>
        </w:rPr>
      </w:pPr>
      <w:ins w:id="733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"_Toc519372326"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96 - Candidatura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_Toc519372326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734" w:author="Diogo Aires" w:date="2018-07-14T22:54:00Z"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50429F7A" w14:textId="4A60489E" w:rsidR="00B73B54" w:rsidRDefault="00B73B54">
      <w:pPr>
        <w:pStyle w:val="ndicedeilustraes"/>
        <w:tabs>
          <w:tab w:val="right" w:leader="dot" w:pos="8494"/>
        </w:tabs>
        <w:rPr>
          <w:ins w:id="735" w:author="Diogo Aires" w:date="2018-07-14T22:54:00Z"/>
          <w:rFonts w:asciiTheme="minorHAnsi" w:eastAsiaTheme="minorEastAsia" w:hAnsiTheme="minorHAnsi"/>
          <w:noProof/>
          <w:lang w:eastAsia="pt-PT"/>
        </w:rPr>
      </w:pPr>
      <w:ins w:id="736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"_Toc519372327"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97 - Finalização de uma candidatura, email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_Toc519372327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737" w:author="Diogo Aires" w:date="2018-07-14T22:54:00Z"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26ECE264" w14:textId="5CA82FF2" w:rsidR="00B73B54" w:rsidRDefault="00B73B54">
      <w:pPr>
        <w:pStyle w:val="ndicedeilustraes"/>
        <w:tabs>
          <w:tab w:val="right" w:leader="dot" w:pos="8494"/>
        </w:tabs>
        <w:rPr>
          <w:ins w:id="738" w:author="Diogo Aires" w:date="2018-07-14T22:54:00Z"/>
          <w:rFonts w:asciiTheme="minorHAnsi" w:eastAsiaTheme="minorEastAsia" w:hAnsiTheme="minorHAnsi"/>
          <w:noProof/>
          <w:lang w:eastAsia="pt-PT"/>
        </w:rPr>
      </w:pPr>
      <w:ins w:id="739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"_Toc519372328"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98 - Finalização de uma candidatura, notificação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_Toc519372328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740" w:author="Diogo Aires" w:date="2018-07-14T22:54:00Z"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68B5CC59" w14:textId="418A19FF" w:rsidR="00B73B54" w:rsidRDefault="00B73B54">
      <w:pPr>
        <w:pStyle w:val="ndicedeilustraes"/>
        <w:tabs>
          <w:tab w:val="right" w:leader="dot" w:pos="8494"/>
        </w:tabs>
        <w:rPr>
          <w:ins w:id="741" w:author="Diogo Aires" w:date="2018-07-14T22:54:00Z"/>
          <w:rFonts w:asciiTheme="minorHAnsi" w:eastAsiaTheme="minorEastAsia" w:hAnsiTheme="minorHAnsi"/>
          <w:noProof/>
          <w:lang w:eastAsia="pt-PT"/>
        </w:rPr>
      </w:pPr>
      <w:ins w:id="742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"_Toc519372329"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99 - Novas instâncias de VacancyInterview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_Toc519372329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743" w:author="Diogo Aires" w:date="2018-07-14T22:54:00Z"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216D711D" w14:textId="3EEBE0A3" w:rsidR="00B73B54" w:rsidRDefault="00B73B54">
      <w:pPr>
        <w:pStyle w:val="ndicedeilustraes"/>
        <w:tabs>
          <w:tab w:val="right" w:leader="dot" w:pos="8494"/>
        </w:tabs>
        <w:rPr>
          <w:ins w:id="744" w:author="Diogo Aires" w:date="2018-07-14T22:54:00Z"/>
          <w:rFonts w:asciiTheme="minorHAnsi" w:eastAsiaTheme="minorEastAsia" w:hAnsiTheme="minorHAnsi"/>
          <w:noProof/>
          <w:lang w:eastAsia="pt-PT"/>
        </w:rPr>
      </w:pPr>
      <w:ins w:id="745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"_Toc519372330"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100 - Alteração sobre VacancyStep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_Toc519372330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746" w:author="Diogo Aires" w:date="2018-07-14T22:54:00Z"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7E9925E5" w14:textId="6824C083" w:rsidR="00B73B54" w:rsidRDefault="00B73B54">
      <w:pPr>
        <w:pStyle w:val="ndicedeilustraes"/>
        <w:tabs>
          <w:tab w:val="right" w:leader="dot" w:pos="8494"/>
        </w:tabs>
        <w:rPr>
          <w:ins w:id="747" w:author="Diogo Aires" w:date="2018-07-14T22:54:00Z"/>
          <w:rFonts w:asciiTheme="minorHAnsi" w:eastAsiaTheme="minorEastAsia" w:hAnsiTheme="minorHAnsi"/>
          <w:noProof/>
          <w:lang w:eastAsia="pt-PT"/>
        </w:rPr>
      </w:pPr>
      <w:ins w:id="748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"_Toc519372331"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101 - Candidatura depois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_Toc519372331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749" w:author="Diogo Aires" w:date="2018-07-14T22:54:00Z"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544FC384" w14:textId="378C1280" w:rsidR="00B73B54" w:rsidRDefault="00B73B54">
      <w:pPr>
        <w:pStyle w:val="ndicedeilustraes"/>
        <w:tabs>
          <w:tab w:val="right" w:leader="dot" w:pos="8494"/>
        </w:tabs>
        <w:rPr>
          <w:ins w:id="750" w:author="Diogo Aires" w:date="2018-07-14T22:54:00Z"/>
          <w:rFonts w:asciiTheme="minorHAnsi" w:eastAsiaTheme="minorEastAsia" w:hAnsiTheme="minorHAnsi"/>
          <w:noProof/>
          <w:lang w:eastAsia="pt-PT"/>
        </w:rPr>
      </w:pPr>
      <w:ins w:id="751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"_Toc519372332"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102 - Continuação da candidatura, email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_Toc519372332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752" w:author="Diogo Aires" w:date="2018-07-14T22:54:00Z"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130C8C94" w14:textId="30BFCCF7" w:rsidR="00B73B54" w:rsidRDefault="00B73B54">
      <w:pPr>
        <w:pStyle w:val="ndicedeilustraes"/>
        <w:tabs>
          <w:tab w:val="right" w:leader="dot" w:pos="8494"/>
        </w:tabs>
        <w:rPr>
          <w:ins w:id="753" w:author="Diogo Aires" w:date="2018-07-14T22:54:00Z"/>
          <w:rFonts w:asciiTheme="minorHAnsi" w:eastAsiaTheme="minorEastAsia" w:hAnsiTheme="minorHAnsi"/>
          <w:noProof/>
          <w:lang w:eastAsia="pt-PT"/>
        </w:rPr>
      </w:pPr>
      <w:ins w:id="754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"_Toc519372333"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103 - Continuação da candidatura, notificação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_Toc519372333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755" w:author="Diogo Aires" w:date="2018-07-14T22:54:00Z"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6379B346" w14:textId="77E8BC39" w:rsidR="00B73B54" w:rsidRDefault="00B73B54">
      <w:pPr>
        <w:pStyle w:val="ndicedeilustraes"/>
        <w:tabs>
          <w:tab w:val="right" w:leader="dot" w:pos="8494"/>
        </w:tabs>
        <w:rPr>
          <w:ins w:id="756" w:author="Diogo Aires" w:date="2018-07-14T22:54:00Z"/>
          <w:rFonts w:asciiTheme="minorHAnsi" w:eastAsiaTheme="minorEastAsia" w:hAnsiTheme="minorHAnsi"/>
          <w:noProof/>
          <w:lang w:eastAsia="pt-PT"/>
        </w:rPr>
      </w:pPr>
      <w:ins w:id="757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"_Toc519372334"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104 –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_Toc519372334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758" w:author="Diogo Aires" w:date="2018-07-14T22:54:00Z"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4EDF7665" w14:textId="260C994B" w:rsidR="00B73B54" w:rsidRDefault="00B73B54">
      <w:pPr>
        <w:pStyle w:val="ndicedeilustraes"/>
        <w:tabs>
          <w:tab w:val="right" w:leader="dot" w:pos="8494"/>
        </w:tabs>
        <w:rPr>
          <w:ins w:id="759" w:author="Diogo Aires" w:date="2018-07-14T22:54:00Z"/>
          <w:rFonts w:asciiTheme="minorHAnsi" w:eastAsiaTheme="minorEastAsia" w:hAnsiTheme="minorHAnsi"/>
          <w:noProof/>
          <w:lang w:eastAsia="pt-PT"/>
        </w:rPr>
      </w:pPr>
      <w:ins w:id="760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"_Toc519372335"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105 - Eventos com disponibilidade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_Toc519372335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761" w:author="Diogo Aires" w:date="2018-07-14T22:54:00Z"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6DCDE518" w14:textId="012BB0E7" w:rsidR="00B73B54" w:rsidRDefault="00B73B54">
      <w:pPr>
        <w:pStyle w:val="ndicedeilustraes"/>
        <w:tabs>
          <w:tab w:val="right" w:leader="dot" w:pos="8494"/>
        </w:tabs>
        <w:rPr>
          <w:ins w:id="762" w:author="Diogo Aires" w:date="2018-07-14T22:54:00Z"/>
          <w:rFonts w:asciiTheme="minorHAnsi" w:eastAsiaTheme="minorEastAsia" w:hAnsiTheme="minorHAnsi"/>
          <w:noProof/>
          <w:lang w:eastAsia="pt-PT"/>
        </w:rPr>
      </w:pPr>
      <w:ins w:id="763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"_Toc519372336"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106 - Pop-up do novo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_Toc519372336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764" w:author="Diogo Aires" w:date="2018-07-14T22:54:00Z"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0EDAB2D9" w14:textId="2A2FA439" w:rsidR="00B73B54" w:rsidRDefault="00B73B54">
      <w:pPr>
        <w:pStyle w:val="ndicedeilustraes"/>
        <w:tabs>
          <w:tab w:val="right" w:leader="dot" w:pos="8494"/>
        </w:tabs>
        <w:rPr>
          <w:ins w:id="765" w:author="Diogo Aires" w:date="2018-07-14T22:54:00Z"/>
          <w:rFonts w:asciiTheme="minorHAnsi" w:eastAsiaTheme="minorEastAsia" w:hAnsiTheme="minorHAnsi"/>
          <w:noProof/>
          <w:lang w:eastAsia="pt-PT"/>
        </w:rPr>
      </w:pPr>
      <w:ins w:id="766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"_Toc519372337"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107 - Pop-up para escolher localidades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_Toc519372337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767" w:author="Diogo Aires" w:date="2018-07-14T22:54:00Z"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770BDC4F" w14:textId="6DA41FE1" w:rsidR="00B73B54" w:rsidRDefault="00B73B54">
      <w:pPr>
        <w:pStyle w:val="ndicedeilustraes"/>
        <w:tabs>
          <w:tab w:val="right" w:leader="dot" w:pos="8494"/>
        </w:tabs>
        <w:rPr>
          <w:ins w:id="768" w:author="Diogo Aires" w:date="2018-07-14T22:54:00Z"/>
          <w:rFonts w:asciiTheme="minorHAnsi" w:eastAsiaTheme="minorEastAsia" w:hAnsiTheme="minorHAnsi"/>
          <w:noProof/>
          <w:lang w:eastAsia="pt-PT"/>
        </w:rPr>
      </w:pPr>
      <w:ins w:id="769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"_Toc519372338"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108 - Nova instância de Event e Interview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_Toc519372338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770" w:author="Diogo Aires" w:date="2018-07-14T22:54:00Z"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1D0FCCB8" w14:textId="4B0783A0" w:rsidR="00B73B54" w:rsidRDefault="00B73B54">
      <w:pPr>
        <w:pStyle w:val="ndicedeilustraes"/>
        <w:tabs>
          <w:tab w:val="right" w:leader="dot" w:pos="8494"/>
        </w:tabs>
        <w:rPr>
          <w:ins w:id="771" w:author="Diogo Aires" w:date="2018-07-14T22:54:00Z"/>
          <w:rFonts w:asciiTheme="minorHAnsi" w:eastAsiaTheme="minorEastAsia" w:hAnsiTheme="minorHAnsi"/>
          <w:noProof/>
          <w:lang w:eastAsia="pt-PT"/>
        </w:rPr>
      </w:pPr>
      <w:ins w:id="772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"_Toc519372339"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109 - Nova entrevista, informação geral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_Toc519372339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773" w:author="Diogo Aires" w:date="2018-07-14T22:54:00Z"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022D78CD" w14:textId="6349B1FF" w:rsidR="00B73B54" w:rsidRDefault="00B73B54">
      <w:pPr>
        <w:pStyle w:val="ndicedeilustraes"/>
        <w:tabs>
          <w:tab w:val="right" w:leader="dot" w:pos="8494"/>
        </w:tabs>
        <w:rPr>
          <w:ins w:id="774" w:author="Diogo Aires" w:date="2018-07-14T22:54:00Z"/>
          <w:rFonts w:asciiTheme="minorHAnsi" w:eastAsiaTheme="minorEastAsia" w:hAnsiTheme="minorHAnsi"/>
          <w:noProof/>
          <w:lang w:eastAsia="pt-PT"/>
        </w:rPr>
      </w:pPr>
      <w:ins w:id="775" w:author="Diogo Aires" w:date="2018-07-14T22:54:00Z">
        <w:r w:rsidRPr="00117B37">
          <w:rPr>
            <w:rStyle w:val="Hiperligao"/>
            <w:noProof/>
          </w:rPr>
          <w:lastRenderedPageBreak/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"_Toc519372340"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110 - Nova entrevista, responsável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_Toc519372340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776" w:author="Diogo Aires" w:date="2018-07-14T22:54:00Z"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25800EAA" w14:textId="7AC14C68" w:rsidR="00B73B54" w:rsidRDefault="00B73B54">
      <w:pPr>
        <w:pStyle w:val="ndicedeilustraes"/>
        <w:tabs>
          <w:tab w:val="right" w:leader="dot" w:pos="8494"/>
        </w:tabs>
        <w:rPr>
          <w:ins w:id="777" w:author="Diogo Aires" w:date="2018-07-14T22:54:00Z"/>
          <w:rFonts w:asciiTheme="minorHAnsi" w:eastAsiaTheme="minorEastAsia" w:hAnsiTheme="minorHAnsi"/>
          <w:noProof/>
          <w:lang w:eastAsia="pt-PT"/>
        </w:rPr>
      </w:pPr>
      <w:ins w:id="778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"_Toc519372341"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111  - Nova entrevista, participante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_Toc519372341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779" w:author="Diogo Aires" w:date="2018-07-14T22:54:00Z"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3CBF6075" w14:textId="6422063B" w:rsidR="00B73B54" w:rsidRDefault="00B73B54">
      <w:pPr>
        <w:pStyle w:val="ndicedeilustraes"/>
        <w:tabs>
          <w:tab w:val="right" w:leader="dot" w:pos="8494"/>
        </w:tabs>
        <w:rPr>
          <w:ins w:id="780" w:author="Diogo Aires" w:date="2018-07-14T22:54:00Z"/>
          <w:rFonts w:asciiTheme="minorHAnsi" w:eastAsiaTheme="minorEastAsia" w:hAnsiTheme="minorHAnsi"/>
          <w:noProof/>
          <w:lang w:eastAsia="pt-PT"/>
        </w:rPr>
      </w:pPr>
      <w:ins w:id="781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"_Toc519372342"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112 - Convite da entrevista, email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_Toc519372342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782" w:author="Diogo Aires" w:date="2018-07-14T22:54:00Z"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14E44B0A" w14:textId="5BF1EF18" w:rsidR="00B73B54" w:rsidRDefault="00B73B54">
      <w:pPr>
        <w:pStyle w:val="ndicedeilustraes"/>
        <w:tabs>
          <w:tab w:val="right" w:leader="dot" w:pos="8494"/>
        </w:tabs>
        <w:rPr>
          <w:ins w:id="783" w:author="Diogo Aires" w:date="2018-07-14T22:54:00Z"/>
          <w:rFonts w:asciiTheme="minorHAnsi" w:eastAsiaTheme="minorEastAsia" w:hAnsiTheme="minorHAnsi"/>
          <w:noProof/>
          <w:lang w:eastAsia="pt-PT"/>
        </w:rPr>
      </w:pPr>
      <w:ins w:id="784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"_Toc519372343"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113 - Convite da entrevista, notificação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_Toc519372343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785" w:author="Diogo Aires" w:date="2018-07-14T22:54:00Z"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151F6CA4" w14:textId="09D0901E" w:rsidR="00B73B54" w:rsidRDefault="00B73B54">
      <w:pPr>
        <w:pStyle w:val="ndicedeilustraes"/>
        <w:tabs>
          <w:tab w:val="right" w:leader="dot" w:pos="8494"/>
        </w:tabs>
        <w:rPr>
          <w:ins w:id="786" w:author="Diogo Aires" w:date="2018-07-14T22:54:00Z"/>
          <w:rFonts w:asciiTheme="minorHAnsi" w:eastAsiaTheme="minorEastAsia" w:hAnsiTheme="minorHAnsi"/>
          <w:noProof/>
          <w:lang w:eastAsia="pt-PT"/>
        </w:rPr>
      </w:pPr>
      <w:ins w:id="787" w:author="Diogo Aires" w:date="2018-07-14T22:54:00Z">
        <w:r w:rsidRPr="00117B37">
          <w:rPr>
            <w:rStyle w:val="Hiperligao"/>
            <w:noProof/>
          </w:rPr>
          <w:fldChar w:fldCharType="begin"/>
        </w:r>
        <w:r w:rsidRPr="00117B37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"_Toc519372344"</w:instrText>
        </w:r>
        <w:r w:rsidRPr="00117B37">
          <w:rPr>
            <w:rStyle w:val="Hiperligao"/>
            <w:noProof/>
          </w:rPr>
          <w:instrText xml:space="preserve"> </w:instrText>
        </w:r>
        <w:r w:rsidRPr="00117B37">
          <w:rPr>
            <w:rStyle w:val="Hiperligao"/>
            <w:noProof/>
          </w:rPr>
        </w:r>
        <w:r w:rsidRPr="00117B37">
          <w:rPr>
            <w:rStyle w:val="Hiperligao"/>
            <w:noProof/>
          </w:rPr>
          <w:fldChar w:fldCharType="separate"/>
        </w:r>
        <w:r w:rsidRPr="00117B37">
          <w:rPr>
            <w:rStyle w:val="Hiperligao"/>
            <w:noProof/>
          </w:rPr>
          <w:t>Figura 114 - Erro na marcação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_Toc519372344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788" w:author="Diogo Aires" w:date="2018-07-14T22:54:00Z"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  <w:r w:rsidRPr="00117B37">
          <w:rPr>
            <w:rStyle w:val="Hiperligao"/>
            <w:noProof/>
          </w:rPr>
          <w:fldChar w:fldCharType="end"/>
        </w:r>
      </w:ins>
    </w:p>
    <w:p w14:paraId="021FD73D" w14:textId="65BBC95E" w:rsidR="00A30C03" w:rsidDel="00FE3A82" w:rsidRDefault="00A30C03">
      <w:pPr>
        <w:pStyle w:val="ndicedeilustraes"/>
        <w:tabs>
          <w:tab w:val="right" w:leader="dot" w:pos="8494"/>
        </w:tabs>
        <w:rPr>
          <w:del w:id="789" w:author="Diogo Aires" w:date="2018-07-14T20:22:00Z"/>
          <w:rFonts w:asciiTheme="minorHAnsi" w:eastAsiaTheme="minorEastAsia" w:hAnsiTheme="minorHAnsi"/>
          <w:noProof/>
          <w:lang w:eastAsia="pt-PT"/>
        </w:rPr>
      </w:pPr>
      <w:del w:id="790" w:author="Diogo Aires" w:date="2018-07-14T20:22:00Z">
        <w:r w:rsidRPr="00FE3A82" w:rsidDel="00FE3A82">
          <w:rPr>
            <w:noProof/>
            <w:rPrChange w:id="791" w:author="Diogo Aires" w:date="2018-07-14T20:22:00Z">
              <w:rPr>
                <w:rStyle w:val="Hiperligao"/>
                <w:noProof/>
              </w:rPr>
            </w:rPrChange>
          </w:rPr>
          <w:delText>Figura 1 – Visão geral do IView.</w:delText>
        </w:r>
        <w:r w:rsidDel="00FE3A82">
          <w:rPr>
            <w:noProof/>
            <w:webHidden/>
          </w:rPr>
          <w:tab/>
        </w:r>
      </w:del>
      <w:del w:id="792" w:author="Diogo Aires" w:date="2018-07-14T19:23:00Z">
        <w:r w:rsidR="006C5A4E" w:rsidDel="00650FE3">
          <w:rPr>
            <w:noProof/>
            <w:webHidden/>
          </w:rPr>
          <w:delText>5</w:delText>
        </w:r>
      </w:del>
    </w:p>
    <w:p w14:paraId="1A90FE67" w14:textId="0CEB075E" w:rsidR="00A30C03" w:rsidDel="00FE3A82" w:rsidRDefault="00A30C03">
      <w:pPr>
        <w:pStyle w:val="ndicedeilustraes"/>
        <w:tabs>
          <w:tab w:val="right" w:leader="dot" w:pos="8494"/>
        </w:tabs>
        <w:rPr>
          <w:del w:id="793" w:author="Diogo Aires" w:date="2018-07-14T20:22:00Z"/>
          <w:rFonts w:asciiTheme="minorHAnsi" w:eastAsiaTheme="minorEastAsia" w:hAnsiTheme="minorHAnsi"/>
          <w:noProof/>
          <w:lang w:eastAsia="pt-PT"/>
        </w:rPr>
      </w:pPr>
      <w:del w:id="794" w:author="Diogo Aires" w:date="2018-07-14T20:22:00Z">
        <w:r w:rsidRPr="00FE3A82" w:rsidDel="00FE3A82">
          <w:rPr>
            <w:noProof/>
            <w:rPrChange w:id="795" w:author="Diogo Aires" w:date="2018-07-14T20:22:00Z">
              <w:rPr>
                <w:rStyle w:val="Hiperligao"/>
                <w:noProof/>
              </w:rPr>
            </w:rPrChange>
          </w:rPr>
          <w:delText>Figura 2 - Casos de utilização, Utilizadores Não Registados.</w:delText>
        </w:r>
        <w:r w:rsidDel="00FE3A82">
          <w:rPr>
            <w:noProof/>
            <w:webHidden/>
          </w:rPr>
          <w:tab/>
        </w:r>
      </w:del>
      <w:del w:id="796" w:author="Diogo Aires" w:date="2018-07-14T19:23:00Z">
        <w:r w:rsidR="006C5A4E" w:rsidDel="00650FE3">
          <w:rPr>
            <w:noProof/>
            <w:webHidden/>
          </w:rPr>
          <w:delText>6</w:delText>
        </w:r>
      </w:del>
    </w:p>
    <w:p w14:paraId="477C7496" w14:textId="2F865BAB" w:rsidR="00A30C03" w:rsidDel="00FE3A82" w:rsidRDefault="00A30C03">
      <w:pPr>
        <w:pStyle w:val="ndicedeilustraes"/>
        <w:tabs>
          <w:tab w:val="right" w:leader="dot" w:pos="8494"/>
        </w:tabs>
        <w:rPr>
          <w:del w:id="797" w:author="Diogo Aires" w:date="2018-07-14T20:22:00Z"/>
          <w:rFonts w:asciiTheme="minorHAnsi" w:eastAsiaTheme="minorEastAsia" w:hAnsiTheme="minorHAnsi"/>
          <w:noProof/>
          <w:lang w:eastAsia="pt-PT"/>
        </w:rPr>
      </w:pPr>
      <w:del w:id="798" w:author="Diogo Aires" w:date="2018-07-14T20:22:00Z">
        <w:r w:rsidRPr="00FE3A82" w:rsidDel="00FE3A82">
          <w:rPr>
            <w:noProof/>
            <w:rPrChange w:id="799" w:author="Diogo Aires" w:date="2018-07-14T20:22:00Z">
              <w:rPr>
                <w:rStyle w:val="Hiperligao"/>
                <w:noProof/>
              </w:rPr>
            </w:rPrChange>
          </w:rPr>
          <w:delText>Figura 3 - Casos de utilização, Colaborador 1.</w:delText>
        </w:r>
        <w:r w:rsidDel="00FE3A82">
          <w:rPr>
            <w:noProof/>
            <w:webHidden/>
          </w:rPr>
          <w:tab/>
        </w:r>
      </w:del>
      <w:del w:id="800" w:author="Diogo Aires" w:date="2018-07-14T19:23:00Z">
        <w:r w:rsidR="006C5A4E" w:rsidDel="00650FE3">
          <w:rPr>
            <w:noProof/>
            <w:webHidden/>
          </w:rPr>
          <w:delText>7</w:delText>
        </w:r>
      </w:del>
    </w:p>
    <w:p w14:paraId="0C916DB2" w14:textId="507783A4" w:rsidR="00A30C03" w:rsidDel="00FE3A82" w:rsidRDefault="00A30C03">
      <w:pPr>
        <w:pStyle w:val="ndicedeilustraes"/>
        <w:tabs>
          <w:tab w:val="right" w:leader="dot" w:pos="8494"/>
        </w:tabs>
        <w:rPr>
          <w:del w:id="801" w:author="Diogo Aires" w:date="2018-07-14T20:22:00Z"/>
          <w:rFonts w:asciiTheme="minorHAnsi" w:eastAsiaTheme="minorEastAsia" w:hAnsiTheme="minorHAnsi"/>
          <w:noProof/>
          <w:lang w:eastAsia="pt-PT"/>
        </w:rPr>
      </w:pPr>
      <w:del w:id="802" w:author="Diogo Aires" w:date="2018-07-14T20:22:00Z">
        <w:r w:rsidRPr="00FE3A82" w:rsidDel="00FE3A82">
          <w:rPr>
            <w:noProof/>
            <w:rPrChange w:id="803" w:author="Diogo Aires" w:date="2018-07-14T20:22:00Z">
              <w:rPr>
                <w:rStyle w:val="Hiperligao"/>
                <w:noProof/>
              </w:rPr>
            </w:rPrChange>
          </w:rPr>
          <w:delText>Figura 4 - Casos de utilização, Colaborador 2.</w:delText>
        </w:r>
        <w:r w:rsidDel="00FE3A82">
          <w:rPr>
            <w:noProof/>
            <w:webHidden/>
          </w:rPr>
          <w:tab/>
        </w:r>
      </w:del>
      <w:del w:id="804" w:author="Diogo Aires" w:date="2018-07-14T19:23:00Z">
        <w:r w:rsidR="006C5A4E" w:rsidDel="00650FE3">
          <w:rPr>
            <w:noProof/>
            <w:webHidden/>
          </w:rPr>
          <w:delText>8</w:delText>
        </w:r>
      </w:del>
    </w:p>
    <w:p w14:paraId="4229F8EA" w14:textId="14020039" w:rsidR="00A30C03" w:rsidDel="00FE3A82" w:rsidRDefault="00A30C03">
      <w:pPr>
        <w:pStyle w:val="ndicedeilustraes"/>
        <w:tabs>
          <w:tab w:val="right" w:leader="dot" w:pos="8494"/>
        </w:tabs>
        <w:rPr>
          <w:del w:id="805" w:author="Diogo Aires" w:date="2018-07-14T20:22:00Z"/>
          <w:rFonts w:asciiTheme="minorHAnsi" w:eastAsiaTheme="minorEastAsia" w:hAnsiTheme="minorHAnsi"/>
          <w:noProof/>
          <w:lang w:eastAsia="pt-PT"/>
        </w:rPr>
      </w:pPr>
      <w:del w:id="806" w:author="Diogo Aires" w:date="2018-07-14T20:22:00Z">
        <w:r w:rsidRPr="00FE3A82" w:rsidDel="00FE3A82">
          <w:rPr>
            <w:noProof/>
            <w:rPrChange w:id="807" w:author="Diogo Aires" w:date="2018-07-14T20:22:00Z">
              <w:rPr>
                <w:rStyle w:val="Hiperligao"/>
                <w:noProof/>
              </w:rPr>
            </w:rPrChange>
          </w:rPr>
          <w:delText>Figura 5 - Casos de utilização, Candidato.</w:delText>
        </w:r>
        <w:r w:rsidDel="00FE3A82">
          <w:rPr>
            <w:noProof/>
            <w:webHidden/>
          </w:rPr>
          <w:tab/>
        </w:r>
      </w:del>
      <w:del w:id="808" w:author="Diogo Aires" w:date="2018-07-14T19:23:00Z">
        <w:r w:rsidR="006C5A4E" w:rsidDel="00650FE3">
          <w:rPr>
            <w:noProof/>
            <w:webHidden/>
          </w:rPr>
          <w:delText>9</w:delText>
        </w:r>
      </w:del>
    </w:p>
    <w:p w14:paraId="5F3F0C23" w14:textId="2BCF55C9" w:rsidR="00A30C03" w:rsidDel="00FE3A82" w:rsidRDefault="00A30C03">
      <w:pPr>
        <w:pStyle w:val="ndicedeilustraes"/>
        <w:tabs>
          <w:tab w:val="right" w:leader="dot" w:pos="8494"/>
        </w:tabs>
        <w:rPr>
          <w:del w:id="809" w:author="Diogo Aires" w:date="2018-07-14T20:22:00Z"/>
          <w:rFonts w:asciiTheme="minorHAnsi" w:eastAsiaTheme="minorEastAsia" w:hAnsiTheme="minorHAnsi"/>
          <w:noProof/>
          <w:lang w:eastAsia="pt-PT"/>
        </w:rPr>
      </w:pPr>
      <w:del w:id="810" w:author="Diogo Aires" w:date="2018-07-14T20:22:00Z">
        <w:r w:rsidRPr="00FE3A82" w:rsidDel="00FE3A82">
          <w:rPr>
            <w:noProof/>
            <w:rPrChange w:id="811" w:author="Diogo Aires" w:date="2018-07-14T20:22:00Z">
              <w:rPr>
                <w:rStyle w:val="Hiperligao"/>
                <w:noProof/>
              </w:rPr>
            </w:rPrChange>
          </w:rPr>
          <w:delText>Figura 6 - Casos de utilização, Gerente.</w:delText>
        </w:r>
        <w:r w:rsidDel="00FE3A82">
          <w:rPr>
            <w:noProof/>
            <w:webHidden/>
          </w:rPr>
          <w:tab/>
        </w:r>
      </w:del>
      <w:del w:id="812" w:author="Diogo Aires" w:date="2018-07-14T19:23:00Z">
        <w:r w:rsidR="006C5A4E" w:rsidDel="00650FE3">
          <w:rPr>
            <w:noProof/>
            <w:webHidden/>
          </w:rPr>
          <w:delText>10</w:delText>
        </w:r>
      </w:del>
    </w:p>
    <w:p w14:paraId="10C18078" w14:textId="4C1ADA02" w:rsidR="00A30C03" w:rsidDel="00FE3A82" w:rsidRDefault="00A30C03">
      <w:pPr>
        <w:pStyle w:val="ndicedeilustraes"/>
        <w:tabs>
          <w:tab w:val="right" w:leader="dot" w:pos="8494"/>
        </w:tabs>
        <w:rPr>
          <w:del w:id="813" w:author="Diogo Aires" w:date="2018-07-14T20:22:00Z"/>
          <w:rFonts w:asciiTheme="minorHAnsi" w:eastAsiaTheme="minorEastAsia" w:hAnsiTheme="minorHAnsi"/>
          <w:noProof/>
          <w:lang w:eastAsia="pt-PT"/>
        </w:rPr>
      </w:pPr>
      <w:del w:id="814" w:author="Diogo Aires" w:date="2018-07-14T20:22:00Z">
        <w:r w:rsidRPr="00FE3A82" w:rsidDel="00FE3A82">
          <w:rPr>
            <w:noProof/>
            <w:rPrChange w:id="815" w:author="Diogo Aires" w:date="2018-07-14T20:22:00Z">
              <w:rPr>
                <w:rStyle w:val="Hiperligao"/>
                <w:noProof/>
              </w:rPr>
            </w:rPrChange>
          </w:rPr>
          <w:delText>Figura 7 - Casos de utilização, Candidato Mobile.</w:delText>
        </w:r>
        <w:r w:rsidDel="00FE3A82">
          <w:rPr>
            <w:noProof/>
            <w:webHidden/>
          </w:rPr>
          <w:tab/>
        </w:r>
      </w:del>
      <w:del w:id="816" w:author="Diogo Aires" w:date="2018-07-14T19:23:00Z">
        <w:r w:rsidR="006C5A4E" w:rsidDel="00650FE3">
          <w:rPr>
            <w:noProof/>
            <w:webHidden/>
          </w:rPr>
          <w:delText>10</w:delText>
        </w:r>
      </w:del>
    </w:p>
    <w:p w14:paraId="6A6A48B1" w14:textId="3D2A5E56" w:rsidR="00A30C03" w:rsidDel="00FE3A82" w:rsidRDefault="00A30C03">
      <w:pPr>
        <w:pStyle w:val="ndicedeilustraes"/>
        <w:tabs>
          <w:tab w:val="right" w:leader="dot" w:pos="8494"/>
        </w:tabs>
        <w:rPr>
          <w:del w:id="817" w:author="Diogo Aires" w:date="2018-07-14T20:22:00Z"/>
          <w:rFonts w:asciiTheme="minorHAnsi" w:eastAsiaTheme="minorEastAsia" w:hAnsiTheme="minorHAnsi"/>
          <w:noProof/>
          <w:lang w:eastAsia="pt-PT"/>
        </w:rPr>
      </w:pPr>
      <w:del w:id="818" w:author="Diogo Aires" w:date="2018-07-14T20:22:00Z">
        <w:r w:rsidRPr="00FE3A82" w:rsidDel="00FE3A82">
          <w:rPr>
            <w:noProof/>
            <w:rPrChange w:id="819" w:author="Diogo Aires" w:date="2018-07-14T20:22:00Z">
              <w:rPr>
                <w:rStyle w:val="Hiperligao"/>
                <w:noProof/>
              </w:rPr>
            </w:rPrChange>
          </w:rPr>
          <w:delText>Figura 8 - Arquitetura OutSystems [5].</w:delText>
        </w:r>
        <w:r w:rsidDel="00FE3A82">
          <w:rPr>
            <w:noProof/>
            <w:webHidden/>
          </w:rPr>
          <w:tab/>
        </w:r>
      </w:del>
      <w:del w:id="820" w:author="Diogo Aires" w:date="2018-07-14T19:23:00Z">
        <w:r w:rsidR="006C5A4E" w:rsidDel="00650FE3">
          <w:rPr>
            <w:noProof/>
            <w:webHidden/>
          </w:rPr>
          <w:delText>11</w:delText>
        </w:r>
      </w:del>
    </w:p>
    <w:p w14:paraId="0A73AAFC" w14:textId="1D71DA64" w:rsidR="00A30C03" w:rsidDel="00FE3A82" w:rsidRDefault="00A30C03">
      <w:pPr>
        <w:pStyle w:val="ndicedeilustraes"/>
        <w:tabs>
          <w:tab w:val="right" w:leader="dot" w:pos="8494"/>
        </w:tabs>
        <w:rPr>
          <w:del w:id="821" w:author="Diogo Aires" w:date="2018-07-14T20:22:00Z"/>
          <w:rFonts w:asciiTheme="minorHAnsi" w:eastAsiaTheme="minorEastAsia" w:hAnsiTheme="minorHAnsi"/>
          <w:noProof/>
          <w:lang w:eastAsia="pt-PT"/>
        </w:rPr>
      </w:pPr>
      <w:del w:id="822" w:author="Diogo Aires" w:date="2018-07-14T20:22:00Z">
        <w:r w:rsidRPr="00FE3A82" w:rsidDel="00FE3A82">
          <w:rPr>
            <w:noProof/>
            <w:rPrChange w:id="823" w:author="Diogo Aires" w:date="2018-07-14T20:22:00Z">
              <w:rPr>
                <w:rStyle w:val="Hiperligao"/>
                <w:noProof/>
              </w:rPr>
            </w:rPrChange>
          </w:rPr>
          <w:delText>Figura 9 - Estrutura 4 Layer Canvas.</w:delText>
        </w:r>
        <w:r w:rsidDel="00FE3A82">
          <w:rPr>
            <w:noProof/>
            <w:webHidden/>
          </w:rPr>
          <w:tab/>
        </w:r>
      </w:del>
      <w:del w:id="824" w:author="Diogo Aires" w:date="2018-07-14T19:23:00Z">
        <w:r w:rsidR="006C5A4E" w:rsidDel="00650FE3">
          <w:rPr>
            <w:noProof/>
            <w:webHidden/>
          </w:rPr>
          <w:delText>15</w:delText>
        </w:r>
      </w:del>
    </w:p>
    <w:p w14:paraId="1273429E" w14:textId="33D3FD4E" w:rsidR="00A30C03" w:rsidDel="00FE3A82" w:rsidRDefault="00A30C03">
      <w:pPr>
        <w:pStyle w:val="ndicedeilustraes"/>
        <w:tabs>
          <w:tab w:val="right" w:leader="dot" w:pos="8494"/>
        </w:tabs>
        <w:rPr>
          <w:del w:id="825" w:author="Diogo Aires" w:date="2018-07-14T20:22:00Z"/>
          <w:rFonts w:asciiTheme="minorHAnsi" w:eastAsiaTheme="minorEastAsia" w:hAnsiTheme="minorHAnsi"/>
          <w:noProof/>
          <w:lang w:eastAsia="pt-PT"/>
        </w:rPr>
      </w:pPr>
      <w:del w:id="826" w:author="Diogo Aires" w:date="2018-07-14T20:22:00Z">
        <w:r w:rsidRPr="00FE3A82" w:rsidDel="00FE3A82">
          <w:rPr>
            <w:noProof/>
            <w:rPrChange w:id="827" w:author="Diogo Aires" w:date="2018-07-14T20:22:00Z">
              <w:rPr>
                <w:rStyle w:val="Hiperligao"/>
                <w:noProof/>
              </w:rPr>
            </w:rPrChange>
          </w:rPr>
          <w:delText>Figura 10 - Modelo EA, Candidatos.</w:delText>
        </w:r>
        <w:r w:rsidDel="00FE3A82">
          <w:rPr>
            <w:noProof/>
            <w:webHidden/>
          </w:rPr>
          <w:tab/>
        </w:r>
      </w:del>
      <w:del w:id="828" w:author="Diogo Aires" w:date="2018-07-14T19:23:00Z">
        <w:r w:rsidR="006C5A4E" w:rsidDel="00650FE3">
          <w:rPr>
            <w:noProof/>
            <w:webHidden/>
          </w:rPr>
          <w:delText>17</w:delText>
        </w:r>
      </w:del>
    </w:p>
    <w:p w14:paraId="6ACF5C4C" w14:textId="66A95E0B" w:rsidR="00A30C03" w:rsidDel="00FE3A82" w:rsidRDefault="00A30C03">
      <w:pPr>
        <w:pStyle w:val="ndicedeilustraes"/>
        <w:tabs>
          <w:tab w:val="right" w:leader="dot" w:pos="8494"/>
        </w:tabs>
        <w:rPr>
          <w:del w:id="829" w:author="Diogo Aires" w:date="2018-07-14T20:22:00Z"/>
          <w:rFonts w:asciiTheme="minorHAnsi" w:eastAsiaTheme="minorEastAsia" w:hAnsiTheme="minorHAnsi"/>
          <w:noProof/>
          <w:lang w:eastAsia="pt-PT"/>
        </w:rPr>
      </w:pPr>
      <w:del w:id="830" w:author="Diogo Aires" w:date="2018-07-14T20:22:00Z">
        <w:r w:rsidRPr="00FE3A82" w:rsidDel="00FE3A82">
          <w:rPr>
            <w:noProof/>
            <w:rPrChange w:id="831" w:author="Diogo Aires" w:date="2018-07-14T20:22:00Z">
              <w:rPr>
                <w:rStyle w:val="Hiperligao"/>
                <w:noProof/>
              </w:rPr>
            </w:rPrChange>
          </w:rPr>
          <w:delText>Figura 11 - Modelo EA, Vagas.</w:delText>
        </w:r>
        <w:r w:rsidDel="00FE3A82">
          <w:rPr>
            <w:noProof/>
            <w:webHidden/>
          </w:rPr>
          <w:tab/>
        </w:r>
      </w:del>
      <w:del w:id="832" w:author="Diogo Aires" w:date="2018-07-14T19:23:00Z">
        <w:r w:rsidR="006C5A4E" w:rsidDel="00650FE3">
          <w:rPr>
            <w:noProof/>
            <w:webHidden/>
          </w:rPr>
          <w:delText>18</w:delText>
        </w:r>
      </w:del>
    </w:p>
    <w:p w14:paraId="3014B297" w14:textId="0A89BB7E" w:rsidR="00A30C03" w:rsidDel="00FE3A82" w:rsidRDefault="00A30C03">
      <w:pPr>
        <w:pStyle w:val="ndicedeilustraes"/>
        <w:tabs>
          <w:tab w:val="right" w:leader="dot" w:pos="8494"/>
        </w:tabs>
        <w:rPr>
          <w:del w:id="833" w:author="Diogo Aires" w:date="2018-07-14T20:22:00Z"/>
          <w:rFonts w:asciiTheme="minorHAnsi" w:eastAsiaTheme="minorEastAsia" w:hAnsiTheme="minorHAnsi"/>
          <w:noProof/>
          <w:lang w:eastAsia="pt-PT"/>
        </w:rPr>
      </w:pPr>
      <w:del w:id="834" w:author="Diogo Aires" w:date="2018-07-14T20:22:00Z">
        <w:r w:rsidRPr="00FE3A82" w:rsidDel="00FE3A82">
          <w:rPr>
            <w:noProof/>
            <w:rPrChange w:id="835" w:author="Diogo Aires" w:date="2018-07-14T20:22:00Z">
              <w:rPr>
                <w:rStyle w:val="Hiperligao"/>
                <w:noProof/>
              </w:rPr>
            </w:rPrChange>
          </w:rPr>
          <w:delText>Figura 12 - Modelo EA, Eventos.</w:delText>
        </w:r>
        <w:r w:rsidDel="00FE3A82">
          <w:rPr>
            <w:noProof/>
            <w:webHidden/>
          </w:rPr>
          <w:tab/>
        </w:r>
      </w:del>
      <w:del w:id="836" w:author="Diogo Aires" w:date="2018-07-14T19:23:00Z">
        <w:r w:rsidR="006C5A4E" w:rsidDel="00650FE3">
          <w:rPr>
            <w:noProof/>
            <w:webHidden/>
          </w:rPr>
          <w:delText>20</w:delText>
        </w:r>
      </w:del>
    </w:p>
    <w:p w14:paraId="251422C0" w14:textId="60EA8F0A" w:rsidR="00A30C03" w:rsidDel="00FE3A82" w:rsidRDefault="00A30C03">
      <w:pPr>
        <w:pStyle w:val="ndicedeilustraes"/>
        <w:tabs>
          <w:tab w:val="right" w:leader="dot" w:pos="8494"/>
        </w:tabs>
        <w:rPr>
          <w:del w:id="837" w:author="Diogo Aires" w:date="2018-07-14T20:22:00Z"/>
          <w:rFonts w:asciiTheme="minorHAnsi" w:eastAsiaTheme="minorEastAsia" w:hAnsiTheme="minorHAnsi"/>
          <w:noProof/>
          <w:lang w:eastAsia="pt-PT"/>
        </w:rPr>
      </w:pPr>
      <w:del w:id="838" w:author="Diogo Aires" w:date="2018-07-14T20:22:00Z">
        <w:r w:rsidRPr="00FE3A82" w:rsidDel="00FE3A82">
          <w:rPr>
            <w:noProof/>
            <w:rPrChange w:id="839" w:author="Diogo Aires" w:date="2018-07-14T20:22:00Z">
              <w:rPr>
                <w:rStyle w:val="Hiperligao"/>
                <w:noProof/>
              </w:rPr>
            </w:rPrChange>
          </w:rPr>
          <w:delText>Figura 13 - Frames, Home Page</w:delText>
        </w:r>
        <w:r w:rsidDel="00FE3A82">
          <w:rPr>
            <w:noProof/>
            <w:webHidden/>
          </w:rPr>
          <w:tab/>
        </w:r>
      </w:del>
      <w:del w:id="840" w:author="Diogo Aires" w:date="2018-07-14T19:23:00Z">
        <w:r w:rsidR="006C5A4E" w:rsidDel="00650FE3">
          <w:rPr>
            <w:noProof/>
            <w:webHidden/>
          </w:rPr>
          <w:delText>21</w:delText>
        </w:r>
      </w:del>
    </w:p>
    <w:p w14:paraId="1085D5B4" w14:textId="217E4A4D" w:rsidR="00A30C03" w:rsidDel="00FE3A82" w:rsidRDefault="00A30C03">
      <w:pPr>
        <w:pStyle w:val="ndicedeilustraes"/>
        <w:tabs>
          <w:tab w:val="right" w:leader="dot" w:pos="8494"/>
        </w:tabs>
        <w:rPr>
          <w:del w:id="841" w:author="Diogo Aires" w:date="2018-07-14T20:22:00Z"/>
          <w:rFonts w:asciiTheme="minorHAnsi" w:eastAsiaTheme="minorEastAsia" w:hAnsiTheme="minorHAnsi"/>
          <w:noProof/>
          <w:lang w:eastAsia="pt-PT"/>
        </w:rPr>
      </w:pPr>
      <w:del w:id="842" w:author="Diogo Aires" w:date="2018-07-14T20:22:00Z">
        <w:r w:rsidRPr="00FE3A82" w:rsidDel="00FE3A82">
          <w:rPr>
            <w:noProof/>
            <w:rPrChange w:id="843" w:author="Diogo Aires" w:date="2018-07-14T20:22:00Z">
              <w:rPr>
                <w:rStyle w:val="Hiperligao"/>
                <w:noProof/>
              </w:rPr>
            </w:rPrChange>
          </w:rPr>
          <w:delText>Figura 14 - Frames, Menu de Colaboradores.</w:delText>
        </w:r>
        <w:r w:rsidDel="00FE3A82">
          <w:rPr>
            <w:noProof/>
            <w:webHidden/>
          </w:rPr>
          <w:tab/>
        </w:r>
      </w:del>
      <w:del w:id="844" w:author="Diogo Aires" w:date="2018-07-14T19:23:00Z">
        <w:r w:rsidR="006C5A4E" w:rsidDel="00650FE3">
          <w:rPr>
            <w:noProof/>
            <w:webHidden/>
          </w:rPr>
          <w:delText>21</w:delText>
        </w:r>
      </w:del>
    </w:p>
    <w:p w14:paraId="79640579" w14:textId="04F53362" w:rsidR="00A30C03" w:rsidDel="00FE3A82" w:rsidRDefault="00A30C03">
      <w:pPr>
        <w:pStyle w:val="ndicedeilustraes"/>
        <w:tabs>
          <w:tab w:val="right" w:leader="dot" w:pos="8494"/>
        </w:tabs>
        <w:rPr>
          <w:del w:id="845" w:author="Diogo Aires" w:date="2018-07-14T20:22:00Z"/>
          <w:rFonts w:asciiTheme="minorHAnsi" w:eastAsiaTheme="minorEastAsia" w:hAnsiTheme="minorHAnsi"/>
          <w:noProof/>
          <w:lang w:eastAsia="pt-PT"/>
        </w:rPr>
      </w:pPr>
      <w:del w:id="846" w:author="Diogo Aires" w:date="2018-07-14T20:22:00Z">
        <w:r w:rsidRPr="00FE3A82" w:rsidDel="00FE3A82">
          <w:rPr>
            <w:noProof/>
            <w:rPrChange w:id="847" w:author="Diogo Aires" w:date="2018-07-14T20:22:00Z">
              <w:rPr>
                <w:rStyle w:val="Hiperligao"/>
                <w:noProof/>
              </w:rPr>
            </w:rPrChange>
          </w:rPr>
          <w:delText>Figura 15 - Frames, Menu de Candidatos.</w:delText>
        </w:r>
        <w:r w:rsidDel="00FE3A82">
          <w:rPr>
            <w:noProof/>
            <w:webHidden/>
          </w:rPr>
          <w:tab/>
        </w:r>
      </w:del>
      <w:del w:id="848" w:author="Diogo Aires" w:date="2018-07-14T19:23:00Z">
        <w:r w:rsidR="006C5A4E" w:rsidDel="00650FE3">
          <w:rPr>
            <w:noProof/>
            <w:webHidden/>
          </w:rPr>
          <w:delText>22</w:delText>
        </w:r>
      </w:del>
    </w:p>
    <w:p w14:paraId="0D32DDCF" w14:textId="4DC0EE0C" w:rsidR="00A30C03" w:rsidDel="00FE3A82" w:rsidRDefault="00A30C03">
      <w:pPr>
        <w:pStyle w:val="ndicedeilustraes"/>
        <w:tabs>
          <w:tab w:val="right" w:leader="dot" w:pos="8494"/>
        </w:tabs>
        <w:rPr>
          <w:del w:id="849" w:author="Diogo Aires" w:date="2018-07-14T20:22:00Z"/>
          <w:rFonts w:asciiTheme="minorHAnsi" w:eastAsiaTheme="minorEastAsia" w:hAnsiTheme="minorHAnsi"/>
          <w:noProof/>
          <w:lang w:eastAsia="pt-PT"/>
        </w:rPr>
      </w:pPr>
      <w:del w:id="850" w:author="Diogo Aires" w:date="2018-07-14T20:22:00Z">
        <w:r w:rsidRPr="00FE3A82" w:rsidDel="00FE3A82">
          <w:rPr>
            <w:noProof/>
            <w:rPrChange w:id="851" w:author="Diogo Aires" w:date="2018-07-14T20:22:00Z">
              <w:rPr>
                <w:rStyle w:val="Hiperligao"/>
                <w:noProof/>
              </w:rPr>
            </w:rPrChange>
          </w:rPr>
          <w:delText>Figura 16 - Frame, MoreInfo Values Tab.</w:delText>
        </w:r>
        <w:r w:rsidDel="00FE3A82">
          <w:rPr>
            <w:noProof/>
            <w:webHidden/>
          </w:rPr>
          <w:tab/>
        </w:r>
      </w:del>
      <w:del w:id="852" w:author="Diogo Aires" w:date="2018-07-14T19:23:00Z">
        <w:r w:rsidR="006C5A4E" w:rsidDel="00650FE3">
          <w:rPr>
            <w:noProof/>
            <w:webHidden/>
          </w:rPr>
          <w:delText>22</w:delText>
        </w:r>
      </w:del>
    </w:p>
    <w:p w14:paraId="73740292" w14:textId="7D792C14" w:rsidR="00A30C03" w:rsidDel="00FE3A82" w:rsidRDefault="00A30C03">
      <w:pPr>
        <w:pStyle w:val="ndicedeilustraes"/>
        <w:tabs>
          <w:tab w:val="right" w:leader="dot" w:pos="8494"/>
        </w:tabs>
        <w:rPr>
          <w:del w:id="853" w:author="Diogo Aires" w:date="2018-07-14T20:22:00Z"/>
          <w:rFonts w:asciiTheme="minorHAnsi" w:eastAsiaTheme="minorEastAsia" w:hAnsiTheme="minorHAnsi"/>
          <w:noProof/>
          <w:lang w:eastAsia="pt-PT"/>
        </w:rPr>
      </w:pPr>
      <w:del w:id="854" w:author="Diogo Aires" w:date="2018-07-14T20:22:00Z">
        <w:r w:rsidRPr="00FE3A82" w:rsidDel="00FE3A82">
          <w:rPr>
            <w:noProof/>
            <w:lang w:val="en-US"/>
            <w:rPrChange w:id="855" w:author="Diogo Aires" w:date="2018-07-14T20:22:00Z">
              <w:rPr>
                <w:rStyle w:val="Hiperligao"/>
                <w:noProof/>
                <w:lang w:val="en-US"/>
              </w:rPr>
            </w:rPrChange>
          </w:rPr>
          <w:delText>Figura 17 - Frame, MoreInfo Patnerships Tab.</w:delText>
        </w:r>
        <w:r w:rsidDel="00FE3A82">
          <w:rPr>
            <w:noProof/>
            <w:webHidden/>
          </w:rPr>
          <w:tab/>
        </w:r>
      </w:del>
      <w:del w:id="856" w:author="Diogo Aires" w:date="2018-07-14T19:23:00Z">
        <w:r w:rsidR="006C5A4E" w:rsidDel="00650FE3">
          <w:rPr>
            <w:noProof/>
            <w:webHidden/>
          </w:rPr>
          <w:delText>23</w:delText>
        </w:r>
      </w:del>
    </w:p>
    <w:p w14:paraId="449399F8" w14:textId="2C9D06C9" w:rsidR="00A30C03" w:rsidDel="00FE3A82" w:rsidRDefault="00A30C03">
      <w:pPr>
        <w:pStyle w:val="ndicedeilustraes"/>
        <w:tabs>
          <w:tab w:val="right" w:leader="dot" w:pos="8494"/>
        </w:tabs>
        <w:rPr>
          <w:del w:id="857" w:author="Diogo Aires" w:date="2018-07-14T20:22:00Z"/>
          <w:rFonts w:asciiTheme="minorHAnsi" w:eastAsiaTheme="minorEastAsia" w:hAnsiTheme="minorHAnsi"/>
          <w:noProof/>
          <w:lang w:eastAsia="pt-PT"/>
        </w:rPr>
      </w:pPr>
      <w:del w:id="858" w:author="Diogo Aires" w:date="2018-07-14T20:22:00Z">
        <w:r w:rsidRPr="00FE3A82" w:rsidDel="00FE3A82">
          <w:rPr>
            <w:noProof/>
            <w:rPrChange w:id="859" w:author="Diogo Aires" w:date="2018-07-14T20:22:00Z">
              <w:rPr>
                <w:rStyle w:val="Hiperligao"/>
                <w:noProof/>
              </w:rPr>
            </w:rPrChange>
          </w:rPr>
          <w:delText>Figura 18 - My Curriculum, Show.</w:delText>
        </w:r>
        <w:r w:rsidDel="00FE3A82">
          <w:rPr>
            <w:noProof/>
            <w:webHidden/>
          </w:rPr>
          <w:tab/>
        </w:r>
      </w:del>
      <w:del w:id="860" w:author="Diogo Aires" w:date="2018-07-14T19:23:00Z">
        <w:r w:rsidR="006C5A4E" w:rsidDel="00650FE3">
          <w:rPr>
            <w:noProof/>
            <w:webHidden/>
          </w:rPr>
          <w:delText>23</w:delText>
        </w:r>
      </w:del>
    </w:p>
    <w:p w14:paraId="6D868D8B" w14:textId="1F1A08E4" w:rsidR="00A30C03" w:rsidDel="00FE3A82" w:rsidRDefault="00A30C03">
      <w:pPr>
        <w:pStyle w:val="ndicedeilustraes"/>
        <w:tabs>
          <w:tab w:val="right" w:leader="dot" w:pos="8494"/>
        </w:tabs>
        <w:rPr>
          <w:del w:id="861" w:author="Diogo Aires" w:date="2018-07-14T20:22:00Z"/>
          <w:rFonts w:asciiTheme="minorHAnsi" w:eastAsiaTheme="minorEastAsia" w:hAnsiTheme="minorHAnsi"/>
          <w:noProof/>
          <w:lang w:eastAsia="pt-PT"/>
        </w:rPr>
      </w:pPr>
      <w:del w:id="862" w:author="Diogo Aires" w:date="2018-07-14T20:22:00Z">
        <w:r w:rsidRPr="00FE3A82" w:rsidDel="00FE3A82">
          <w:rPr>
            <w:noProof/>
            <w:rPrChange w:id="863" w:author="Diogo Aires" w:date="2018-07-14T20:22:00Z">
              <w:rPr>
                <w:rStyle w:val="Hiperligao"/>
                <w:noProof/>
              </w:rPr>
            </w:rPrChange>
          </w:rPr>
          <w:delText>Figura 19 - Frame, MyCurriculum, Edit.</w:delText>
        </w:r>
        <w:r w:rsidDel="00FE3A82">
          <w:rPr>
            <w:noProof/>
            <w:webHidden/>
          </w:rPr>
          <w:tab/>
        </w:r>
      </w:del>
      <w:del w:id="864" w:author="Diogo Aires" w:date="2018-07-14T19:23:00Z">
        <w:r w:rsidR="006C5A4E" w:rsidDel="00650FE3">
          <w:rPr>
            <w:noProof/>
            <w:webHidden/>
          </w:rPr>
          <w:delText>24</w:delText>
        </w:r>
      </w:del>
    </w:p>
    <w:p w14:paraId="5DF0EE27" w14:textId="44D3CB53" w:rsidR="00A30C03" w:rsidDel="00FE3A82" w:rsidRDefault="00A30C03">
      <w:pPr>
        <w:pStyle w:val="ndicedeilustraes"/>
        <w:tabs>
          <w:tab w:val="right" w:leader="dot" w:pos="8494"/>
        </w:tabs>
        <w:rPr>
          <w:del w:id="865" w:author="Diogo Aires" w:date="2018-07-14T20:22:00Z"/>
          <w:rFonts w:asciiTheme="minorHAnsi" w:eastAsiaTheme="minorEastAsia" w:hAnsiTheme="minorHAnsi"/>
          <w:noProof/>
          <w:lang w:eastAsia="pt-PT"/>
        </w:rPr>
      </w:pPr>
      <w:del w:id="866" w:author="Diogo Aires" w:date="2018-07-14T20:22:00Z">
        <w:r w:rsidRPr="00FE3A82" w:rsidDel="00FE3A82">
          <w:rPr>
            <w:noProof/>
            <w:rPrChange w:id="867" w:author="Diogo Aires" w:date="2018-07-14T20:22:00Z">
              <w:rPr>
                <w:rStyle w:val="Hiperligao"/>
                <w:noProof/>
              </w:rPr>
            </w:rPrChange>
          </w:rPr>
          <w:delText>Figura 20 - Frames, MyProfile.</w:delText>
        </w:r>
        <w:r w:rsidDel="00FE3A82">
          <w:rPr>
            <w:noProof/>
            <w:webHidden/>
          </w:rPr>
          <w:tab/>
        </w:r>
      </w:del>
      <w:del w:id="868" w:author="Diogo Aires" w:date="2018-07-14T19:23:00Z">
        <w:r w:rsidR="006C5A4E" w:rsidDel="00650FE3">
          <w:rPr>
            <w:noProof/>
            <w:webHidden/>
          </w:rPr>
          <w:delText>24</w:delText>
        </w:r>
      </w:del>
    </w:p>
    <w:p w14:paraId="7EED344B" w14:textId="0C2C0759" w:rsidR="00A30C03" w:rsidDel="00FE3A82" w:rsidRDefault="00A30C03">
      <w:pPr>
        <w:pStyle w:val="ndicedeilustraes"/>
        <w:tabs>
          <w:tab w:val="right" w:leader="dot" w:pos="8494"/>
        </w:tabs>
        <w:rPr>
          <w:del w:id="869" w:author="Diogo Aires" w:date="2018-07-14T20:22:00Z"/>
          <w:rFonts w:asciiTheme="minorHAnsi" w:eastAsiaTheme="minorEastAsia" w:hAnsiTheme="minorHAnsi"/>
          <w:noProof/>
          <w:lang w:eastAsia="pt-PT"/>
        </w:rPr>
      </w:pPr>
      <w:del w:id="870" w:author="Diogo Aires" w:date="2018-07-14T20:22:00Z">
        <w:r w:rsidRPr="00FE3A82" w:rsidDel="00FE3A82">
          <w:rPr>
            <w:noProof/>
            <w:rPrChange w:id="871" w:author="Diogo Aires" w:date="2018-07-14T20:22:00Z">
              <w:rPr>
                <w:rStyle w:val="Hiperligao"/>
                <w:noProof/>
              </w:rPr>
            </w:rPrChange>
          </w:rPr>
          <w:delText>Figura 21 - Frames, MyProfile Pop-up.</w:delText>
        </w:r>
        <w:r w:rsidDel="00FE3A82">
          <w:rPr>
            <w:noProof/>
            <w:webHidden/>
          </w:rPr>
          <w:tab/>
        </w:r>
      </w:del>
      <w:del w:id="872" w:author="Diogo Aires" w:date="2018-07-14T19:23:00Z">
        <w:r w:rsidR="006C5A4E" w:rsidDel="00650FE3">
          <w:rPr>
            <w:noProof/>
            <w:webHidden/>
          </w:rPr>
          <w:delText>25</w:delText>
        </w:r>
      </w:del>
    </w:p>
    <w:p w14:paraId="6CFC1130" w14:textId="10228CCB" w:rsidR="00A30C03" w:rsidDel="00FE3A82" w:rsidRDefault="00A30C03">
      <w:pPr>
        <w:pStyle w:val="ndicedeilustraes"/>
        <w:tabs>
          <w:tab w:val="right" w:leader="dot" w:pos="8494"/>
        </w:tabs>
        <w:rPr>
          <w:del w:id="873" w:author="Diogo Aires" w:date="2018-07-14T20:22:00Z"/>
          <w:rFonts w:asciiTheme="minorHAnsi" w:eastAsiaTheme="minorEastAsia" w:hAnsiTheme="minorHAnsi"/>
          <w:noProof/>
          <w:lang w:eastAsia="pt-PT"/>
        </w:rPr>
      </w:pPr>
      <w:del w:id="874" w:author="Diogo Aires" w:date="2018-07-14T20:22:00Z">
        <w:r w:rsidRPr="00FE3A82" w:rsidDel="00FE3A82">
          <w:rPr>
            <w:noProof/>
            <w:rPrChange w:id="875" w:author="Diogo Aires" w:date="2018-07-14T20:22:00Z">
              <w:rPr>
                <w:rStyle w:val="Hiperligao"/>
                <w:noProof/>
              </w:rPr>
            </w:rPrChange>
          </w:rPr>
          <w:delText>Figura 22 - Frames, Forms.</w:delText>
        </w:r>
        <w:r w:rsidDel="00FE3A82">
          <w:rPr>
            <w:noProof/>
            <w:webHidden/>
          </w:rPr>
          <w:tab/>
        </w:r>
      </w:del>
      <w:del w:id="876" w:author="Diogo Aires" w:date="2018-07-14T19:23:00Z">
        <w:r w:rsidR="006C5A4E" w:rsidDel="00650FE3">
          <w:rPr>
            <w:noProof/>
            <w:webHidden/>
          </w:rPr>
          <w:delText>25</w:delText>
        </w:r>
      </w:del>
    </w:p>
    <w:p w14:paraId="1D2C46AA" w14:textId="188008B6" w:rsidR="00A30C03" w:rsidDel="00FE3A82" w:rsidRDefault="00A30C03">
      <w:pPr>
        <w:pStyle w:val="ndicedeilustraes"/>
        <w:tabs>
          <w:tab w:val="right" w:leader="dot" w:pos="8494"/>
        </w:tabs>
        <w:rPr>
          <w:del w:id="877" w:author="Diogo Aires" w:date="2018-07-14T20:22:00Z"/>
          <w:rFonts w:asciiTheme="minorHAnsi" w:eastAsiaTheme="minorEastAsia" w:hAnsiTheme="minorHAnsi"/>
          <w:noProof/>
          <w:lang w:eastAsia="pt-PT"/>
        </w:rPr>
      </w:pPr>
      <w:del w:id="878" w:author="Diogo Aires" w:date="2018-07-14T20:22:00Z">
        <w:r w:rsidRPr="00FE3A82" w:rsidDel="00FE3A82">
          <w:rPr>
            <w:noProof/>
            <w:rPrChange w:id="879" w:author="Diogo Aires" w:date="2018-07-14T20:22:00Z">
              <w:rPr>
                <w:rStyle w:val="Hiperligao"/>
                <w:noProof/>
              </w:rPr>
            </w:rPrChange>
          </w:rPr>
          <w:delText>Figura 23 - Frames, Applications.</w:delText>
        </w:r>
        <w:r w:rsidDel="00FE3A82">
          <w:rPr>
            <w:noProof/>
            <w:webHidden/>
          </w:rPr>
          <w:tab/>
        </w:r>
      </w:del>
      <w:del w:id="880" w:author="Diogo Aires" w:date="2018-07-14T19:23:00Z">
        <w:r w:rsidR="006C5A4E" w:rsidDel="00650FE3">
          <w:rPr>
            <w:noProof/>
            <w:webHidden/>
          </w:rPr>
          <w:delText>26</w:delText>
        </w:r>
      </w:del>
    </w:p>
    <w:p w14:paraId="469FB4B6" w14:textId="02DAF41B" w:rsidR="00A30C03" w:rsidDel="00FE3A82" w:rsidRDefault="00A30C03">
      <w:pPr>
        <w:pStyle w:val="ndicedeilustraes"/>
        <w:tabs>
          <w:tab w:val="right" w:leader="dot" w:pos="8494"/>
        </w:tabs>
        <w:rPr>
          <w:del w:id="881" w:author="Diogo Aires" w:date="2018-07-14T20:22:00Z"/>
          <w:rFonts w:asciiTheme="minorHAnsi" w:eastAsiaTheme="minorEastAsia" w:hAnsiTheme="minorHAnsi"/>
          <w:noProof/>
          <w:lang w:eastAsia="pt-PT"/>
        </w:rPr>
      </w:pPr>
      <w:del w:id="882" w:author="Diogo Aires" w:date="2018-07-14T20:22:00Z">
        <w:r w:rsidRPr="00FE3A82" w:rsidDel="00FE3A82">
          <w:rPr>
            <w:noProof/>
            <w:rPrChange w:id="883" w:author="Diogo Aires" w:date="2018-07-14T20:22:00Z">
              <w:rPr>
                <w:rStyle w:val="Hiperligao"/>
                <w:noProof/>
              </w:rPr>
            </w:rPrChange>
          </w:rPr>
          <w:delText>Figura 24 - Frames, Vacancies.</w:delText>
        </w:r>
        <w:r w:rsidDel="00FE3A82">
          <w:rPr>
            <w:noProof/>
            <w:webHidden/>
          </w:rPr>
          <w:tab/>
        </w:r>
      </w:del>
      <w:del w:id="884" w:author="Diogo Aires" w:date="2018-07-14T19:23:00Z">
        <w:r w:rsidR="006C5A4E" w:rsidDel="00650FE3">
          <w:rPr>
            <w:noProof/>
            <w:webHidden/>
          </w:rPr>
          <w:delText>27</w:delText>
        </w:r>
      </w:del>
    </w:p>
    <w:p w14:paraId="77E4727F" w14:textId="24D355F3" w:rsidR="00A30C03" w:rsidDel="00FE3A82" w:rsidRDefault="00A30C03">
      <w:pPr>
        <w:pStyle w:val="ndicedeilustraes"/>
        <w:tabs>
          <w:tab w:val="right" w:leader="dot" w:pos="8494"/>
        </w:tabs>
        <w:rPr>
          <w:del w:id="885" w:author="Diogo Aires" w:date="2018-07-14T20:22:00Z"/>
          <w:rFonts w:asciiTheme="minorHAnsi" w:eastAsiaTheme="minorEastAsia" w:hAnsiTheme="minorHAnsi"/>
          <w:noProof/>
          <w:lang w:eastAsia="pt-PT"/>
        </w:rPr>
      </w:pPr>
      <w:del w:id="886" w:author="Diogo Aires" w:date="2018-07-14T20:22:00Z">
        <w:r w:rsidRPr="00FE3A82" w:rsidDel="00FE3A82">
          <w:rPr>
            <w:noProof/>
            <w:rPrChange w:id="887" w:author="Diogo Aires" w:date="2018-07-14T20:22:00Z">
              <w:rPr>
                <w:rStyle w:val="Hiperligao"/>
                <w:noProof/>
              </w:rPr>
            </w:rPrChange>
          </w:rPr>
          <w:delText>Figura 25 - Frames, Events.</w:delText>
        </w:r>
        <w:r w:rsidDel="00FE3A82">
          <w:rPr>
            <w:noProof/>
            <w:webHidden/>
          </w:rPr>
          <w:tab/>
        </w:r>
      </w:del>
      <w:del w:id="888" w:author="Diogo Aires" w:date="2018-07-14T19:23:00Z">
        <w:r w:rsidR="006C5A4E" w:rsidDel="00650FE3">
          <w:rPr>
            <w:noProof/>
            <w:webHidden/>
          </w:rPr>
          <w:delText>27</w:delText>
        </w:r>
      </w:del>
    </w:p>
    <w:p w14:paraId="12095DD0" w14:textId="5A951036" w:rsidR="00A30C03" w:rsidDel="00FE3A82" w:rsidRDefault="00A30C03">
      <w:pPr>
        <w:pStyle w:val="ndicedeilustraes"/>
        <w:tabs>
          <w:tab w:val="right" w:leader="dot" w:pos="8494"/>
        </w:tabs>
        <w:rPr>
          <w:del w:id="889" w:author="Diogo Aires" w:date="2018-07-14T20:22:00Z"/>
          <w:rFonts w:asciiTheme="minorHAnsi" w:eastAsiaTheme="minorEastAsia" w:hAnsiTheme="minorHAnsi"/>
          <w:noProof/>
          <w:lang w:eastAsia="pt-PT"/>
        </w:rPr>
      </w:pPr>
      <w:del w:id="890" w:author="Diogo Aires" w:date="2018-07-14T20:22:00Z">
        <w:r w:rsidRPr="00FE3A82" w:rsidDel="00FE3A82">
          <w:rPr>
            <w:noProof/>
            <w:rPrChange w:id="891" w:author="Diogo Aires" w:date="2018-07-14T20:22:00Z">
              <w:rPr>
                <w:rStyle w:val="Hiperligao"/>
                <w:noProof/>
              </w:rPr>
            </w:rPrChange>
          </w:rPr>
          <w:delText>Figura 26 - Frames, Candidate.</w:delText>
        </w:r>
        <w:r w:rsidDel="00FE3A82">
          <w:rPr>
            <w:noProof/>
            <w:webHidden/>
          </w:rPr>
          <w:tab/>
        </w:r>
      </w:del>
      <w:del w:id="892" w:author="Diogo Aires" w:date="2018-07-14T19:23:00Z">
        <w:r w:rsidR="006C5A4E" w:rsidDel="00650FE3">
          <w:rPr>
            <w:noProof/>
            <w:webHidden/>
          </w:rPr>
          <w:delText>28</w:delText>
        </w:r>
      </w:del>
    </w:p>
    <w:p w14:paraId="0C60A8CA" w14:textId="239BDCA8" w:rsidR="00A30C03" w:rsidDel="00FE3A82" w:rsidRDefault="00A30C03">
      <w:pPr>
        <w:pStyle w:val="ndicedeilustraes"/>
        <w:tabs>
          <w:tab w:val="right" w:leader="dot" w:pos="8494"/>
        </w:tabs>
        <w:rPr>
          <w:del w:id="893" w:author="Diogo Aires" w:date="2018-07-14T20:22:00Z"/>
          <w:rFonts w:asciiTheme="minorHAnsi" w:eastAsiaTheme="minorEastAsia" w:hAnsiTheme="minorHAnsi"/>
          <w:noProof/>
          <w:lang w:eastAsia="pt-PT"/>
        </w:rPr>
      </w:pPr>
      <w:del w:id="894" w:author="Diogo Aires" w:date="2018-07-14T20:22:00Z">
        <w:r w:rsidRPr="00FE3A82" w:rsidDel="00FE3A82">
          <w:rPr>
            <w:noProof/>
            <w:lang w:val="en-US"/>
            <w:rPrChange w:id="895" w:author="Diogo Aires" w:date="2018-07-14T20:22:00Z">
              <w:rPr>
                <w:rStyle w:val="Hiperligao"/>
                <w:noProof/>
                <w:lang w:val="en-US"/>
              </w:rPr>
            </w:rPrChange>
          </w:rPr>
          <w:delText>Figura 27 - Frames, Vacancy General Information Tab.</w:delText>
        </w:r>
        <w:r w:rsidDel="00FE3A82">
          <w:rPr>
            <w:noProof/>
            <w:webHidden/>
          </w:rPr>
          <w:tab/>
        </w:r>
      </w:del>
      <w:del w:id="896" w:author="Diogo Aires" w:date="2018-07-14T19:23:00Z">
        <w:r w:rsidR="006C5A4E" w:rsidDel="00650FE3">
          <w:rPr>
            <w:noProof/>
            <w:webHidden/>
          </w:rPr>
          <w:delText>28</w:delText>
        </w:r>
      </w:del>
    </w:p>
    <w:p w14:paraId="73381802" w14:textId="2D6CE83B" w:rsidR="00A30C03" w:rsidDel="00FE3A82" w:rsidRDefault="00A30C03">
      <w:pPr>
        <w:pStyle w:val="ndicedeilustraes"/>
        <w:tabs>
          <w:tab w:val="right" w:leader="dot" w:pos="8494"/>
        </w:tabs>
        <w:rPr>
          <w:del w:id="897" w:author="Diogo Aires" w:date="2018-07-14T20:22:00Z"/>
          <w:rFonts w:asciiTheme="minorHAnsi" w:eastAsiaTheme="minorEastAsia" w:hAnsiTheme="minorHAnsi"/>
          <w:noProof/>
          <w:lang w:eastAsia="pt-PT"/>
        </w:rPr>
      </w:pPr>
      <w:del w:id="898" w:author="Diogo Aires" w:date="2018-07-14T20:22:00Z">
        <w:r w:rsidRPr="00FE3A82" w:rsidDel="00FE3A82">
          <w:rPr>
            <w:noProof/>
            <w:lang w:val="en-US"/>
            <w:rPrChange w:id="899" w:author="Diogo Aires" w:date="2018-07-14T20:22:00Z">
              <w:rPr>
                <w:rStyle w:val="Hiperligao"/>
                <w:noProof/>
                <w:lang w:val="en-US"/>
              </w:rPr>
            </w:rPrChange>
          </w:rPr>
          <w:delText>Figura 28 - Frames, Vacancy Steps Tab.</w:delText>
        </w:r>
        <w:r w:rsidDel="00FE3A82">
          <w:rPr>
            <w:noProof/>
            <w:webHidden/>
          </w:rPr>
          <w:tab/>
        </w:r>
      </w:del>
      <w:del w:id="900" w:author="Diogo Aires" w:date="2018-07-14T19:23:00Z">
        <w:r w:rsidR="006C5A4E" w:rsidDel="00650FE3">
          <w:rPr>
            <w:noProof/>
            <w:webHidden/>
          </w:rPr>
          <w:delText>29</w:delText>
        </w:r>
      </w:del>
    </w:p>
    <w:p w14:paraId="49FE01A2" w14:textId="4615F90C" w:rsidR="00A30C03" w:rsidDel="00FE3A82" w:rsidRDefault="00A30C03">
      <w:pPr>
        <w:pStyle w:val="ndicedeilustraes"/>
        <w:tabs>
          <w:tab w:val="right" w:leader="dot" w:pos="8494"/>
        </w:tabs>
        <w:rPr>
          <w:del w:id="901" w:author="Diogo Aires" w:date="2018-07-14T20:22:00Z"/>
          <w:rFonts w:asciiTheme="minorHAnsi" w:eastAsiaTheme="minorEastAsia" w:hAnsiTheme="minorHAnsi"/>
          <w:noProof/>
          <w:lang w:eastAsia="pt-PT"/>
        </w:rPr>
      </w:pPr>
      <w:del w:id="902" w:author="Diogo Aires" w:date="2018-07-14T20:22:00Z">
        <w:r w:rsidRPr="00FE3A82" w:rsidDel="00FE3A82">
          <w:rPr>
            <w:noProof/>
            <w:lang w:val="en-US"/>
            <w:rPrChange w:id="903" w:author="Diogo Aires" w:date="2018-07-14T20:22:00Z">
              <w:rPr>
                <w:rStyle w:val="Hiperligao"/>
                <w:noProof/>
                <w:lang w:val="en-US"/>
              </w:rPr>
            </w:rPrChange>
          </w:rPr>
          <w:delText>Figura 29 - Frames, Vacancy Tools and Languages Tab.</w:delText>
        </w:r>
        <w:r w:rsidDel="00FE3A82">
          <w:rPr>
            <w:noProof/>
            <w:webHidden/>
          </w:rPr>
          <w:tab/>
        </w:r>
      </w:del>
      <w:del w:id="904" w:author="Diogo Aires" w:date="2018-07-14T19:23:00Z">
        <w:r w:rsidR="006C5A4E" w:rsidDel="00650FE3">
          <w:rPr>
            <w:noProof/>
            <w:webHidden/>
          </w:rPr>
          <w:delText>29</w:delText>
        </w:r>
      </w:del>
    </w:p>
    <w:p w14:paraId="309175E6" w14:textId="5400247D" w:rsidR="00A30C03" w:rsidDel="00FE3A82" w:rsidRDefault="00A30C03">
      <w:pPr>
        <w:pStyle w:val="ndicedeilustraes"/>
        <w:tabs>
          <w:tab w:val="right" w:leader="dot" w:pos="8494"/>
        </w:tabs>
        <w:rPr>
          <w:del w:id="905" w:author="Diogo Aires" w:date="2018-07-14T20:22:00Z"/>
          <w:rFonts w:asciiTheme="minorHAnsi" w:eastAsiaTheme="minorEastAsia" w:hAnsiTheme="minorHAnsi"/>
          <w:noProof/>
          <w:lang w:eastAsia="pt-PT"/>
        </w:rPr>
      </w:pPr>
      <w:del w:id="906" w:author="Diogo Aires" w:date="2018-07-14T20:22:00Z">
        <w:r w:rsidRPr="00FE3A82" w:rsidDel="00FE3A82">
          <w:rPr>
            <w:noProof/>
            <w:rPrChange w:id="907" w:author="Diogo Aires" w:date="2018-07-14T20:22:00Z">
              <w:rPr>
                <w:rStyle w:val="Hiperligao"/>
                <w:noProof/>
              </w:rPr>
            </w:rPrChange>
          </w:rPr>
          <w:delText>Figura 30 - Frames, FormEditAdd.</w:delText>
        </w:r>
        <w:r w:rsidDel="00FE3A82">
          <w:rPr>
            <w:noProof/>
            <w:webHidden/>
          </w:rPr>
          <w:tab/>
        </w:r>
      </w:del>
      <w:del w:id="908" w:author="Diogo Aires" w:date="2018-07-14T19:23:00Z">
        <w:r w:rsidR="006C5A4E" w:rsidDel="00650FE3">
          <w:rPr>
            <w:noProof/>
            <w:webHidden/>
          </w:rPr>
          <w:delText>30</w:delText>
        </w:r>
      </w:del>
    </w:p>
    <w:p w14:paraId="5764CE6C" w14:textId="2484B52A" w:rsidR="00A30C03" w:rsidDel="00FE3A82" w:rsidRDefault="00A30C03">
      <w:pPr>
        <w:pStyle w:val="ndicedeilustraes"/>
        <w:tabs>
          <w:tab w:val="right" w:leader="dot" w:pos="8494"/>
        </w:tabs>
        <w:rPr>
          <w:del w:id="909" w:author="Diogo Aires" w:date="2018-07-14T20:22:00Z"/>
          <w:rFonts w:asciiTheme="minorHAnsi" w:eastAsiaTheme="minorEastAsia" w:hAnsiTheme="minorHAnsi"/>
          <w:noProof/>
          <w:lang w:eastAsia="pt-PT"/>
        </w:rPr>
      </w:pPr>
      <w:del w:id="910" w:author="Diogo Aires" w:date="2018-07-14T20:22:00Z">
        <w:r w:rsidRPr="00FE3A82" w:rsidDel="00FE3A82">
          <w:rPr>
            <w:noProof/>
            <w:lang w:val="en-US"/>
            <w:rPrChange w:id="911" w:author="Diogo Aires" w:date="2018-07-14T20:22:00Z">
              <w:rPr>
                <w:rStyle w:val="Hiperligao"/>
                <w:noProof/>
                <w:lang w:val="en-US"/>
              </w:rPr>
            </w:rPrChange>
          </w:rPr>
          <w:delText>Figura 31 - Frames, VacancyAdd Form Chosse Pop-up.</w:delText>
        </w:r>
        <w:r w:rsidDel="00FE3A82">
          <w:rPr>
            <w:noProof/>
            <w:webHidden/>
          </w:rPr>
          <w:tab/>
        </w:r>
      </w:del>
      <w:del w:id="912" w:author="Diogo Aires" w:date="2018-07-14T19:23:00Z">
        <w:r w:rsidR="006C5A4E" w:rsidDel="00650FE3">
          <w:rPr>
            <w:noProof/>
            <w:webHidden/>
          </w:rPr>
          <w:delText>30</w:delText>
        </w:r>
      </w:del>
    </w:p>
    <w:p w14:paraId="514FE537" w14:textId="1226D95D" w:rsidR="00A30C03" w:rsidDel="00FE3A82" w:rsidRDefault="00A30C03">
      <w:pPr>
        <w:pStyle w:val="ndicedeilustraes"/>
        <w:tabs>
          <w:tab w:val="right" w:leader="dot" w:pos="8494"/>
        </w:tabs>
        <w:rPr>
          <w:del w:id="913" w:author="Diogo Aires" w:date="2018-07-14T20:22:00Z"/>
          <w:rFonts w:asciiTheme="minorHAnsi" w:eastAsiaTheme="minorEastAsia" w:hAnsiTheme="minorHAnsi"/>
          <w:noProof/>
          <w:lang w:eastAsia="pt-PT"/>
        </w:rPr>
      </w:pPr>
      <w:del w:id="914" w:author="Diogo Aires" w:date="2018-07-14T20:22:00Z">
        <w:r w:rsidRPr="00FE3A82" w:rsidDel="00FE3A82">
          <w:rPr>
            <w:noProof/>
            <w:rPrChange w:id="915" w:author="Diogo Aires" w:date="2018-07-14T20:22:00Z">
              <w:rPr>
                <w:rStyle w:val="Hiperligao"/>
                <w:noProof/>
              </w:rPr>
            </w:rPrChange>
          </w:rPr>
          <w:delText>Figura 32 - Candidatura Espontânea</w:delText>
        </w:r>
        <w:r w:rsidDel="00FE3A82">
          <w:rPr>
            <w:noProof/>
            <w:webHidden/>
          </w:rPr>
          <w:tab/>
        </w:r>
      </w:del>
      <w:del w:id="916" w:author="Diogo Aires" w:date="2018-07-14T19:23:00Z">
        <w:r w:rsidR="006C5A4E" w:rsidDel="00650FE3">
          <w:rPr>
            <w:noProof/>
            <w:webHidden/>
          </w:rPr>
          <w:delText>47</w:delText>
        </w:r>
      </w:del>
    </w:p>
    <w:p w14:paraId="011962F9" w14:textId="776D74BC" w:rsidR="00A30C03" w:rsidDel="00FE3A82" w:rsidRDefault="00A30C03">
      <w:pPr>
        <w:pStyle w:val="ndicedeilustraes"/>
        <w:tabs>
          <w:tab w:val="right" w:leader="dot" w:pos="8494"/>
        </w:tabs>
        <w:rPr>
          <w:del w:id="917" w:author="Diogo Aires" w:date="2018-07-14T20:22:00Z"/>
          <w:rFonts w:asciiTheme="minorHAnsi" w:eastAsiaTheme="minorEastAsia" w:hAnsiTheme="minorHAnsi"/>
          <w:noProof/>
          <w:lang w:eastAsia="pt-PT"/>
        </w:rPr>
      </w:pPr>
      <w:del w:id="918" w:author="Diogo Aires" w:date="2018-07-14T20:22:00Z">
        <w:r w:rsidRPr="00FE3A82" w:rsidDel="00FE3A82">
          <w:rPr>
            <w:noProof/>
            <w:rPrChange w:id="919" w:author="Diogo Aires" w:date="2018-07-14T20:22:00Z">
              <w:rPr>
                <w:rStyle w:val="Hiperligao"/>
                <w:noProof/>
              </w:rPr>
            </w:rPrChange>
          </w:rPr>
          <w:delText>Figura 33 - Introdução de SpontaneousCurriculum e de SpontaneousCurriculumFile</w:delText>
        </w:r>
        <w:r w:rsidDel="00FE3A82">
          <w:rPr>
            <w:noProof/>
            <w:webHidden/>
          </w:rPr>
          <w:tab/>
        </w:r>
      </w:del>
      <w:del w:id="920" w:author="Diogo Aires" w:date="2018-07-14T19:23:00Z">
        <w:r w:rsidR="006C5A4E" w:rsidDel="00650FE3">
          <w:rPr>
            <w:noProof/>
            <w:webHidden/>
          </w:rPr>
          <w:delText>48</w:delText>
        </w:r>
      </w:del>
    </w:p>
    <w:p w14:paraId="45F6A4D3" w14:textId="3D245A17" w:rsidR="00A30C03" w:rsidDel="00FE3A82" w:rsidRDefault="00A30C03">
      <w:pPr>
        <w:pStyle w:val="ndicedeilustraes"/>
        <w:tabs>
          <w:tab w:val="right" w:leader="dot" w:pos="8494"/>
        </w:tabs>
        <w:rPr>
          <w:del w:id="921" w:author="Diogo Aires" w:date="2018-07-14T20:22:00Z"/>
          <w:rFonts w:asciiTheme="minorHAnsi" w:eastAsiaTheme="minorEastAsia" w:hAnsiTheme="minorHAnsi"/>
          <w:noProof/>
          <w:lang w:eastAsia="pt-PT"/>
        </w:rPr>
      </w:pPr>
      <w:del w:id="922" w:author="Diogo Aires" w:date="2018-07-14T20:22:00Z">
        <w:r w:rsidRPr="00FE3A82" w:rsidDel="00FE3A82">
          <w:rPr>
            <w:noProof/>
            <w:rPrChange w:id="923" w:author="Diogo Aires" w:date="2018-07-14T20:22:00Z">
              <w:rPr>
                <w:rStyle w:val="Hiperligao"/>
                <w:noProof/>
              </w:rPr>
            </w:rPrChange>
          </w:rPr>
          <w:delText>Figura 34 - Candidaturas Espontâneas</w:delText>
        </w:r>
        <w:r w:rsidDel="00FE3A82">
          <w:rPr>
            <w:noProof/>
            <w:webHidden/>
          </w:rPr>
          <w:tab/>
        </w:r>
      </w:del>
      <w:del w:id="924" w:author="Diogo Aires" w:date="2018-07-14T19:23:00Z">
        <w:r w:rsidR="006C5A4E" w:rsidDel="00650FE3">
          <w:rPr>
            <w:noProof/>
            <w:webHidden/>
          </w:rPr>
          <w:delText>48</w:delText>
        </w:r>
      </w:del>
    </w:p>
    <w:p w14:paraId="221E1F9A" w14:textId="36A0FFB2" w:rsidR="00A30C03" w:rsidDel="00FE3A82" w:rsidRDefault="00A30C03">
      <w:pPr>
        <w:pStyle w:val="ndicedeilustraes"/>
        <w:tabs>
          <w:tab w:val="right" w:leader="dot" w:pos="8494"/>
        </w:tabs>
        <w:rPr>
          <w:del w:id="925" w:author="Diogo Aires" w:date="2018-07-14T20:22:00Z"/>
          <w:rFonts w:asciiTheme="minorHAnsi" w:eastAsiaTheme="minorEastAsia" w:hAnsiTheme="minorHAnsi"/>
          <w:noProof/>
          <w:lang w:eastAsia="pt-PT"/>
        </w:rPr>
      </w:pPr>
      <w:del w:id="926" w:author="Diogo Aires" w:date="2018-07-14T20:22:00Z">
        <w:r w:rsidRPr="00FE3A82" w:rsidDel="00FE3A82">
          <w:rPr>
            <w:noProof/>
            <w:rPrChange w:id="927" w:author="Diogo Aires" w:date="2018-07-14T20:22:00Z">
              <w:rPr>
                <w:rStyle w:val="Hiperligao"/>
                <w:noProof/>
              </w:rPr>
            </w:rPrChange>
          </w:rPr>
          <w:delText>Figura 35 - Email de submissão da candidatura espontânea</w:delText>
        </w:r>
        <w:r w:rsidDel="00FE3A82">
          <w:rPr>
            <w:noProof/>
            <w:webHidden/>
          </w:rPr>
          <w:tab/>
        </w:r>
      </w:del>
      <w:del w:id="928" w:author="Diogo Aires" w:date="2018-07-14T19:23:00Z">
        <w:r w:rsidR="006C5A4E" w:rsidDel="00650FE3">
          <w:rPr>
            <w:noProof/>
            <w:webHidden/>
          </w:rPr>
          <w:delText>48</w:delText>
        </w:r>
      </w:del>
    </w:p>
    <w:p w14:paraId="78AF19EE" w14:textId="597E1340" w:rsidR="00A30C03" w:rsidDel="00FE3A82" w:rsidRDefault="00A30C03">
      <w:pPr>
        <w:pStyle w:val="ndicedeilustraes"/>
        <w:tabs>
          <w:tab w:val="right" w:leader="dot" w:pos="8494"/>
        </w:tabs>
        <w:rPr>
          <w:del w:id="929" w:author="Diogo Aires" w:date="2018-07-14T20:22:00Z"/>
          <w:rFonts w:asciiTheme="minorHAnsi" w:eastAsiaTheme="minorEastAsia" w:hAnsiTheme="minorHAnsi"/>
          <w:noProof/>
          <w:lang w:eastAsia="pt-PT"/>
        </w:rPr>
      </w:pPr>
      <w:del w:id="930" w:author="Diogo Aires" w:date="2018-07-14T20:22:00Z">
        <w:r w:rsidRPr="00FE3A82" w:rsidDel="00FE3A82">
          <w:rPr>
            <w:noProof/>
            <w:rPrChange w:id="931" w:author="Diogo Aires" w:date="2018-07-14T20:22:00Z">
              <w:rPr>
                <w:rStyle w:val="Hiperligao"/>
                <w:noProof/>
              </w:rPr>
            </w:rPrChange>
          </w:rPr>
          <w:delText>Figura 36 - Mensagem de erro e de sucesso da candidatura</w:delText>
        </w:r>
        <w:r w:rsidDel="00FE3A82">
          <w:rPr>
            <w:noProof/>
            <w:webHidden/>
          </w:rPr>
          <w:tab/>
        </w:r>
      </w:del>
      <w:del w:id="932" w:author="Diogo Aires" w:date="2018-07-14T19:23:00Z">
        <w:r w:rsidR="006C5A4E" w:rsidDel="00650FE3">
          <w:rPr>
            <w:noProof/>
            <w:webHidden/>
          </w:rPr>
          <w:delText>48</w:delText>
        </w:r>
      </w:del>
    </w:p>
    <w:p w14:paraId="7082A822" w14:textId="54B551F2" w:rsidR="00A30C03" w:rsidDel="00FE3A82" w:rsidRDefault="00A30C03">
      <w:pPr>
        <w:pStyle w:val="ndicedeilustraes"/>
        <w:tabs>
          <w:tab w:val="right" w:leader="dot" w:pos="8494"/>
        </w:tabs>
        <w:rPr>
          <w:del w:id="933" w:author="Diogo Aires" w:date="2018-07-14T20:22:00Z"/>
          <w:rFonts w:asciiTheme="minorHAnsi" w:eastAsiaTheme="minorEastAsia" w:hAnsiTheme="minorHAnsi"/>
          <w:noProof/>
          <w:lang w:eastAsia="pt-PT"/>
        </w:rPr>
      </w:pPr>
      <w:del w:id="934" w:author="Diogo Aires" w:date="2018-07-14T20:22:00Z">
        <w:r w:rsidRPr="00FE3A82" w:rsidDel="00FE3A82">
          <w:rPr>
            <w:noProof/>
            <w:rPrChange w:id="935" w:author="Diogo Aires" w:date="2018-07-14T20:22:00Z">
              <w:rPr>
                <w:rStyle w:val="Hiperligao"/>
                <w:noProof/>
              </w:rPr>
            </w:rPrChange>
          </w:rPr>
          <w:delText>Figura 37 - Alteração sobre SponatnousCurriculum</w:delText>
        </w:r>
        <w:r w:rsidDel="00FE3A82">
          <w:rPr>
            <w:noProof/>
            <w:webHidden/>
          </w:rPr>
          <w:tab/>
        </w:r>
      </w:del>
      <w:del w:id="936" w:author="Diogo Aires" w:date="2018-07-14T19:23:00Z">
        <w:r w:rsidR="006C5A4E" w:rsidDel="00650FE3">
          <w:rPr>
            <w:noProof/>
            <w:webHidden/>
          </w:rPr>
          <w:delText>49</w:delText>
        </w:r>
      </w:del>
    </w:p>
    <w:p w14:paraId="5F79171C" w14:textId="4B1586A2" w:rsidR="00A30C03" w:rsidDel="00FE3A82" w:rsidRDefault="00A30C03">
      <w:pPr>
        <w:pStyle w:val="ndicedeilustraes"/>
        <w:tabs>
          <w:tab w:val="right" w:leader="dot" w:pos="8494"/>
        </w:tabs>
        <w:rPr>
          <w:del w:id="937" w:author="Diogo Aires" w:date="2018-07-14T20:22:00Z"/>
          <w:rFonts w:asciiTheme="minorHAnsi" w:eastAsiaTheme="minorEastAsia" w:hAnsiTheme="minorHAnsi"/>
          <w:noProof/>
          <w:lang w:eastAsia="pt-PT"/>
        </w:rPr>
      </w:pPr>
      <w:del w:id="938" w:author="Diogo Aires" w:date="2018-07-14T20:22:00Z">
        <w:r w:rsidRPr="00FE3A82" w:rsidDel="00FE3A82">
          <w:rPr>
            <w:noProof/>
            <w:rPrChange w:id="939" w:author="Diogo Aires" w:date="2018-07-14T20:22:00Z">
              <w:rPr>
                <w:rStyle w:val="Hiperligao"/>
                <w:noProof/>
              </w:rPr>
            </w:rPrChange>
          </w:rPr>
          <w:delText>Figura 38 - Email de estabelecimento do candidato</w:delText>
        </w:r>
        <w:r w:rsidDel="00FE3A82">
          <w:rPr>
            <w:noProof/>
            <w:webHidden/>
          </w:rPr>
          <w:tab/>
        </w:r>
      </w:del>
      <w:del w:id="940" w:author="Diogo Aires" w:date="2018-07-14T19:23:00Z">
        <w:r w:rsidR="006C5A4E" w:rsidDel="00650FE3">
          <w:rPr>
            <w:noProof/>
            <w:webHidden/>
          </w:rPr>
          <w:delText>49</w:delText>
        </w:r>
      </w:del>
    </w:p>
    <w:p w14:paraId="437889A1" w14:textId="13DAC6E7" w:rsidR="00A30C03" w:rsidDel="00FE3A82" w:rsidRDefault="00A30C03">
      <w:pPr>
        <w:pStyle w:val="ndicedeilustraes"/>
        <w:tabs>
          <w:tab w:val="right" w:leader="dot" w:pos="8494"/>
        </w:tabs>
        <w:rPr>
          <w:del w:id="941" w:author="Diogo Aires" w:date="2018-07-14T20:22:00Z"/>
          <w:rFonts w:asciiTheme="minorHAnsi" w:eastAsiaTheme="minorEastAsia" w:hAnsiTheme="minorHAnsi"/>
          <w:noProof/>
          <w:lang w:eastAsia="pt-PT"/>
        </w:rPr>
      </w:pPr>
      <w:del w:id="942" w:author="Diogo Aires" w:date="2018-07-14T20:22:00Z">
        <w:r w:rsidRPr="00FE3A82" w:rsidDel="00FE3A82">
          <w:rPr>
            <w:noProof/>
            <w:rPrChange w:id="943" w:author="Diogo Aires" w:date="2018-07-14T20:22:00Z">
              <w:rPr>
                <w:rStyle w:val="Hiperligao"/>
                <w:noProof/>
              </w:rPr>
            </w:rPrChange>
          </w:rPr>
          <w:delText>Figura 39 - Email de recusa da candidatura espontânea</w:delText>
        </w:r>
        <w:r w:rsidDel="00FE3A82">
          <w:rPr>
            <w:noProof/>
            <w:webHidden/>
          </w:rPr>
          <w:tab/>
        </w:r>
      </w:del>
      <w:del w:id="944" w:author="Diogo Aires" w:date="2018-07-14T19:23:00Z">
        <w:r w:rsidR="006C5A4E" w:rsidDel="00650FE3">
          <w:rPr>
            <w:noProof/>
            <w:webHidden/>
          </w:rPr>
          <w:delText>49</w:delText>
        </w:r>
      </w:del>
    </w:p>
    <w:p w14:paraId="0244B404" w14:textId="4B0D3B6C" w:rsidR="00A30C03" w:rsidDel="00FE3A82" w:rsidRDefault="00A30C03">
      <w:pPr>
        <w:pStyle w:val="ndicedeilustraes"/>
        <w:tabs>
          <w:tab w:val="right" w:leader="dot" w:pos="8494"/>
        </w:tabs>
        <w:rPr>
          <w:del w:id="945" w:author="Diogo Aires" w:date="2018-07-14T20:22:00Z"/>
          <w:rFonts w:asciiTheme="minorHAnsi" w:eastAsiaTheme="minorEastAsia" w:hAnsiTheme="minorHAnsi"/>
          <w:noProof/>
          <w:lang w:eastAsia="pt-PT"/>
        </w:rPr>
      </w:pPr>
      <w:del w:id="946" w:author="Diogo Aires" w:date="2018-07-14T20:22:00Z">
        <w:r w:rsidRPr="00FE3A82" w:rsidDel="00FE3A82">
          <w:rPr>
            <w:noProof/>
            <w:rPrChange w:id="947" w:author="Diogo Aires" w:date="2018-07-14T20:22:00Z">
              <w:rPr>
                <w:rStyle w:val="Hiperligao"/>
                <w:noProof/>
              </w:rPr>
            </w:rPrChange>
          </w:rPr>
          <w:delText>Figura 40 - Criação do novo utilizador</w:delText>
        </w:r>
        <w:r w:rsidDel="00FE3A82">
          <w:rPr>
            <w:noProof/>
            <w:webHidden/>
          </w:rPr>
          <w:tab/>
        </w:r>
      </w:del>
      <w:del w:id="948" w:author="Diogo Aires" w:date="2018-07-14T19:23:00Z">
        <w:r w:rsidR="006C5A4E" w:rsidDel="00650FE3">
          <w:rPr>
            <w:noProof/>
            <w:webHidden/>
          </w:rPr>
          <w:delText>49</w:delText>
        </w:r>
      </w:del>
    </w:p>
    <w:p w14:paraId="20BABEB8" w14:textId="55AD7E37" w:rsidR="00A30C03" w:rsidDel="00FE3A82" w:rsidRDefault="00A30C03">
      <w:pPr>
        <w:pStyle w:val="ndicedeilustraes"/>
        <w:tabs>
          <w:tab w:val="right" w:leader="dot" w:pos="8494"/>
        </w:tabs>
        <w:rPr>
          <w:del w:id="949" w:author="Diogo Aires" w:date="2018-07-14T20:22:00Z"/>
          <w:rFonts w:asciiTheme="minorHAnsi" w:eastAsiaTheme="minorEastAsia" w:hAnsiTheme="minorHAnsi"/>
          <w:noProof/>
          <w:lang w:eastAsia="pt-PT"/>
        </w:rPr>
      </w:pPr>
      <w:del w:id="950" w:author="Diogo Aires" w:date="2018-07-14T20:22:00Z">
        <w:r w:rsidRPr="00FE3A82" w:rsidDel="00FE3A82">
          <w:rPr>
            <w:noProof/>
            <w:rPrChange w:id="951" w:author="Diogo Aires" w:date="2018-07-14T20:22:00Z">
              <w:rPr>
                <w:rStyle w:val="Hiperligao"/>
                <w:noProof/>
              </w:rPr>
            </w:rPrChange>
          </w:rPr>
          <w:delText>Figura 41 - Estabelecimento de User</w:delText>
        </w:r>
        <w:r w:rsidDel="00FE3A82">
          <w:rPr>
            <w:noProof/>
            <w:webHidden/>
          </w:rPr>
          <w:tab/>
        </w:r>
      </w:del>
      <w:del w:id="952" w:author="Diogo Aires" w:date="2018-07-14T19:23:00Z">
        <w:r w:rsidR="006C5A4E" w:rsidDel="00650FE3">
          <w:rPr>
            <w:noProof/>
            <w:webHidden/>
          </w:rPr>
          <w:delText>50</w:delText>
        </w:r>
      </w:del>
    </w:p>
    <w:p w14:paraId="37335457" w14:textId="7BCFF7F7" w:rsidR="00A30C03" w:rsidDel="00FE3A82" w:rsidRDefault="00A30C03">
      <w:pPr>
        <w:pStyle w:val="ndicedeilustraes"/>
        <w:tabs>
          <w:tab w:val="right" w:leader="dot" w:pos="8494"/>
        </w:tabs>
        <w:rPr>
          <w:del w:id="953" w:author="Diogo Aires" w:date="2018-07-14T20:22:00Z"/>
          <w:rFonts w:asciiTheme="minorHAnsi" w:eastAsiaTheme="minorEastAsia" w:hAnsiTheme="minorHAnsi"/>
          <w:noProof/>
          <w:lang w:eastAsia="pt-PT"/>
        </w:rPr>
      </w:pPr>
      <w:del w:id="954" w:author="Diogo Aires" w:date="2018-07-14T20:22:00Z">
        <w:r w:rsidRPr="00FE3A82" w:rsidDel="00FE3A82">
          <w:rPr>
            <w:noProof/>
            <w:rPrChange w:id="955" w:author="Diogo Aires" w:date="2018-07-14T20:22:00Z">
              <w:rPr>
                <w:rStyle w:val="Hiperligao"/>
                <w:noProof/>
              </w:rPr>
            </w:rPrChange>
          </w:rPr>
          <w:delText>Figura 42 - Estabelecimento de CandidateCurriculum</w:delText>
        </w:r>
        <w:r w:rsidDel="00FE3A82">
          <w:rPr>
            <w:noProof/>
            <w:webHidden/>
          </w:rPr>
          <w:tab/>
        </w:r>
      </w:del>
      <w:del w:id="956" w:author="Diogo Aires" w:date="2018-07-14T19:23:00Z">
        <w:r w:rsidR="006C5A4E" w:rsidDel="00650FE3">
          <w:rPr>
            <w:noProof/>
            <w:webHidden/>
          </w:rPr>
          <w:delText>50</w:delText>
        </w:r>
      </w:del>
    </w:p>
    <w:p w14:paraId="473760A0" w14:textId="7468C5D3" w:rsidR="00A30C03" w:rsidDel="00FE3A82" w:rsidRDefault="00A30C03">
      <w:pPr>
        <w:pStyle w:val="ndicedeilustraes"/>
        <w:tabs>
          <w:tab w:val="right" w:leader="dot" w:pos="8494"/>
        </w:tabs>
        <w:rPr>
          <w:del w:id="957" w:author="Diogo Aires" w:date="2018-07-14T20:22:00Z"/>
          <w:rFonts w:asciiTheme="minorHAnsi" w:eastAsiaTheme="minorEastAsia" w:hAnsiTheme="minorHAnsi"/>
          <w:noProof/>
          <w:lang w:eastAsia="pt-PT"/>
        </w:rPr>
      </w:pPr>
      <w:del w:id="958" w:author="Diogo Aires" w:date="2018-07-14T20:22:00Z">
        <w:r w:rsidRPr="00FE3A82" w:rsidDel="00FE3A82">
          <w:rPr>
            <w:noProof/>
            <w:rPrChange w:id="959" w:author="Diogo Aires" w:date="2018-07-14T20:22:00Z">
              <w:rPr>
                <w:rStyle w:val="Hiperligao"/>
                <w:noProof/>
              </w:rPr>
            </w:rPrChange>
          </w:rPr>
          <w:delText>Figura 43 - Email com novo utilizador</w:delText>
        </w:r>
        <w:r w:rsidDel="00FE3A82">
          <w:rPr>
            <w:noProof/>
            <w:webHidden/>
          </w:rPr>
          <w:tab/>
        </w:r>
      </w:del>
      <w:del w:id="960" w:author="Diogo Aires" w:date="2018-07-14T19:23:00Z">
        <w:r w:rsidR="006C5A4E" w:rsidDel="00650FE3">
          <w:rPr>
            <w:noProof/>
            <w:webHidden/>
          </w:rPr>
          <w:delText>50</w:delText>
        </w:r>
      </w:del>
    </w:p>
    <w:p w14:paraId="3282BDDB" w14:textId="727A1CAC" w:rsidR="00A30C03" w:rsidDel="00FE3A82" w:rsidRDefault="00A30C03">
      <w:pPr>
        <w:pStyle w:val="ndicedeilustraes"/>
        <w:tabs>
          <w:tab w:val="right" w:leader="dot" w:pos="8494"/>
        </w:tabs>
        <w:rPr>
          <w:del w:id="961" w:author="Diogo Aires" w:date="2018-07-14T20:22:00Z"/>
          <w:rFonts w:asciiTheme="minorHAnsi" w:eastAsiaTheme="minorEastAsia" w:hAnsiTheme="minorHAnsi"/>
          <w:noProof/>
          <w:lang w:eastAsia="pt-PT"/>
        </w:rPr>
      </w:pPr>
      <w:del w:id="962" w:author="Diogo Aires" w:date="2018-07-14T20:22:00Z">
        <w:r w:rsidRPr="00FE3A82" w:rsidDel="00FE3A82">
          <w:rPr>
            <w:noProof/>
            <w:rPrChange w:id="963" w:author="Diogo Aires" w:date="2018-07-14T20:22:00Z">
              <w:rPr>
                <w:rStyle w:val="Hiperligao"/>
                <w:noProof/>
              </w:rPr>
            </w:rPrChange>
          </w:rPr>
          <w:delText>Figura 44 - Mensagens de erro</w:delText>
        </w:r>
        <w:r w:rsidDel="00FE3A82">
          <w:rPr>
            <w:noProof/>
            <w:webHidden/>
          </w:rPr>
          <w:tab/>
        </w:r>
      </w:del>
      <w:del w:id="964" w:author="Diogo Aires" w:date="2018-07-14T19:23:00Z">
        <w:r w:rsidR="006C5A4E" w:rsidDel="00650FE3">
          <w:rPr>
            <w:noProof/>
            <w:webHidden/>
          </w:rPr>
          <w:delText>50</w:delText>
        </w:r>
      </w:del>
    </w:p>
    <w:p w14:paraId="5CBA4B54" w14:textId="51AAD769" w:rsidR="00A30C03" w:rsidDel="00FE3A82" w:rsidRDefault="00A30C03">
      <w:pPr>
        <w:pStyle w:val="ndicedeilustraes"/>
        <w:tabs>
          <w:tab w:val="right" w:leader="dot" w:pos="8494"/>
        </w:tabs>
        <w:rPr>
          <w:del w:id="965" w:author="Diogo Aires" w:date="2018-07-14T20:22:00Z"/>
          <w:rFonts w:asciiTheme="minorHAnsi" w:eastAsiaTheme="minorEastAsia" w:hAnsiTheme="minorHAnsi"/>
          <w:noProof/>
          <w:lang w:eastAsia="pt-PT"/>
        </w:rPr>
      </w:pPr>
      <w:del w:id="966" w:author="Diogo Aires" w:date="2018-07-14T20:22:00Z">
        <w:r w:rsidRPr="00FE3A82" w:rsidDel="00FE3A82">
          <w:rPr>
            <w:noProof/>
            <w:rPrChange w:id="967" w:author="Diogo Aires" w:date="2018-07-14T20:22:00Z">
              <w:rPr>
                <w:rStyle w:val="Hiperligao"/>
                <w:noProof/>
              </w:rPr>
            </w:rPrChange>
          </w:rPr>
          <w:delText>Figura 45 - Autentificação Web</w:delText>
        </w:r>
        <w:r w:rsidDel="00FE3A82">
          <w:rPr>
            <w:noProof/>
            <w:webHidden/>
          </w:rPr>
          <w:tab/>
        </w:r>
      </w:del>
      <w:del w:id="968" w:author="Diogo Aires" w:date="2018-07-14T19:23:00Z">
        <w:r w:rsidR="006C5A4E" w:rsidDel="00650FE3">
          <w:rPr>
            <w:noProof/>
            <w:webHidden/>
          </w:rPr>
          <w:delText>50</w:delText>
        </w:r>
      </w:del>
    </w:p>
    <w:p w14:paraId="71E8CE5F" w14:textId="2216CAC3" w:rsidR="00A30C03" w:rsidDel="00FE3A82" w:rsidRDefault="00A30C03">
      <w:pPr>
        <w:pStyle w:val="ndicedeilustraes"/>
        <w:tabs>
          <w:tab w:val="right" w:leader="dot" w:pos="8494"/>
        </w:tabs>
        <w:rPr>
          <w:del w:id="969" w:author="Diogo Aires" w:date="2018-07-14T20:22:00Z"/>
          <w:rFonts w:asciiTheme="minorHAnsi" w:eastAsiaTheme="minorEastAsia" w:hAnsiTheme="minorHAnsi"/>
          <w:noProof/>
          <w:lang w:eastAsia="pt-PT"/>
        </w:rPr>
      </w:pPr>
      <w:del w:id="970" w:author="Diogo Aires" w:date="2018-07-14T20:22:00Z">
        <w:r w:rsidRPr="00FE3A82" w:rsidDel="00FE3A82">
          <w:rPr>
            <w:noProof/>
            <w:rPrChange w:id="971" w:author="Diogo Aires" w:date="2018-07-14T20:22:00Z">
              <w:rPr>
                <w:rStyle w:val="Hiperligao"/>
                <w:noProof/>
              </w:rPr>
            </w:rPrChange>
          </w:rPr>
          <w:delText>Figura 46 - Autentificação Mobile</w:delText>
        </w:r>
        <w:r w:rsidDel="00FE3A82">
          <w:rPr>
            <w:noProof/>
            <w:webHidden/>
          </w:rPr>
          <w:tab/>
        </w:r>
      </w:del>
      <w:del w:id="972" w:author="Diogo Aires" w:date="2018-07-14T19:23:00Z">
        <w:r w:rsidR="006C5A4E" w:rsidDel="00650FE3">
          <w:rPr>
            <w:noProof/>
            <w:webHidden/>
          </w:rPr>
          <w:delText>51</w:delText>
        </w:r>
      </w:del>
    </w:p>
    <w:p w14:paraId="0B421231" w14:textId="5F6D58BB" w:rsidR="00A30C03" w:rsidDel="00FE3A82" w:rsidRDefault="00A30C03">
      <w:pPr>
        <w:pStyle w:val="ndicedeilustraes"/>
        <w:tabs>
          <w:tab w:val="right" w:leader="dot" w:pos="8494"/>
        </w:tabs>
        <w:rPr>
          <w:del w:id="973" w:author="Diogo Aires" w:date="2018-07-14T20:22:00Z"/>
          <w:rFonts w:asciiTheme="minorHAnsi" w:eastAsiaTheme="minorEastAsia" w:hAnsiTheme="minorHAnsi"/>
          <w:noProof/>
          <w:lang w:eastAsia="pt-PT"/>
        </w:rPr>
      </w:pPr>
      <w:del w:id="974" w:author="Diogo Aires" w:date="2018-07-14T20:22:00Z">
        <w:r w:rsidRPr="00FE3A82" w:rsidDel="00FE3A82">
          <w:rPr>
            <w:noProof/>
            <w:rPrChange w:id="975" w:author="Diogo Aires" w:date="2018-07-14T20:22:00Z">
              <w:rPr>
                <w:rStyle w:val="Hiperligao"/>
                <w:noProof/>
              </w:rPr>
            </w:rPrChange>
          </w:rPr>
          <w:delText>Figura 47 - Alterar Currículo, Web</w:delText>
        </w:r>
        <w:r w:rsidDel="00FE3A82">
          <w:rPr>
            <w:noProof/>
            <w:webHidden/>
          </w:rPr>
          <w:tab/>
        </w:r>
      </w:del>
      <w:del w:id="976" w:author="Diogo Aires" w:date="2018-07-14T19:23:00Z">
        <w:r w:rsidR="006C5A4E" w:rsidDel="00650FE3">
          <w:rPr>
            <w:noProof/>
            <w:webHidden/>
          </w:rPr>
          <w:delText>51</w:delText>
        </w:r>
      </w:del>
    </w:p>
    <w:p w14:paraId="00C0A910" w14:textId="00F1D920" w:rsidR="00A30C03" w:rsidDel="00FE3A82" w:rsidRDefault="00A30C03">
      <w:pPr>
        <w:pStyle w:val="ndicedeilustraes"/>
        <w:tabs>
          <w:tab w:val="right" w:leader="dot" w:pos="8494"/>
        </w:tabs>
        <w:rPr>
          <w:del w:id="977" w:author="Diogo Aires" w:date="2018-07-14T20:22:00Z"/>
          <w:rFonts w:asciiTheme="minorHAnsi" w:eastAsiaTheme="minorEastAsia" w:hAnsiTheme="minorHAnsi"/>
          <w:noProof/>
          <w:lang w:eastAsia="pt-PT"/>
        </w:rPr>
      </w:pPr>
      <w:del w:id="978" w:author="Diogo Aires" w:date="2018-07-14T20:22:00Z">
        <w:r w:rsidRPr="00FE3A82" w:rsidDel="00FE3A82">
          <w:rPr>
            <w:noProof/>
            <w:rPrChange w:id="979" w:author="Diogo Aires" w:date="2018-07-14T20:22:00Z">
              <w:rPr>
                <w:rStyle w:val="Hiperligao"/>
                <w:noProof/>
              </w:rPr>
            </w:rPrChange>
          </w:rPr>
          <w:delText>Figura 48 - Alterar Currículo, Mobile</w:delText>
        </w:r>
        <w:r w:rsidDel="00FE3A82">
          <w:rPr>
            <w:noProof/>
            <w:webHidden/>
          </w:rPr>
          <w:tab/>
        </w:r>
      </w:del>
      <w:del w:id="980" w:author="Diogo Aires" w:date="2018-07-14T19:23:00Z">
        <w:r w:rsidR="006C5A4E" w:rsidDel="00650FE3">
          <w:rPr>
            <w:noProof/>
            <w:webHidden/>
          </w:rPr>
          <w:delText>52</w:delText>
        </w:r>
      </w:del>
    </w:p>
    <w:p w14:paraId="7A227452" w14:textId="59235646" w:rsidR="00A30C03" w:rsidDel="00FE3A82" w:rsidRDefault="00A30C03">
      <w:pPr>
        <w:pStyle w:val="ndicedeilustraes"/>
        <w:tabs>
          <w:tab w:val="right" w:leader="dot" w:pos="8494"/>
        </w:tabs>
        <w:rPr>
          <w:del w:id="981" w:author="Diogo Aires" w:date="2018-07-14T20:22:00Z"/>
          <w:rFonts w:asciiTheme="minorHAnsi" w:eastAsiaTheme="minorEastAsia" w:hAnsiTheme="minorHAnsi"/>
          <w:noProof/>
          <w:lang w:eastAsia="pt-PT"/>
        </w:rPr>
      </w:pPr>
      <w:del w:id="982" w:author="Diogo Aires" w:date="2018-07-14T20:22:00Z">
        <w:r w:rsidRPr="00FE3A82" w:rsidDel="00FE3A82">
          <w:rPr>
            <w:noProof/>
            <w:rPrChange w:id="983" w:author="Diogo Aires" w:date="2018-07-14T20:22:00Z">
              <w:rPr>
                <w:rStyle w:val="Hiperligao"/>
                <w:noProof/>
              </w:rPr>
            </w:rPrChange>
          </w:rPr>
          <w:delText>Figura 49 – Alterações a CandidateCurriculum</w:delText>
        </w:r>
        <w:r w:rsidDel="00FE3A82">
          <w:rPr>
            <w:noProof/>
            <w:webHidden/>
          </w:rPr>
          <w:tab/>
        </w:r>
      </w:del>
      <w:del w:id="984" w:author="Diogo Aires" w:date="2018-07-14T19:23:00Z">
        <w:r w:rsidR="006C5A4E" w:rsidDel="00650FE3">
          <w:rPr>
            <w:noProof/>
            <w:webHidden/>
          </w:rPr>
          <w:delText>52</w:delText>
        </w:r>
      </w:del>
    </w:p>
    <w:p w14:paraId="16D55FC2" w14:textId="3BB1975E" w:rsidR="00A30C03" w:rsidDel="00FE3A82" w:rsidRDefault="00A30C03">
      <w:pPr>
        <w:pStyle w:val="ndicedeilustraes"/>
        <w:tabs>
          <w:tab w:val="right" w:leader="dot" w:pos="8494"/>
        </w:tabs>
        <w:rPr>
          <w:del w:id="985" w:author="Diogo Aires" w:date="2018-07-14T20:22:00Z"/>
          <w:rFonts w:asciiTheme="minorHAnsi" w:eastAsiaTheme="minorEastAsia" w:hAnsiTheme="minorHAnsi"/>
          <w:noProof/>
          <w:lang w:eastAsia="pt-PT"/>
        </w:rPr>
      </w:pPr>
      <w:del w:id="986" w:author="Diogo Aires" w:date="2018-07-14T20:22:00Z">
        <w:r w:rsidRPr="00FE3A82" w:rsidDel="00FE3A82">
          <w:rPr>
            <w:noProof/>
            <w:rPrChange w:id="987" w:author="Diogo Aires" w:date="2018-07-14T20:22:00Z">
              <w:rPr>
                <w:rStyle w:val="Hiperligao"/>
                <w:noProof/>
              </w:rPr>
            </w:rPrChange>
          </w:rPr>
          <w:delText>Figura 50 – Currículo depois da primeira alteração</w:delText>
        </w:r>
        <w:r w:rsidDel="00FE3A82">
          <w:rPr>
            <w:noProof/>
            <w:webHidden/>
          </w:rPr>
          <w:tab/>
        </w:r>
      </w:del>
      <w:del w:id="988" w:author="Diogo Aires" w:date="2018-07-14T19:10:00Z">
        <w:r w:rsidDel="006C5A4E">
          <w:rPr>
            <w:noProof/>
            <w:webHidden/>
          </w:rPr>
          <w:delText>53</w:delText>
        </w:r>
      </w:del>
    </w:p>
    <w:p w14:paraId="12C75F22" w14:textId="2708D195" w:rsidR="00A30C03" w:rsidDel="00FE3A82" w:rsidRDefault="00A30C03">
      <w:pPr>
        <w:pStyle w:val="ndicedeilustraes"/>
        <w:tabs>
          <w:tab w:val="right" w:leader="dot" w:pos="8494"/>
        </w:tabs>
        <w:rPr>
          <w:del w:id="989" w:author="Diogo Aires" w:date="2018-07-14T20:22:00Z"/>
          <w:rFonts w:asciiTheme="minorHAnsi" w:eastAsiaTheme="minorEastAsia" w:hAnsiTheme="minorHAnsi"/>
          <w:noProof/>
          <w:lang w:eastAsia="pt-PT"/>
        </w:rPr>
      </w:pPr>
      <w:del w:id="990" w:author="Diogo Aires" w:date="2018-07-14T20:22:00Z">
        <w:r w:rsidRPr="00FE3A82" w:rsidDel="00FE3A82">
          <w:rPr>
            <w:noProof/>
            <w:rPrChange w:id="991" w:author="Diogo Aires" w:date="2018-07-14T20:22:00Z">
              <w:rPr>
                <w:rStyle w:val="Hiperligao"/>
                <w:noProof/>
              </w:rPr>
            </w:rPrChange>
          </w:rPr>
          <w:delText>Figura 51 - Currículo depois da segunda alteração</w:delText>
        </w:r>
        <w:r w:rsidDel="00FE3A82">
          <w:rPr>
            <w:noProof/>
            <w:webHidden/>
          </w:rPr>
          <w:tab/>
        </w:r>
      </w:del>
      <w:del w:id="992" w:author="Diogo Aires" w:date="2018-07-14T19:23:00Z">
        <w:r w:rsidR="006C5A4E" w:rsidDel="00650FE3">
          <w:rPr>
            <w:noProof/>
            <w:webHidden/>
          </w:rPr>
          <w:delText>53</w:delText>
        </w:r>
      </w:del>
    </w:p>
    <w:p w14:paraId="05996409" w14:textId="185D1234" w:rsidR="00A30C03" w:rsidDel="00FE3A82" w:rsidRDefault="00A30C03">
      <w:pPr>
        <w:pStyle w:val="ndicedeilustraes"/>
        <w:tabs>
          <w:tab w:val="right" w:leader="dot" w:pos="8494"/>
        </w:tabs>
        <w:rPr>
          <w:del w:id="993" w:author="Diogo Aires" w:date="2018-07-14T20:22:00Z"/>
          <w:rFonts w:asciiTheme="minorHAnsi" w:eastAsiaTheme="minorEastAsia" w:hAnsiTheme="minorHAnsi"/>
          <w:noProof/>
          <w:lang w:eastAsia="pt-PT"/>
        </w:rPr>
      </w:pPr>
      <w:del w:id="994" w:author="Diogo Aires" w:date="2018-07-14T20:22:00Z">
        <w:r w:rsidRPr="00FE3A82" w:rsidDel="00FE3A82">
          <w:rPr>
            <w:noProof/>
            <w:rPrChange w:id="995" w:author="Diogo Aires" w:date="2018-07-14T20:22:00Z">
              <w:rPr>
                <w:rStyle w:val="Hiperligao"/>
                <w:noProof/>
              </w:rPr>
            </w:rPrChange>
          </w:rPr>
          <w:delText>Figura 52 - Introduzir Tecnologia</w:delText>
        </w:r>
        <w:r w:rsidDel="00FE3A82">
          <w:rPr>
            <w:noProof/>
            <w:webHidden/>
          </w:rPr>
          <w:tab/>
        </w:r>
      </w:del>
      <w:del w:id="996" w:author="Diogo Aires" w:date="2018-07-14T19:10:00Z">
        <w:r w:rsidDel="006C5A4E">
          <w:rPr>
            <w:noProof/>
            <w:webHidden/>
          </w:rPr>
          <w:delText>54</w:delText>
        </w:r>
      </w:del>
    </w:p>
    <w:p w14:paraId="689F6816" w14:textId="45901CE6" w:rsidR="00A30C03" w:rsidDel="00FE3A82" w:rsidRDefault="00A30C03">
      <w:pPr>
        <w:pStyle w:val="ndicedeilustraes"/>
        <w:tabs>
          <w:tab w:val="right" w:leader="dot" w:pos="8494"/>
        </w:tabs>
        <w:rPr>
          <w:del w:id="997" w:author="Diogo Aires" w:date="2018-07-14T20:22:00Z"/>
          <w:rFonts w:asciiTheme="minorHAnsi" w:eastAsiaTheme="minorEastAsia" w:hAnsiTheme="minorHAnsi"/>
          <w:noProof/>
          <w:lang w:eastAsia="pt-PT"/>
        </w:rPr>
      </w:pPr>
      <w:del w:id="998" w:author="Diogo Aires" w:date="2018-07-14T20:22:00Z">
        <w:r w:rsidRPr="00FE3A82" w:rsidDel="00FE3A82">
          <w:rPr>
            <w:noProof/>
            <w:rPrChange w:id="999" w:author="Diogo Aires" w:date="2018-07-14T20:22:00Z">
              <w:rPr>
                <w:rStyle w:val="Hiperligao"/>
                <w:noProof/>
              </w:rPr>
            </w:rPrChange>
          </w:rPr>
          <w:delText>Figura 53 - Introduzir Projeto</w:delText>
        </w:r>
        <w:r w:rsidDel="00FE3A82">
          <w:rPr>
            <w:noProof/>
            <w:webHidden/>
          </w:rPr>
          <w:tab/>
        </w:r>
      </w:del>
      <w:del w:id="1000" w:author="Diogo Aires" w:date="2018-07-14T19:23:00Z">
        <w:r w:rsidR="006C5A4E" w:rsidDel="00650FE3">
          <w:rPr>
            <w:noProof/>
            <w:webHidden/>
          </w:rPr>
          <w:delText>54</w:delText>
        </w:r>
      </w:del>
    </w:p>
    <w:p w14:paraId="46690462" w14:textId="44B16C63" w:rsidR="00A30C03" w:rsidDel="00FE3A82" w:rsidRDefault="00A30C03">
      <w:pPr>
        <w:pStyle w:val="ndicedeilustraes"/>
        <w:tabs>
          <w:tab w:val="right" w:leader="dot" w:pos="8494"/>
        </w:tabs>
        <w:rPr>
          <w:del w:id="1001" w:author="Diogo Aires" w:date="2018-07-14T20:22:00Z"/>
          <w:rFonts w:asciiTheme="minorHAnsi" w:eastAsiaTheme="minorEastAsia" w:hAnsiTheme="minorHAnsi"/>
          <w:noProof/>
          <w:lang w:eastAsia="pt-PT"/>
        </w:rPr>
      </w:pPr>
      <w:del w:id="1002" w:author="Diogo Aires" w:date="2018-07-14T20:22:00Z">
        <w:r w:rsidRPr="00FE3A82" w:rsidDel="00FE3A82">
          <w:rPr>
            <w:noProof/>
            <w:rPrChange w:id="1003" w:author="Diogo Aires" w:date="2018-07-14T20:22:00Z">
              <w:rPr>
                <w:rStyle w:val="Hiperligao"/>
                <w:noProof/>
              </w:rPr>
            </w:rPrChange>
          </w:rPr>
          <w:delText>Figura 54 - Alteração a CandidateTechnology</w:delText>
        </w:r>
        <w:r w:rsidDel="00FE3A82">
          <w:rPr>
            <w:noProof/>
            <w:webHidden/>
          </w:rPr>
          <w:tab/>
        </w:r>
      </w:del>
      <w:del w:id="1004" w:author="Diogo Aires" w:date="2018-07-14T19:10:00Z">
        <w:r w:rsidDel="006C5A4E">
          <w:rPr>
            <w:noProof/>
            <w:webHidden/>
          </w:rPr>
          <w:delText>55</w:delText>
        </w:r>
      </w:del>
    </w:p>
    <w:p w14:paraId="45DA0F20" w14:textId="6597DAB8" w:rsidR="00A30C03" w:rsidDel="00FE3A82" w:rsidRDefault="00A30C03">
      <w:pPr>
        <w:pStyle w:val="ndicedeilustraes"/>
        <w:tabs>
          <w:tab w:val="right" w:leader="dot" w:pos="8494"/>
        </w:tabs>
        <w:rPr>
          <w:del w:id="1005" w:author="Diogo Aires" w:date="2018-07-14T20:22:00Z"/>
          <w:rFonts w:asciiTheme="minorHAnsi" w:eastAsiaTheme="minorEastAsia" w:hAnsiTheme="minorHAnsi"/>
          <w:noProof/>
          <w:lang w:eastAsia="pt-PT"/>
        </w:rPr>
      </w:pPr>
      <w:del w:id="1006" w:author="Diogo Aires" w:date="2018-07-14T20:22:00Z">
        <w:r w:rsidRPr="00FE3A82" w:rsidDel="00FE3A82">
          <w:rPr>
            <w:noProof/>
            <w:rPrChange w:id="1007" w:author="Diogo Aires" w:date="2018-07-14T20:22:00Z">
              <w:rPr>
                <w:rStyle w:val="Hiperligao"/>
                <w:noProof/>
              </w:rPr>
            </w:rPrChange>
          </w:rPr>
          <w:delText>Figura 55 - Alteração a CandidateProject</w:delText>
        </w:r>
        <w:r w:rsidDel="00FE3A82">
          <w:rPr>
            <w:noProof/>
            <w:webHidden/>
          </w:rPr>
          <w:tab/>
        </w:r>
      </w:del>
      <w:del w:id="1008" w:author="Diogo Aires" w:date="2018-07-14T19:10:00Z">
        <w:r w:rsidDel="006C5A4E">
          <w:rPr>
            <w:noProof/>
            <w:webHidden/>
          </w:rPr>
          <w:delText>55</w:delText>
        </w:r>
      </w:del>
    </w:p>
    <w:p w14:paraId="59830B33" w14:textId="0DAEACFF" w:rsidR="00A30C03" w:rsidDel="00FE3A82" w:rsidRDefault="00A30C03">
      <w:pPr>
        <w:pStyle w:val="ndicedeilustraes"/>
        <w:tabs>
          <w:tab w:val="right" w:leader="dot" w:pos="8494"/>
        </w:tabs>
        <w:rPr>
          <w:del w:id="1009" w:author="Diogo Aires" w:date="2018-07-14T20:22:00Z"/>
          <w:rFonts w:asciiTheme="minorHAnsi" w:eastAsiaTheme="minorEastAsia" w:hAnsiTheme="minorHAnsi"/>
          <w:noProof/>
          <w:lang w:eastAsia="pt-PT"/>
        </w:rPr>
      </w:pPr>
      <w:del w:id="1010" w:author="Diogo Aires" w:date="2018-07-14T20:22:00Z">
        <w:r w:rsidRPr="00FE3A82" w:rsidDel="00FE3A82">
          <w:rPr>
            <w:noProof/>
            <w:rPrChange w:id="1011" w:author="Diogo Aires" w:date="2018-07-14T20:22:00Z">
              <w:rPr>
                <w:rStyle w:val="Hiperligao"/>
                <w:noProof/>
              </w:rPr>
            </w:rPrChange>
          </w:rPr>
          <w:delText>Figura 56 - Tecnologias do Candidato</w:delText>
        </w:r>
        <w:r w:rsidDel="00FE3A82">
          <w:rPr>
            <w:noProof/>
            <w:webHidden/>
          </w:rPr>
          <w:tab/>
        </w:r>
      </w:del>
      <w:del w:id="1012" w:author="Diogo Aires" w:date="2018-07-14T19:10:00Z">
        <w:r w:rsidDel="006C5A4E">
          <w:rPr>
            <w:noProof/>
            <w:webHidden/>
          </w:rPr>
          <w:delText>55</w:delText>
        </w:r>
      </w:del>
    </w:p>
    <w:p w14:paraId="135195CC" w14:textId="012F788D" w:rsidR="00A30C03" w:rsidDel="00FE3A82" w:rsidRDefault="00A30C03">
      <w:pPr>
        <w:pStyle w:val="ndicedeilustraes"/>
        <w:tabs>
          <w:tab w:val="right" w:leader="dot" w:pos="8494"/>
        </w:tabs>
        <w:rPr>
          <w:del w:id="1013" w:author="Diogo Aires" w:date="2018-07-14T20:22:00Z"/>
          <w:rFonts w:asciiTheme="minorHAnsi" w:eastAsiaTheme="minorEastAsia" w:hAnsiTheme="minorHAnsi"/>
          <w:noProof/>
          <w:lang w:eastAsia="pt-PT"/>
        </w:rPr>
      </w:pPr>
      <w:del w:id="1014" w:author="Diogo Aires" w:date="2018-07-14T20:22:00Z">
        <w:r w:rsidRPr="00FE3A82" w:rsidDel="00FE3A82">
          <w:rPr>
            <w:noProof/>
            <w:rPrChange w:id="1015" w:author="Diogo Aires" w:date="2018-07-14T20:22:00Z">
              <w:rPr>
                <w:rStyle w:val="Hiperligao"/>
                <w:noProof/>
              </w:rPr>
            </w:rPrChange>
          </w:rPr>
          <w:delText>Figura 57 - Projetos do Candidato</w:delText>
        </w:r>
        <w:r w:rsidDel="00FE3A82">
          <w:rPr>
            <w:noProof/>
            <w:webHidden/>
          </w:rPr>
          <w:tab/>
        </w:r>
      </w:del>
      <w:del w:id="1016" w:author="Diogo Aires" w:date="2018-07-14T19:23:00Z">
        <w:r w:rsidR="006C5A4E" w:rsidDel="00650FE3">
          <w:rPr>
            <w:noProof/>
            <w:webHidden/>
          </w:rPr>
          <w:delText>55</w:delText>
        </w:r>
      </w:del>
    </w:p>
    <w:p w14:paraId="3BEC66A9" w14:textId="15305865" w:rsidR="00A30C03" w:rsidDel="00FE3A82" w:rsidRDefault="00A30C03">
      <w:pPr>
        <w:pStyle w:val="ndicedeilustraes"/>
        <w:tabs>
          <w:tab w:val="right" w:leader="dot" w:pos="8494"/>
        </w:tabs>
        <w:rPr>
          <w:del w:id="1017" w:author="Diogo Aires" w:date="2018-07-14T20:22:00Z"/>
          <w:rFonts w:asciiTheme="minorHAnsi" w:eastAsiaTheme="minorEastAsia" w:hAnsiTheme="minorHAnsi"/>
          <w:noProof/>
          <w:lang w:eastAsia="pt-PT"/>
        </w:rPr>
      </w:pPr>
      <w:del w:id="1018" w:author="Diogo Aires" w:date="2018-07-14T20:22:00Z">
        <w:r w:rsidRPr="00FE3A82" w:rsidDel="00FE3A82">
          <w:rPr>
            <w:noProof/>
            <w:rPrChange w:id="1019" w:author="Diogo Aires" w:date="2018-07-14T20:22:00Z">
              <w:rPr>
                <w:rStyle w:val="Hiperligao"/>
                <w:noProof/>
              </w:rPr>
            </w:rPrChange>
          </w:rPr>
          <w:delText>Figura 58 - Mensagens de Erro de Tecnologias</w:delText>
        </w:r>
        <w:r w:rsidDel="00FE3A82">
          <w:rPr>
            <w:noProof/>
            <w:webHidden/>
          </w:rPr>
          <w:tab/>
        </w:r>
      </w:del>
      <w:del w:id="1020" w:author="Diogo Aires" w:date="2018-07-14T19:23:00Z">
        <w:r w:rsidR="006C5A4E" w:rsidDel="00650FE3">
          <w:rPr>
            <w:noProof/>
            <w:webHidden/>
          </w:rPr>
          <w:delText>55</w:delText>
        </w:r>
      </w:del>
    </w:p>
    <w:p w14:paraId="772B3A08" w14:textId="7ABBE3BF" w:rsidR="00A30C03" w:rsidDel="00FE3A82" w:rsidRDefault="00A30C03">
      <w:pPr>
        <w:pStyle w:val="ndicedeilustraes"/>
        <w:tabs>
          <w:tab w:val="right" w:leader="dot" w:pos="8494"/>
        </w:tabs>
        <w:rPr>
          <w:del w:id="1021" w:author="Diogo Aires" w:date="2018-07-14T20:22:00Z"/>
          <w:rFonts w:asciiTheme="minorHAnsi" w:eastAsiaTheme="minorEastAsia" w:hAnsiTheme="minorHAnsi"/>
          <w:noProof/>
          <w:lang w:eastAsia="pt-PT"/>
        </w:rPr>
      </w:pPr>
      <w:del w:id="1022" w:author="Diogo Aires" w:date="2018-07-14T20:22:00Z">
        <w:r w:rsidRPr="00FE3A82" w:rsidDel="00FE3A82">
          <w:rPr>
            <w:noProof/>
            <w:rPrChange w:id="1023" w:author="Diogo Aires" w:date="2018-07-14T20:22:00Z">
              <w:rPr>
                <w:rStyle w:val="Hiperligao"/>
                <w:noProof/>
              </w:rPr>
            </w:rPrChange>
          </w:rPr>
          <w:delText>Figura 59 - Mensagens de Erro de Projetos</w:delText>
        </w:r>
        <w:r w:rsidDel="00FE3A82">
          <w:rPr>
            <w:noProof/>
            <w:webHidden/>
          </w:rPr>
          <w:tab/>
        </w:r>
      </w:del>
      <w:del w:id="1024" w:author="Diogo Aires" w:date="2018-07-14T19:23:00Z">
        <w:r w:rsidR="006C5A4E" w:rsidDel="00650FE3">
          <w:rPr>
            <w:noProof/>
            <w:webHidden/>
          </w:rPr>
          <w:delText>55</w:delText>
        </w:r>
      </w:del>
    </w:p>
    <w:p w14:paraId="505E408A" w14:textId="151CFF8D" w:rsidR="00A30C03" w:rsidDel="00FE3A82" w:rsidRDefault="00A30C03">
      <w:pPr>
        <w:pStyle w:val="ndicedeilustraes"/>
        <w:tabs>
          <w:tab w:val="right" w:leader="dot" w:pos="8494"/>
        </w:tabs>
        <w:rPr>
          <w:del w:id="1025" w:author="Diogo Aires" w:date="2018-07-14T20:22:00Z"/>
          <w:rFonts w:asciiTheme="minorHAnsi" w:eastAsiaTheme="minorEastAsia" w:hAnsiTheme="minorHAnsi"/>
          <w:noProof/>
          <w:lang w:eastAsia="pt-PT"/>
        </w:rPr>
      </w:pPr>
      <w:del w:id="1026" w:author="Diogo Aires" w:date="2018-07-14T20:22:00Z">
        <w:r w:rsidRPr="00FE3A82" w:rsidDel="00FE3A82">
          <w:rPr>
            <w:noProof/>
            <w:rPrChange w:id="1027" w:author="Diogo Aires" w:date="2018-07-14T20:22:00Z">
              <w:rPr>
                <w:rStyle w:val="Hiperligao"/>
                <w:noProof/>
              </w:rPr>
            </w:rPrChange>
          </w:rPr>
          <w:delText>Figura 60 - Inserir Disponibilidades</w:delText>
        </w:r>
        <w:r w:rsidDel="00FE3A82">
          <w:rPr>
            <w:noProof/>
            <w:webHidden/>
          </w:rPr>
          <w:tab/>
        </w:r>
      </w:del>
      <w:del w:id="1028" w:author="Diogo Aires" w:date="2018-07-14T19:10:00Z">
        <w:r w:rsidDel="006C5A4E">
          <w:rPr>
            <w:noProof/>
            <w:webHidden/>
          </w:rPr>
          <w:delText>56</w:delText>
        </w:r>
      </w:del>
    </w:p>
    <w:p w14:paraId="4ADEBCE2" w14:textId="14848856" w:rsidR="00A30C03" w:rsidDel="00FE3A82" w:rsidRDefault="00A30C03">
      <w:pPr>
        <w:pStyle w:val="ndicedeilustraes"/>
        <w:tabs>
          <w:tab w:val="right" w:leader="dot" w:pos="8494"/>
        </w:tabs>
        <w:rPr>
          <w:del w:id="1029" w:author="Diogo Aires" w:date="2018-07-14T20:22:00Z"/>
          <w:rFonts w:asciiTheme="minorHAnsi" w:eastAsiaTheme="minorEastAsia" w:hAnsiTheme="minorHAnsi"/>
          <w:noProof/>
          <w:lang w:eastAsia="pt-PT"/>
        </w:rPr>
      </w:pPr>
      <w:del w:id="1030" w:author="Diogo Aires" w:date="2018-07-14T20:22:00Z">
        <w:r w:rsidRPr="00FE3A82" w:rsidDel="00FE3A82">
          <w:rPr>
            <w:noProof/>
            <w:rPrChange w:id="1031" w:author="Diogo Aires" w:date="2018-07-14T20:22:00Z">
              <w:rPr>
                <w:rStyle w:val="Hiperligao"/>
                <w:noProof/>
              </w:rPr>
            </w:rPrChange>
          </w:rPr>
          <w:delText>Figura 61 - Disponibilidades depois da introdução</w:delText>
        </w:r>
        <w:r w:rsidDel="00FE3A82">
          <w:rPr>
            <w:noProof/>
            <w:webHidden/>
          </w:rPr>
          <w:tab/>
        </w:r>
      </w:del>
      <w:del w:id="1032" w:author="Diogo Aires" w:date="2018-07-14T19:23:00Z">
        <w:r w:rsidR="006C5A4E" w:rsidDel="00650FE3">
          <w:rPr>
            <w:noProof/>
            <w:webHidden/>
          </w:rPr>
          <w:delText>56</w:delText>
        </w:r>
      </w:del>
    </w:p>
    <w:p w14:paraId="5E010045" w14:textId="3B6F02FD" w:rsidR="00A30C03" w:rsidDel="00FE3A82" w:rsidRDefault="00A30C03">
      <w:pPr>
        <w:pStyle w:val="ndicedeilustraes"/>
        <w:tabs>
          <w:tab w:val="right" w:leader="dot" w:pos="8494"/>
        </w:tabs>
        <w:rPr>
          <w:del w:id="1033" w:author="Diogo Aires" w:date="2018-07-14T20:22:00Z"/>
          <w:rFonts w:asciiTheme="minorHAnsi" w:eastAsiaTheme="minorEastAsia" w:hAnsiTheme="minorHAnsi"/>
          <w:noProof/>
          <w:lang w:eastAsia="pt-PT"/>
        </w:rPr>
      </w:pPr>
      <w:del w:id="1034" w:author="Diogo Aires" w:date="2018-07-14T20:22:00Z">
        <w:r w:rsidRPr="00FE3A82" w:rsidDel="00FE3A82">
          <w:rPr>
            <w:noProof/>
            <w:rPrChange w:id="1035" w:author="Diogo Aires" w:date="2018-07-14T20:22:00Z">
              <w:rPr>
                <w:rStyle w:val="Hiperligao"/>
                <w:noProof/>
              </w:rPr>
            </w:rPrChange>
          </w:rPr>
          <w:delText>Figura 62 - Alteração a CandidateAvailability</w:delText>
        </w:r>
        <w:r w:rsidDel="00FE3A82">
          <w:rPr>
            <w:noProof/>
            <w:webHidden/>
          </w:rPr>
          <w:tab/>
        </w:r>
      </w:del>
      <w:del w:id="1036" w:author="Diogo Aires" w:date="2018-07-14T19:23:00Z">
        <w:r w:rsidR="006C5A4E" w:rsidDel="00650FE3">
          <w:rPr>
            <w:noProof/>
            <w:webHidden/>
          </w:rPr>
          <w:delText>56</w:delText>
        </w:r>
      </w:del>
    </w:p>
    <w:p w14:paraId="67742C8F" w14:textId="2CD28325" w:rsidR="00A30C03" w:rsidDel="00FE3A82" w:rsidRDefault="00A30C03">
      <w:pPr>
        <w:pStyle w:val="ndicedeilustraes"/>
        <w:tabs>
          <w:tab w:val="right" w:leader="dot" w:pos="8494"/>
        </w:tabs>
        <w:rPr>
          <w:del w:id="1037" w:author="Diogo Aires" w:date="2018-07-14T20:22:00Z"/>
          <w:rFonts w:asciiTheme="minorHAnsi" w:eastAsiaTheme="minorEastAsia" w:hAnsiTheme="minorHAnsi"/>
          <w:noProof/>
          <w:lang w:eastAsia="pt-PT"/>
        </w:rPr>
      </w:pPr>
      <w:del w:id="1038" w:author="Diogo Aires" w:date="2018-07-14T20:22:00Z">
        <w:r w:rsidRPr="00FE3A82" w:rsidDel="00FE3A82">
          <w:rPr>
            <w:noProof/>
            <w:rPrChange w:id="1039" w:author="Diogo Aires" w:date="2018-07-14T20:22:00Z">
              <w:rPr>
                <w:rStyle w:val="Hiperligao"/>
                <w:noProof/>
              </w:rPr>
            </w:rPrChange>
          </w:rPr>
          <w:delText>Figura 63 - Mensagem de erro ao inserir disponibilidade</w:delText>
        </w:r>
        <w:r w:rsidDel="00FE3A82">
          <w:rPr>
            <w:noProof/>
            <w:webHidden/>
          </w:rPr>
          <w:tab/>
        </w:r>
      </w:del>
      <w:del w:id="1040" w:author="Diogo Aires" w:date="2018-07-14T19:23:00Z">
        <w:r w:rsidR="006C5A4E" w:rsidDel="00650FE3">
          <w:rPr>
            <w:noProof/>
            <w:webHidden/>
          </w:rPr>
          <w:delText>56</w:delText>
        </w:r>
      </w:del>
    </w:p>
    <w:p w14:paraId="6EDE4D74" w14:textId="22FDF71D" w:rsidR="00A30C03" w:rsidDel="00FE3A82" w:rsidRDefault="00A30C03">
      <w:pPr>
        <w:pStyle w:val="ndicedeilustraes"/>
        <w:tabs>
          <w:tab w:val="right" w:leader="dot" w:pos="8494"/>
        </w:tabs>
        <w:rPr>
          <w:del w:id="1041" w:author="Diogo Aires" w:date="2018-07-14T20:22:00Z"/>
          <w:rFonts w:asciiTheme="minorHAnsi" w:eastAsiaTheme="minorEastAsia" w:hAnsiTheme="minorHAnsi"/>
          <w:noProof/>
          <w:lang w:eastAsia="pt-PT"/>
        </w:rPr>
      </w:pPr>
      <w:del w:id="1042" w:author="Diogo Aires" w:date="2018-07-14T20:22:00Z">
        <w:r w:rsidRPr="00FE3A82" w:rsidDel="00FE3A82">
          <w:rPr>
            <w:noProof/>
            <w:rPrChange w:id="1043" w:author="Diogo Aires" w:date="2018-07-14T20:22:00Z">
              <w:rPr>
                <w:rStyle w:val="Hiperligao"/>
                <w:noProof/>
              </w:rPr>
            </w:rPrChange>
          </w:rPr>
          <w:delText>Figura 64 - Introduzir Empresa</w:delText>
        </w:r>
        <w:r w:rsidDel="00FE3A82">
          <w:rPr>
            <w:noProof/>
            <w:webHidden/>
          </w:rPr>
          <w:tab/>
        </w:r>
      </w:del>
      <w:del w:id="1044" w:author="Diogo Aires" w:date="2018-07-14T19:23:00Z">
        <w:r w:rsidR="006C5A4E" w:rsidDel="00650FE3">
          <w:rPr>
            <w:noProof/>
            <w:webHidden/>
          </w:rPr>
          <w:delText>57</w:delText>
        </w:r>
      </w:del>
    </w:p>
    <w:p w14:paraId="614E3D5F" w14:textId="03FDD0C1" w:rsidR="00A30C03" w:rsidDel="00FE3A82" w:rsidRDefault="00A30C03">
      <w:pPr>
        <w:pStyle w:val="ndicedeilustraes"/>
        <w:tabs>
          <w:tab w:val="right" w:leader="dot" w:pos="8494"/>
        </w:tabs>
        <w:rPr>
          <w:del w:id="1045" w:author="Diogo Aires" w:date="2018-07-14T20:22:00Z"/>
          <w:rFonts w:asciiTheme="minorHAnsi" w:eastAsiaTheme="minorEastAsia" w:hAnsiTheme="minorHAnsi"/>
          <w:noProof/>
          <w:lang w:eastAsia="pt-PT"/>
        </w:rPr>
      </w:pPr>
      <w:del w:id="1046" w:author="Diogo Aires" w:date="2018-07-14T20:22:00Z">
        <w:r w:rsidRPr="00FE3A82" w:rsidDel="00FE3A82">
          <w:rPr>
            <w:noProof/>
            <w:rPrChange w:id="1047" w:author="Diogo Aires" w:date="2018-07-14T20:22:00Z">
              <w:rPr>
                <w:rStyle w:val="Hiperligao"/>
                <w:noProof/>
              </w:rPr>
            </w:rPrChange>
          </w:rPr>
          <w:delText>Figura 65 – Nova instância de Company</w:delText>
        </w:r>
        <w:r w:rsidDel="00FE3A82">
          <w:rPr>
            <w:noProof/>
            <w:webHidden/>
          </w:rPr>
          <w:tab/>
        </w:r>
      </w:del>
      <w:del w:id="1048" w:author="Diogo Aires" w:date="2018-07-14T19:23:00Z">
        <w:r w:rsidR="006C5A4E" w:rsidDel="00650FE3">
          <w:rPr>
            <w:noProof/>
            <w:webHidden/>
          </w:rPr>
          <w:delText>57</w:delText>
        </w:r>
      </w:del>
    </w:p>
    <w:p w14:paraId="11954473" w14:textId="3B3E3EF3" w:rsidR="00A30C03" w:rsidDel="00FE3A82" w:rsidRDefault="00A30C03">
      <w:pPr>
        <w:pStyle w:val="ndicedeilustraes"/>
        <w:tabs>
          <w:tab w:val="right" w:leader="dot" w:pos="8494"/>
        </w:tabs>
        <w:rPr>
          <w:del w:id="1049" w:author="Diogo Aires" w:date="2018-07-14T20:22:00Z"/>
          <w:rFonts w:asciiTheme="minorHAnsi" w:eastAsiaTheme="minorEastAsia" w:hAnsiTheme="minorHAnsi"/>
          <w:noProof/>
          <w:lang w:eastAsia="pt-PT"/>
        </w:rPr>
      </w:pPr>
      <w:del w:id="1050" w:author="Diogo Aires" w:date="2018-07-14T20:22:00Z">
        <w:r w:rsidRPr="00FE3A82" w:rsidDel="00FE3A82">
          <w:rPr>
            <w:noProof/>
            <w:rPrChange w:id="1051" w:author="Diogo Aires" w:date="2018-07-14T20:22:00Z">
              <w:rPr>
                <w:rStyle w:val="Hiperligao"/>
                <w:noProof/>
              </w:rPr>
            </w:rPrChange>
          </w:rPr>
          <w:delText>Figura 66 - Empresa introduzida, Informação geral</w:delText>
        </w:r>
        <w:r w:rsidDel="00FE3A82">
          <w:rPr>
            <w:noProof/>
            <w:webHidden/>
          </w:rPr>
          <w:tab/>
        </w:r>
      </w:del>
      <w:del w:id="1052" w:author="Diogo Aires" w:date="2018-07-14T19:23:00Z">
        <w:r w:rsidR="006C5A4E" w:rsidDel="00650FE3">
          <w:rPr>
            <w:noProof/>
            <w:webHidden/>
          </w:rPr>
          <w:delText>57</w:delText>
        </w:r>
      </w:del>
    </w:p>
    <w:p w14:paraId="266FA893" w14:textId="5E01CB04" w:rsidR="00A30C03" w:rsidDel="00FE3A82" w:rsidRDefault="00A30C03">
      <w:pPr>
        <w:pStyle w:val="ndicedeilustraes"/>
        <w:tabs>
          <w:tab w:val="right" w:leader="dot" w:pos="8494"/>
        </w:tabs>
        <w:rPr>
          <w:del w:id="1053" w:author="Diogo Aires" w:date="2018-07-14T20:22:00Z"/>
          <w:rFonts w:asciiTheme="minorHAnsi" w:eastAsiaTheme="minorEastAsia" w:hAnsiTheme="minorHAnsi"/>
          <w:noProof/>
          <w:lang w:eastAsia="pt-PT"/>
        </w:rPr>
      </w:pPr>
      <w:del w:id="1054" w:author="Diogo Aires" w:date="2018-07-14T20:22:00Z">
        <w:r w:rsidRPr="00FE3A82" w:rsidDel="00FE3A82">
          <w:rPr>
            <w:noProof/>
            <w:rPrChange w:id="1055" w:author="Diogo Aires" w:date="2018-07-14T20:22:00Z">
              <w:rPr>
                <w:rStyle w:val="Hiperligao"/>
                <w:noProof/>
              </w:rPr>
            </w:rPrChange>
          </w:rPr>
          <w:delText>Figura 67 - Empresa Introduzida, Projectos</w:delText>
        </w:r>
        <w:r w:rsidDel="00FE3A82">
          <w:rPr>
            <w:noProof/>
            <w:webHidden/>
          </w:rPr>
          <w:tab/>
        </w:r>
      </w:del>
      <w:del w:id="1056" w:author="Diogo Aires" w:date="2018-07-14T19:23:00Z">
        <w:r w:rsidR="006C5A4E" w:rsidDel="00650FE3">
          <w:rPr>
            <w:noProof/>
            <w:webHidden/>
          </w:rPr>
          <w:delText>57</w:delText>
        </w:r>
      </w:del>
    </w:p>
    <w:p w14:paraId="24A2DD1B" w14:textId="05D63106" w:rsidR="00A30C03" w:rsidDel="00FE3A82" w:rsidRDefault="00A30C03">
      <w:pPr>
        <w:pStyle w:val="ndicedeilustraes"/>
        <w:tabs>
          <w:tab w:val="right" w:leader="dot" w:pos="8494"/>
        </w:tabs>
        <w:rPr>
          <w:del w:id="1057" w:author="Diogo Aires" w:date="2018-07-14T20:22:00Z"/>
          <w:rFonts w:asciiTheme="minorHAnsi" w:eastAsiaTheme="minorEastAsia" w:hAnsiTheme="minorHAnsi"/>
          <w:noProof/>
          <w:lang w:eastAsia="pt-PT"/>
        </w:rPr>
      </w:pPr>
      <w:del w:id="1058" w:author="Diogo Aires" w:date="2018-07-14T20:22:00Z">
        <w:r w:rsidRPr="00FE3A82" w:rsidDel="00FE3A82">
          <w:rPr>
            <w:noProof/>
            <w:rPrChange w:id="1059" w:author="Diogo Aires" w:date="2018-07-14T20:22:00Z">
              <w:rPr>
                <w:rStyle w:val="Hiperligao"/>
                <w:noProof/>
              </w:rPr>
            </w:rPrChange>
          </w:rPr>
          <w:delText>Figura 68 - Empresa Introduzida, Localidades</w:delText>
        </w:r>
        <w:r w:rsidDel="00FE3A82">
          <w:rPr>
            <w:noProof/>
            <w:webHidden/>
          </w:rPr>
          <w:tab/>
        </w:r>
      </w:del>
      <w:del w:id="1060" w:author="Diogo Aires" w:date="2018-07-14T19:10:00Z">
        <w:r w:rsidDel="006C5A4E">
          <w:rPr>
            <w:noProof/>
            <w:webHidden/>
          </w:rPr>
          <w:delText>58</w:delText>
        </w:r>
      </w:del>
    </w:p>
    <w:p w14:paraId="17091626" w14:textId="05235B1F" w:rsidR="00A30C03" w:rsidDel="00FE3A82" w:rsidRDefault="00A30C03">
      <w:pPr>
        <w:pStyle w:val="ndicedeilustraes"/>
        <w:tabs>
          <w:tab w:val="right" w:leader="dot" w:pos="8494"/>
        </w:tabs>
        <w:rPr>
          <w:del w:id="1061" w:author="Diogo Aires" w:date="2018-07-14T20:22:00Z"/>
          <w:rFonts w:asciiTheme="minorHAnsi" w:eastAsiaTheme="minorEastAsia" w:hAnsiTheme="minorHAnsi"/>
          <w:noProof/>
          <w:lang w:eastAsia="pt-PT"/>
        </w:rPr>
      </w:pPr>
      <w:del w:id="1062" w:author="Diogo Aires" w:date="2018-07-14T20:22:00Z">
        <w:r w:rsidRPr="00FE3A82" w:rsidDel="00FE3A82">
          <w:rPr>
            <w:noProof/>
            <w:rPrChange w:id="1063" w:author="Diogo Aires" w:date="2018-07-14T20:22:00Z">
              <w:rPr>
                <w:rStyle w:val="Hiperligao"/>
                <w:noProof/>
              </w:rPr>
            </w:rPrChange>
          </w:rPr>
          <w:delText>Figura 69 - Introduzir Projeto, informação geral</w:delText>
        </w:r>
        <w:r w:rsidDel="00FE3A82">
          <w:rPr>
            <w:noProof/>
            <w:webHidden/>
          </w:rPr>
          <w:tab/>
        </w:r>
      </w:del>
      <w:del w:id="1064" w:author="Diogo Aires" w:date="2018-07-14T19:23:00Z">
        <w:r w:rsidR="006C5A4E" w:rsidDel="00650FE3">
          <w:rPr>
            <w:noProof/>
            <w:webHidden/>
          </w:rPr>
          <w:delText>58</w:delText>
        </w:r>
      </w:del>
    </w:p>
    <w:p w14:paraId="52A37244" w14:textId="386B609F" w:rsidR="00A30C03" w:rsidDel="00FE3A82" w:rsidRDefault="00A30C03">
      <w:pPr>
        <w:pStyle w:val="ndicedeilustraes"/>
        <w:tabs>
          <w:tab w:val="right" w:leader="dot" w:pos="8494"/>
        </w:tabs>
        <w:rPr>
          <w:del w:id="1065" w:author="Diogo Aires" w:date="2018-07-14T20:22:00Z"/>
          <w:rFonts w:asciiTheme="minorHAnsi" w:eastAsiaTheme="minorEastAsia" w:hAnsiTheme="minorHAnsi"/>
          <w:noProof/>
          <w:lang w:eastAsia="pt-PT"/>
        </w:rPr>
      </w:pPr>
      <w:del w:id="1066" w:author="Diogo Aires" w:date="2018-07-14T20:22:00Z">
        <w:r w:rsidRPr="00FE3A82" w:rsidDel="00FE3A82">
          <w:rPr>
            <w:noProof/>
            <w:rPrChange w:id="1067" w:author="Diogo Aires" w:date="2018-07-14T20:22:00Z">
              <w:rPr>
                <w:rStyle w:val="Hiperligao"/>
                <w:noProof/>
              </w:rPr>
            </w:rPrChange>
          </w:rPr>
          <w:delText>Figura 70 - Introduzir Projeto, responsáveis</w:delText>
        </w:r>
        <w:r w:rsidDel="00FE3A82">
          <w:rPr>
            <w:noProof/>
            <w:webHidden/>
          </w:rPr>
          <w:tab/>
        </w:r>
      </w:del>
      <w:del w:id="1068" w:author="Diogo Aires" w:date="2018-07-14T19:23:00Z">
        <w:r w:rsidR="006C5A4E" w:rsidDel="00650FE3">
          <w:rPr>
            <w:noProof/>
            <w:webHidden/>
          </w:rPr>
          <w:delText>58</w:delText>
        </w:r>
      </w:del>
    </w:p>
    <w:p w14:paraId="636378F6" w14:textId="0A667B9F" w:rsidR="00A30C03" w:rsidDel="00FE3A82" w:rsidRDefault="00A30C03">
      <w:pPr>
        <w:pStyle w:val="ndicedeilustraes"/>
        <w:tabs>
          <w:tab w:val="right" w:leader="dot" w:pos="8494"/>
        </w:tabs>
        <w:rPr>
          <w:del w:id="1069" w:author="Diogo Aires" w:date="2018-07-14T20:22:00Z"/>
          <w:rFonts w:asciiTheme="minorHAnsi" w:eastAsiaTheme="minorEastAsia" w:hAnsiTheme="minorHAnsi"/>
          <w:noProof/>
          <w:lang w:eastAsia="pt-PT"/>
        </w:rPr>
      </w:pPr>
      <w:del w:id="1070" w:author="Diogo Aires" w:date="2018-07-14T20:22:00Z">
        <w:r w:rsidRPr="00FE3A82" w:rsidDel="00FE3A82">
          <w:rPr>
            <w:noProof/>
            <w:rPrChange w:id="1071" w:author="Diogo Aires" w:date="2018-07-14T20:22:00Z">
              <w:rPr>
                <w:rStyle w:val="Hiperligao"/>
                <w:noProof/>
              </w:rPr>
            </w:rPrChange>
          </w:rPr>
          <w:delText>Figura 71 - Adicionar Projeto, escolher empresa de responsável</w:delText>
        </w:r>
        <w:r w:rsidDel="00FE3A82">
          <w:rPr>
            <w:noProof/>
            <w:webHidden/>
          </w:rPr>
          <w:tab/>
        </w:r>
      </w:del>
      <w:del w:id="1072" w:author="Diogo Aires" w:date="2018-07-14T19:10:00Z">
        <w:r w:rsidDel="006C5A4E">
          <w:rPr>
            <w:noProof/>
            <w:webHidden/>
          </w:rPr>
          <w:delText>59</w:delText>
        </w:r>
      </w:del>
    </w:p>
    <w:p w14:paraId="7A246289" w14:textId="18A13DA8" w:rsidR="00A30C03" w:rsidDel="00FE3A82" w:rsidRDefault="00A30C03">
      <w:pPr>
        <w:pStyle w:val="ndicedeilustraes"/>
        <w:tabs>
          <w:tab w:val="right" w:leader="dot" w:pos="8494"/>
        </w:tabs>
        <w:rPr>
          <w:del w:id="1073" w:author="Diogo Aires" w:date="2018-07-14T20:22:00Z"/>
          <w:rFonts w:asciiTheme="minorHAnsi" w:eastAsiaTheme="minorEastAsia" w:hAnsiTheme="minorHAnsi"/>
          <w:noProof/>
          <w:lang w:eastAsia="pt-PT"/>
        </w:rPr>
      </w:pPr>
      <w:del w:id="1074" w:author="Diogo Aires" w:date="2018-07-14T20:22:00Z">
        <w:r w:rsidRPr="00FE3A82" w:rsidDel="00FE3A82">
          <w:rPr>
            <w:noProof/>
            <w:rPrChange w:id="1075" w:author="Diogo Aires" w:date="2018-07-14T20:22:00Z">
              <w:rPr>
                <w:rStyle w:val="Hiperligao"/>
                <w:noProof/>
              </w:rPr>
            </w:rPrChange>
          </w:rPr>
          <w:delText>Figura 72 – Nova Instância de Project</w:delText>
        </w:r>
        <w:r w:rsidDel="00FE3A82">
          <w:rPr>
            <w:noProof/>
            <w:webHidden/>
          </w:rPr>
          <w:tab/>
        </w:r>
      </w:del>
      <w:del w:id="1076" w:author="Diogo Aires" w:date="2018-07-14T19:23:00Z">
        <w:r w:rsidR="006C5A4E" w:rsidDel="00650FE3">
          <w:rPr>
            <w:noProof/>
            <w:webHidden/>
          </w:rPr>
          <w:delText>59</w:delText>
        </w:r>
      </w:del>
    </w:p>
    <w:p w14:paraId="60E5148F" w14:textId="7CC72706" w:rsidR="00A30C03" w:rsidDel="00FE3A82" w:rsidRDefault="00A30C03">
      <w:pPr>
        <w:pStyle w:val="ndicedeilustraes"/>
        <w:tabs>
          <w:tab w:val="right" w:leader="dot" w:pos="8494"/>
        </w:tabs>
        <w:rPr>
          <w:del w:id="1077" w:author="Diogo Aires" w:date="2018-07-14T20:22:00Z"/>
          <w:rFonts w:asciiTheme="minorHAnsi" w:eastAsiaTheme="minorEastAsia" w:hAnsiTheme="minorHAnsi"/>
          <w:noProof/>
          <w:lang w:eastAsia="pt-PT"/>
        </w:rPr>
      </w:pPr>
      <w:del w:id="1078" w:author="Diogo Aires" w:date="2018-07-14T20:22:00Z">
        <w:r w:rsidRPr="00FE3A82" w:rsidDel="00FE3A82">
          <w:rPr>
            <w:noProof/>
            <w:rPrChange w:id="1079" w:author="Diogo Aires" w:date="2018-07-14T20:22:00Z">
              <w:rPr>
                <w:rStyle w:val="Hiperligao"/>
                <w:noProof/>
              </w:rPr>
            </w:rPrChange>
          </w:rPr>
          <w:delText>Figura 73 – Novas Instâncias de ProjectCompany</w:delText>
        </w:r>
        <w:r w:rsidDel="00FE3A82">
          <w:rPr>
            <w:noProof/>
            <w:webHidden/>
          </w:rPr>
          <w:tab/>
        </w:r>
      </w:del>
      <w:del w:id="1080" w:author="Diogo Aires" w:date="2018-07-14T19:23:00Z">
        <w:r w:rsidR="006C5A4E" w:rsidDel="00650FE3">
          <w:rPr>
            <w:noProof/>
            <w:webHidden/>
          </w:rPr>
          <w:delText>59</w:delText>
        </w:r>
      </w:del>
    </w:p>
    <w:p w14:paraId="4F529647" w14:textId="1A7CF6DE" w:rsidR="00A30C03" w:rsidDel="00FE3A82" w:rsidRDefault="00A30C03">
      <w:pPr>
        <w:pStyle w:val="ndicedeilustraes"/>
        <w:tabs>
          <w:tab w:val="right" w:leader="dot" w:pos="8494"/>
        </w:tabs>
        <w:rPr>
          <w:del w:id="1081" w:author="Diogo Aires" w:date="2018-07-14T20:22:00Z"/>
          <w:rFonts w:asciiTheme="minorHAnsi" w:eastAsiaTheme="minorEastAsia" w:hAnsiTheme="minorHAnsi"/>
          <w:noProof/>
          <w:lang w:eastAsia="pt-PT"/>
        </w:rPr>
      </w:pPr>
      <w:del w:id="1082" w:author="Diogo Aires" w:date="2018-07-14T20:22:00Z">
        <w:r w:rsidRPr="00FE3A82" w:rsidDel="00FE3A82">
          <w:rPr>
            <w:noProof/>
            <w:rPrChange w:id="1083" w:author="Diogo Aires" w:date="2018-07-14T20:22:00Z">
              <w:rPr>
                <w:rStyle w:val="Hiperligao"/>
                <w:noProof/>
              </w:rPr>
            </w:rPrChange>
          </w:rPr>
          <w:delText>Figura 74 – Novas Instâncias de ProjectResponsible</w:delText>
        </w:r>
        <w:r w:rsidDel="00FE3A82">
          <w:rPr>
            <w:noProof/>
            <w:webHidden/>
          </w:rPr>
          <w:tab/>
        </w:r>
      </w:del>
      <w:del w:id="1084" w:author="Diogo Aires" w:date="2018-07-14T19:23:00Z">
        <w:r w:rsidR="006C5A4E" w:rsidDel="00650FE3">
          <w:rPr>
            <w:noProof/>
            <w:webHidden/>
          </w:rPr>
          <w:delText>59</w:delText>
        </w:r>
      </w:del>
    </w:p>
    <w:p w14:paraId="2E5C03F3" w14:textId="47176B1B" w:rsidR="00A30C03" w:rsidDel="00FE3A82" w:rsidRDefault="00A30C03">
      <w:pPr>
        <w:pStyle w:val="ndicedeilustraes"/>
        <w:tabs>
          <w:tab w:val="right" w:leader="dot" w:pos="8494"/>
        </w:tabs>
        <w:rPr>
          <w:del w:id="1085" w:author="Diogo Aires" w:date="2018-07-14T20:22:00Z"/>
          <w:rFonts w:asciiTheme="minorHAnsi" w:eastAsiaTheme="minorEastAsia" w:hAnsiTheme="minorHAnsi"/>
          <w:noProof/>
          <w:lang w:eastAsia="pt-PT"/>
        </w:rPr>
      </w:pPr>
      <w:del w:id="1086" w:author="Diogo Aires" w:date="2018-07-14T20:22:00Z">
        <w:r w:rsidRPr="00FE3A82" w:rsidDel="00FE3A82">
          <w:rPr>
            <w:noProof/>
            <w:rPrChange w:id="1087" w:author="Diogo Aires" w:date="2018-07-14T20:22:00Z">
              <w:rPr>
                <w:rStyle w:val="Hiperligao"/>
                <w:noProof/>
              </w:rPr>
            </w:rPrChange>
          </w:rPr>
          <w:delText>Figura 75 – Projeto na lista da empresa</w:delText>
        </w:r>
        <w:r w:rsidDel="00FE3A82">
          <w:rPr>
            <w:noProof/>
            <w:webHidden/>
          </w:rPr>
          <w:tab/>
        </w:r>
      </w:del>
      <w:del w:id="1088" w:author="Diogo Aires" w:date="2018-07-14T19:10:00Z">
        <w:r w:rsidDel="006C5A4E">
          <w:rPr>
            <w:noProof/>
            <w:webHidden/>
          </w:rPr>
          <w:delText>60</w:delText>
        </w:r>
      </w:del>
    </w:p>
    <w:p w14:paraId="1B10592C" w14:textId="6874B715" w:rsidR="00A30C03" w:rsidDel="00FE3A82" w:rsidRDefault="00A30C03">
      <w:pPr>
        <w:pStyle w:val="ndicedeilustraes"/>
        <w:tabs>
          <w:tab w:val="right" w:leader="dot" w:pos="8494"/>
        </w:tabs>
        <w:rPr>
          <w:del w:id="1089" w:author="Diogo Aires" w:date="2018-07-14T20:22:00Z"/>
          <w:rFonts w:asciiTheme="minorHAnsi" w:eastAsiaTheme="minorEastAsia" w:hAnsiTheme="minorHAnsi"/>
          <w:noProof/>
          <w:lang w:eastAsia="pt-PT"/>
        </w:rPr>
      </w:pPr>
      <w:del w:id="1090" w:author="Diogo Aires" w:date="2018-07-14T20:22:00Z">
        <w:r w:rsidRPr="00FE3A82" w:rsidDel="00FE3A82">
          <w:rPr>
            <w:noProof/>
            <w:rPrChange w:id="1091" w:author="Diogo Aires" w:date="2018-07-14T20:22:00Z">
              <w:rPr>
                <w:rStyle w:val="Hiperligao"/>
                <w:noProof/>
              </w:rPr>
            </w:rPrChange>
          </w:rPr>
          <w:delText>Figura 76 - Criar formulário</w:delText>
        </w:r>
        <w:r w:rsidDel="00FE3A82">
          <w:rPr>
            <w:noProof/>
            <w:webHidden/>
          </w:rPr>
          <w:tab/>
        </w:r>
      </w:del>
      <w:del w:id="1092" w:author="Diogo Aires" w:date="2018-07-14T19:23:00Z">
        <w:r w:rsidR="006C5A4E" w:rsidDel="00650FE3">
          <w:rPr>
            <w:noProof/>
            <w:webHidden/>
          </w:rPr>
          <w:delText>60</w:delText>
        </w:r>
      </w:del>
    </w:p>
    <w:p w14:paraId="5D39A2EE" w14:textId="60A09D62" w:rsidR="00A30C03" w:rsidDel="00FE3A82" w:rsidRDefault="00A30C03">
      <w:pPr>
        <w:pStyle w:val="ndicedeilustraes"/>
        <w:tabs>
          <w:tab w:val="right" w:leader="dot" w:pos="8494"/>
        </w:tabs>
        <w:rPr>
          <w:del w:id="1093" w:author="Diogo Aires" w:date="2018-07-14T20:22:00Z"/>
          <w:rFonts w:asciiTheme="minorHAnsi" w:eastAsiaTheme="minorEastAsia" w:hAnsiTheme="minorHAnsi"/>
          <w:noProof/>
          <w:lang w:eastAsia="pt-PT"/>
        </w:rPr>
      </w:pPr>
      <w:del w:id="1094" w:author="Diogo Aires" w:date="2018-07-14T20:22:00Z">
        <w:r w:rsidRPr="00FE3A82" w:rsidDel="00FE3A82">
          <w:rPr>
            <w:noProof/>
            <w:rPrChange w:id="1095" w:author="Diogo Aires" w:date="2018-07-14T20:22:00Z">
              <w:rPr>
                <w:rStyle w:val="Hiperligao"/>
                <w:noProof/>
              </w:rPr>
            </w:rPrChange>
          </w:rPr>
          <w:delText>Figura 77 - Nova instância de Form</w:delText>
        </w:r>
        <w:r w:rsidDel="00FE3A82">
          <w:rPr>
            <w:noProof/>
            <w:webHidden/>
          </w:rPr>
          <w:tab/>
        </w:r>
      </w:del>
      <w:del w:id="1096" w:author="Diogo Aires" w:date="2018-07-14T19:23:00Z">
        <w:r w:rsidR="006C5A4E" w:rsidDel="00650FE3">
          <w:rPr>
            <w:noProof/>
            <w:webHidden/>
          </w:rPr>
          <w:delText>60</w:delText>
        </w:r>
      </w:del>
    </w:p>
    <w:p w14:paraId="072C7C46" w14:textId="0CC2A301" w:rsidR="00A30C03" w:rsidDel="00FE3A82" w:rsidRDefault="00A30C03">
      <w:pPr>
        <w:pStyle w:val="ndicedeilustraes"/>
        <w:tabs>
          <w:tab w:val="right" w:leader="dot" w:pos="8494"/>
        </w:tabs>
        <w:rPr>
          <w:del w:id="1097" w:author="Diogo Aires" w:date="2018-07-14T20:22:00Z"/>
          <w:rFonts w:asciiTheme="minorHAnsi" w:eastAsiaTheme="minorEastAsia" w:hAnsiTheme="minorHAnsi"/>
          <w:noProof/>
          <w:lang w:eastAsia="pt-PT"/>
        </w:rPr>
      </w:pPr>
      <w:del w:id="1098" w:author="Diogo Aires" w:date="2018-07-14T20:22:00Z">
        <w:r w:rsidRPr="00FE3A82" w:rsidDel="00FE3A82">
          <w:rPr>
            <w:noProof/>
            <w:rPrChange w:id="1099" w:author="Diogo Aires" w:date="2018-07-14T20:22:00Z">
              <w:rPr>
                <w:rStyle w:val="Hiperligao"/>
                <w:noProof/>
              </w:rPr>
            </w:rPrChange>
          </w:rPr>
          <w:delText>Figura 78  Novas instâncias de FormQuestions</w:delText>
        </w:r>
        <w:r w:rsidDel="00FE3A82">
          <w:rPr>
            <w:noProof/>
            <w:webHidden/>
          </w:rPr>
          <w:tab/>
        </w:r>
      </w:del>
      <w:del w:id="1100" w:author="Diogo Aires" w:date="2018-07-14T19:10:00Z">
        <w:r w:rsidDel="006C5A4E">
          <w:rPr>
            <w:noProof/>
            <w:webHidden/>
          </w:rPr>
          <w:delText>61</w:delText>
        </w:r>
      </w:del>
    </w:p>
    <w:p w14:paraId="50A84DEA" w14:textId="21F40E25" w:rsidR="00A30C03" w:rsidDel="00FE3A82" w:rsidRDefault="00A30C03">
      <w:pPr>
        <w:pStyle w:val="ndicedeilustraes"/>
        <w:tabs>
          <w:tab w:val="right" w:leader="dot" w:pos="8494"/>
        </w:tabs>
        <w:rPr>
          <w:del w:id="1101" w:author="Diogo Aires" w:date="2018-07-14T20:22:00Z"/>
          <w:rFonts w:asciiTheme="minorHAnsi" w:eastAsiaTheme="minorEastAsia" w:hAnsiTheme="minorHAnsi"/>
          <w:noProof/>
          <w:lang w:eastAsia="pt-PT"/>
        </w:rPr>
      </w:pPr>
      <w:del w:id="1102" w:author="Diogo Aires" w:date="2018-07-14T20:22:00Z">
        <w:r w:rsidRPr="00FE3A82" w:rsidDel="00FE3A82">
          <w:rPr>
            <w:noProof/>
            <w:rPrChange w:id="1103" w:author="Diogo Aires" w:date="2018-07-14T20:22:00Z">
              <w:rPr>
                <w:rStyle w:val="Hiperligao"/>
                <w:noProof/>
              </w:rPr>
            </w:rPrChange>
          </w:rPr>
          <w:delText>Figura 79 - Estabelecer Oferta, informação geral</w:delText>
        </w:r>
        <w:r w:rsidDel="00FE3A82">
          <w:rPr>
            <w:noProof/>
            <w:webHidden/>
          </w:rPr>
          <w:tab/>
        </w:r>
      </w:del>
      <w:del w:id="1104" w:author="Diogo Aires" w:date="2018-07-14T19:23:00Z">
        <w:r w:rsidR="006C5A4E" w:rsidDel="00650FE3">
          <w:rPr>
            <w:noProof/>
            <w:webHidden/>
          </w:rPr>
          <w:delText>61</w:delText>
        </w:r>
      </w:del>
    </w:p>
    <w:p w14:paraId="63C1E498" w14:textId="2ACF5E6F" w:rsidR="00A30C03" w:rsidDel="00FE3A82" w:rsidRDefault="00A30C03">
      <w:pPr>
        <w:pStyle w:val="ndicedeilustraes"/>
        <w:tabs>
          <w:tab w:val="right" w:leader="dot" w:pos="8494"/>
        </w:tabs>
        <w:rPr>
          <w:del w:id="1105" w:author="Diogo Aires" w:date="2018-07-14T20:22:00Z"/>
          <w:rFonts w:asciiTheme="minorHAnsi" w:eastAsiaTheme="minorEastAsia" w:hAnsiTheme="minorHAnsi"/>
          <w:noProof/>
          <w:lang w:eastAsia="pt-PT"/>
        </w:rPr>
      </w:pPr>
      <w:del w:id="1106" w:author="Diogo Aires" w:date="2018-07-14T20:22:00Z">
        <w:r w:rsidRPr="00FE3A82" w:rsidDel="00FE3A82">
          <w:rPr>
            <w:noProof/>
            <w:rPrChange w:id="1107" w:author="Diogo Aires" w:date="2018-07-14T20:22:00Z">
              <w:rPr>
                <w:rStyle w:val="Hiperligao"/>
                <w:noProof/>
              </w:rPr>
            </w:rPrChange>
          </w:rPr>
          <w:delText>Figura 80 - Estabelecer Oferta, escolha de projeto</w:delText>
        </w:r>
        <w:r w:rsidDel="00FE3A82">
          <w:rPr>
            <w:noProof/>
            <w:webHidden/>
          </w:rPr>
          <w:tab/>
        </w:r>
      </w:del>
      <w:del w:id="1108" w:author="Diogo Aires" w:date="2018-07-14T19:23:00Z">
        <w:r w:rsidR="006C5A4E" w:rsidDel="00650FE3">
          <w:rPr>
            <w:noProof/>
            <w:webHidden/>
          </w:rPr>
          <w:delText>61</w:delText>
        </w:r>
      </w:del>
    </w:p>
    <w:p w14:paraId="206B8C36" w14:textId="70669C9E" w:rsidR="00A30C03" w:rsidDel="00FE3A82" w:rsidRDefault="00A30C03">
      <w:pPr>
        <w:pStyle w:val="ndicedeilustraes"/>
        <w:tabs>
          <w:tab w:val="right" w:leader="dot" w:pos="8494"/>
        </w:tabs>
        <w:rPr>
          <w:del w:id="1109" w:author="Diogo Aires" w:date="2018-07-14T20:22:00Z"/>
          <w:rFonts w:asciiTheme="minorHAnsi" w:eastAsiaTheme="minorEastAsia" w:hAnsiTheme="minorHAnsi"/>
          <w:noProof/>
          <w:lang w:eastAsia="pt-PT"/>
        </w:rPr>
      </w:pPr>
      <w:del w:id="1110" w:author="Diogo Aires" w:date="2018-07-14T20:22:00Z">
        <w:r w:rsidRPr="00FE3A82" w:rsidDel="00FE3A82">
          <w:rPr>
            <w:noProof/>
            <w:rPrChange w:id="1111" w:author="Diogo Aires" w:date="2018-07-14T20:22:00Z">
              <w:rPr>
                <w:rStyle w:val="Hiperligao"/>
                <w:noProof/>
              </w:rPr>
            </w:rPrChange>
          </w:rPr>
          <w:delText>Figura 81 - Estabelecer Oferta, tecnologias e linguagens</w:delText>
        </w:r>
        <w:r w:rsidDel="00FE3A82">
          <w:rPr>
            <w:noProof/>
            <w:webHidden/>
          </w:rPr>
          <w:tab/>
        </w:r>
      </w:del>
      <w:del w:id="1112" w:author="Diogo Aires" w:date="2018-07-14T19:10:00Z">
        <w:r w:rsidDel="006C5A4E">
          <w:rPr>
            <w:noProof/>
            <w:webHidden/>
          </w:rPr>
          <w:delText>62</w:delText>
        </w:r>
      </w:del>
    </w:p>
    <w:p w14:paraId="58EECA28" w14:textId="2B934080" w:rsidR="00A30C03" w:rsidDel="00FE3A82" w:rsidRDefault="00A30C03">
      <w:pPr>
        <w:pStyle w:val="ndicedeilustraes"/>
        <w:tabs>
          <w:tab w:val="right" w:leader="dot" w:pos="8494"/>
        </w:tabs>
        <w:rPr>
          <w:del w:id="1113" w:author="Diogo Aires" w:date="2018-07-14T20:22:00Z"/>
          <w:rFonts w:asciiTheme="minorHAnsi" w:eastAsiaTheme="minorEastAsia" w:hAnsiTheme="minorHAnsi"/>
          <w:noProof/>
          <w:lang w:eastAsia="pt-PT"/>
        </w:rPr>
      </w:pPr>
      <w:del w:id="1114" w:author="Diogo Aires" w:date="2018-07-14T20:22:00Z">
        <w:r w:rsidRPr="00FE3A82" w:rsidDel="00FE3A82">
          <w:rPr>
            <w:noProof/>
            <w:rPrChange w:id="1115" w:author="Diogo Aires" w:date="2018-07-14T20:22:00Z">
              <w:rPr>
                <w:rStyle w:val="Hiperligao"/>
                <w:noProof/>
              </w:rPr>
            </w:rPrChange>
          </w:rPr>
          <w:delText>Figura 82 - Estabelecer Oferta, escolher formulário</w:delText>
        </w:r>
        <w:r w:rsidDel="00FE3A82">
          <w:rPr>
            <w:noProof/>
            <w:webHidden/>
          </w:rPr>
          <w:tab/>
        </w:r>
      </w:del>
      <w:del w:id="1116" w:author="Diogo Aires" w:date="2018-07-14T19:23:00Z">
        <w:r w:rsidR="006C5A4E" w:rsidDel="00650FE3">
          <w:rPr>
            <w:noProof/>
            <w:webHidden/>
          </w:rPr>
          <w:delText>62</w:delText>
        </w:r>
      </w:del>
    </w:p>
    <w:p w14:paraId="5BCE58DD" w14:textId="4B1E45F1" w:rsidR="00A30C03" w:rsidDel="00FE3A82" w:rsidRDefault="00A30C03">
      <w:pPr>
        <w:pStyle w:val="ndicedeilustraes"/>
        <w:tabs>
          <w:tab w:val="right" w:leader="dot" w:pos="8494"/>
        </w:tabs>
        <w:rPr>
          <w:del w:id="1117" w:author="Diogo Aires" w:date="2018-07-14T20:22:00Z"/>
          <w:rFonts w:asciiTheme="minorHAnsi" w:eastAsiaTheme="minorEastAsia" w:hAnsiTheme="minorHAnsi"/>
          <w:noProof/>
          <w:lang w:eastAsia="pt-PT"/>
        </w:rPr>
      </w:pPr>
      <w:del w:id="1118" w:author="Diogo Aires" w:date="2018-07-14T20:22:00Z">
        <w:r w:rsidRPr="00FE3A82" w:rsidDel="00FE3A82">
          <w:rPr>
            <w:noProof/>
            <w:rPrChange w:id="1119" w:author="Diogo Aires" w:date="2018-07-14T20:22:00Z">
              <w:rPr>
                <w:rStyle w:val="Hiperligao"/>
                <w:noProof/>
              </w:rPr>
            </w:rPrChange>
          </w:rPr>
          <w:delText>Figura 83 - Estabelecer Oferta, tecnologias e linguagens</w:delText>
        </w:r>
        <w:r w:rsidDel="00FE3A82">
          <w:rPr>
            <w:noProof/>
            <w:webHidden/>
          </w:rPr>
          <w:tab/>
        </w:r>
      </w:del>
      <w:del w:id="1120" w:author="Diogo Aires" w:date="2018-07-14T19:23:00Z">
        <w:r w:rsidR="006C5A4E" w:rsidDel="00650FE3">
          <w:rPr>
            <w:noProof/>
            <w:webHidden/>
          </w:rPr>
          <w:delText>62</w:delText>
        </w:r>
      </w:del>
    </w:p>
    <w:p w14:paraId="16340B8D" w14:textId="636E076A" w:rsidR="00A30C03" w:rsidDel="00FE3A82" w:rsidRDefault="00A30C03">
      <w:pPr>
        <w:pStyle w:val="ndicedeilustraes"/>
        <w:tabs>
          <w:tab w:val="right" w:leader="dot" w:pos="8494"/>
        </w:tabs>
        <w:rPr>
          <w:del w:id="1121" w:author="Diogo Aires" w:date="2018-07-14T20:22:00Z"/>
          <w:rFonts w:asciiTheme="minorHAnsi" w:eastAsiaTheme="minorEastAsia" w:hAnsiTheme="minorHAnsi"/>
          <w:noProof/>
          <w:lang w:eastAsia="pt-PT"/>
        </w:rPr>
      </w:pPr>
      <w:del w:id="1122" w:author="Diogo Aires" w:date="2018-07-14T20:22:00Z">
        <w:r w:rsidRPr="00FE3A82" w:rsidDel="00FE3A82">
          <w:rPr>
            <w:noProof/>
            <w:rPrChange w:id="1123" w:author="Diogo Aires" w:date="2018-07-14T20:22:00Z">
              <w:rPr>
                <w:rStyle w:val="Hiperligao"/>
                <w:noProof/>
              </w:rPr>
            </w:rPrChange>
          </w:rPr>
          <w:delText>Figura 84 - Nova instância de Vacancy</w:delText>
        </w:r>
        <w:r w:rsidDel="00FE3A82">
          <w:rPr>
            <w:noProof/>
            <w:webHidden/>
          </w:rPr>
          <w:tab/>
        </w:r>
      </w:del>
      <w:del w:id="1124" w:author="Diogo Aires" w:date="2018-07-14T19:10:00Z">
        <w:r w:rsidDel="006C5A4E">
          <w:rPr>
            <w:noProof/>
            <w:webHidden/>
          </w:rPr>
          <w:delText>63</w:delText>
        </w:r>
      </w:del>
    </w:p>
    <w:p w14:paraId="65ABDDF6" w14:textId="0F1F57AF" w:rsidR="00A30C03" w:rsidDel="00FE3A82" w:rsidRDefault="00A30C03">
      <w:pPr>
        <w:pStyle w:val="ndicedeilustraes"/>
        <w:tabs>
          <w:tab w:val="right" w:leader="dot" w:pos="8494"/>
        </w:tabs>
        <w:rPr>
          <w:del w:id="1125" w:author="Diogo Aires" w:date="2018-07-14T20:22:00Z"/>
          <w:rFonts w:asciiTheme="minorHAnsi" w:eastAsiaTheme="minorEastAsia" w:hAnsiTheme="minorHAnsi"/>
          <w:noProof/>
          <w:lang w:eastAsia="pt-PT"/>
        </w:rPr>
      </w:pPr>
      <w:del w:id="1126" w:author="Diogo Aires" w:date="2018-07-14T20:22:00Z">
        <w:r w:rsidRPr="00FE3A82" w:rsidDel="00FE3A82">
          <w:rPr>
            <w:noProof/>
            <w:rPrChange w:id="1127" w:author="Diogo Aires" w:date="2018-07-14T20:22:00Z">
              <w:rPr>
                <w:rStyle w:val="Hiperligao"/>
                <w:noProof/>
              </w:rPr>
            </w:rPrChange>
          </w:rPr>
          <w:delText>Figura 85 - Novas instâncias de VacancySteps</w:delText>
        </w:r>
        <w:r w:rsidDel="00FE3A82">
          <w:rPr>
            <w:noProof/>
            <w:webHidden/>
          </w:rPr>
          <w:tab/>
        </w:r>
      </w:del>
      <w:del w:id="1128" w:author="Diogo Aires" w:date="2018-07-14T19:10:00Z">
        <w:r w:rsidDel="006C5A4E">
          <w:rPr>
            <w:noProof/>
            <w:webHidden/>
          </w:rPr>
          <w:delText>63</w:delText>
        </w:r>
      </w:del>
    </w:p>
    <w:p w14:paraId="0D6F19FC" w14:textId="407396D0" w:rsidR="00A30C03" w:rsidDel="00FE3A82" w:rsidRDefault="00A30C03">
      <w:pPr>
        <w:pStyle w:val="ndicedeilustraes"/>
        <w:tabs>
          <w:tab w:val="right" w:leader="dot" w:pos="8494"/>
        </w:tabs>
        <w:rPr>
          <w:del w:id="1129" w:author="Diogo Aires" w:date="2018-07-14T20:22:00Z"/>
          <w:rFonts w:asciiTheme="minorHAnsi" w:eastAsiaTheme="minorEastAsia" w:hAnsiTheme="minorHAnsi"/>
          <w:noProof/>
          <w:lang w:eastAsia="pt-PT"/>
        </w:rPr>
      </w:pPr>
      <w:del w:id="1130" w:author="Diogo Aires" w:date="2018-07-14T20:22:00Z">
        <w:r w:rsidRPr="00FE3A82" w:rsidDel="00FE3A82">
          <w:rPr>
            <w:noProof/>
            <w:rPrChange w:id="1131" w:author="Diogo Aires" w:date="2018-07-14T20:22:00Z">
              <w:rPr>
                <w:rStyle w:val="Hiperligao"/>
                <w:noProof/>
              </w:rPr>
            </w:rPrChange>
          </w:rPr>
          <w:delText>Figura 86 - Novas instâncias de VacancyTools e VacancyLanguages</w:delText>
        </w:r>
        <w:r w:rsidDel="00FE3A82">
          <w:rPr>
            <w:noProof/>
            <w:webHidden/>
          </w:rPr>
          <w:tab/>
        </w:r>
      </w:del>
      <w:del w:id="1132" w:author="Diogo Aires" w:date="2018-07-14T19:23:00Z">
        <w:r w:rsidR="006C5A4E" w:rsidDel="00650FE3">
          <w:rPr>
            <w:noProof/>
            <w:webHidden/>
          </w:rPr>
          <w:delText>63</w:delText>
        </w:r>
      </w:del>
    </w:p>
    <w:p w14:paraId="7A44966F" w14:textId="2D6D72EB" w:rsidR="00A30C03" w:rsidDel="00FE3A82" w:rsidRDefault="00A30C03">
      <w:pPr>
        <w:pStyle w:val="ndicedeilustraes"/>
        <w:tabs>
          <w:tab w:val="right" w:leader="dot" w:pos="8494"/>
        </w:tabs>
        <w:rPr>
          <w:del w:id="1133" w:author="Diogo Aires" w:date="2018-07-14T20:22:00Z"/>
          <w:rFonts w:asciiTheme="minorHAnsi" w:eastAsiaTheme="minorEastAsia" w:hAnsiTheme="minorHAnsi"/>
          <w:noProof/>
          <w:lang w:eastAsia="pt-PT"/>
        </w:rPr>
      </w:pPr>
      <w:del w:id="1134" w:author="Diogo Aires" w:date="2018-07-14T20:22:00Z">
        <w:r w:rsidRPr="00FE3A82" w:rsidDel="00FE3A82">
          <w:rPr>
            <w:noProof/>
            <w:rPrChange w:id="1135" w:author="Diogo Aires" w:date="2018-07-14T20:22:00Z">
              <w:rPr>
                <w:rStyle w:val="Hiperligao"/>
                <w:noProof/>
              </w:rPr>
            </w:rPrChange>
          </w:rPr>
          <w:delText>Figura 87 - Pesquisa por posição</w:delText>
        </w:r>
        <w:r w:rsidDel="00FE3A82">
          <w:rPr>
            <w:noProof/>
            <w:webHidden/>
          </w:rPr>
          <w:tab/>
        </w:r>
      </w:del>
      <w:del w:id="1136" w:author="Diogo Aires" w:date="2018-07-14T19:10:00Z">
        <w:r w:rsidDel="006C5A4E">
          <w:rPr>
            <w:noProof/>
            <w:webHidden/>
          </w:rPr>
          <w:delText>64</w:delText>
        </w:r>
      </w:del>
    </w:p>
    <w:p w14:paraId="344C21E0" w14:textId="5ADE748A" w:rsidR="00A30C03" w:rsidDel="00FE3A82" w:rsidRDefault="00A30C03">
      <w:pPr>
        <w:pStyle w:val="ndicedeilustraes"/>
        <w:tabs>
          <w:tab w:val="right" w:leader="dot" w:pos="8494"/>
        </w:tabs>
        <w:rPr>
          <w:del w:id="1137" w:author="Diogo Aires" w:date="2018-07-14T20:22:00Z"/>
          <w:rFonts w:asciiTheme="minorHAnsi" w:eastAsiaTheme="minorEastAsia" w:hAnsiTheme="minorHAnsi"/>
          <w:noProof/>
          <w:lang w:eastAsia="pt-PT"/>
        </w:rPr>
      </w:pPr>
      <w:del w:id="1138" w:author="Diogo Aires" w:date="2018-07-14T20:22:00Z">
        <w:r w:rsidRPr="00FE3A82" w:rsidDel="00FE3A82">
          <w:rPr>
            <w:noProof/>
            <w:rPrChange w:id="1139" w:author="Diogo Aires" w:date="2018-07-14T20:22:00Z">
              <w:rPr>
                <w:rStyle w:val="Hiperligao"/>
                <w:noProof/>
              </w:rPr>
            </w:rPrChange>
          </w:rPr>
          <w:delText>Figura 88  - Pesquisa por posição e linguagem</w:delText>
        </w:r>
        <w:r w:rsidDel="00FE3A82">
          <w:rPr>
            <w:noProof/>
            <w:webHidden/>
          </w:rPr>
          <w:tab/>
        </w:r>
      </w:del>
      <w:del w:id="1140" w:author="Diogo Aires" w:date="2018-07-14T19:10:00Z">
        <w:r w:rsidDel="006C5A4E">
          <w:rPr>
            <w:noProof/>
            <w:webHidden/>
          </w:rPr>
          <w:delText>64</w:delText>
        </w:r>
      </w:del>
    </w:p>
    <w:p w14:paraId="67BC6A76" w14:textId="2329C3CD" w:rsidR="00A30C03" w:rsidDel="00FE3A82" w:rsidRDefault="00A30C03">
      <w:pPr>
        <w:pStyle w:val="ndicedeilustraes"/>
        <w:tabs>
          <w:tab w:val="right" w:leader="dot" w:pos="8494"/>
        </w:tabs>
        <w:rPr>
          <w:del w:id="1141" w:author="Diogo Aires" w:date="2018-07-14T20:22:00Z"/>
          <w:rFonts w:asciiTheme="minorHAnsi" w:eastAsiaTheme="minorEastAsia" w:hAnsiTheme="minorHAnsi"/>
          <w:noProof/>
          <w:lang w:eastAsia="pt-PT"/>
        </w:rPr>
      </w:pPr>
      <w:del w:id="1142" w:author="Diogo Aires" w:date="2018-07-14T20:22:00Z">
        <w:r w:rsidRPr="00FE3A82" w:rsidDel="00FE3A82">
          <w:rPr>
            <w:noProof/>
            <w:rPrChange w:id="1143" w:author="Diogo Aires" w:date="2018-07-14T20:22:00Z">
              <w:rPr>
                <w:rStyle w:val="Hiperligao"/>
                <w:noProof/>
              </w:rPr>
            </w:rPrChange>
          </w:rPr>
          <w:delText>Figura 89 - Pesquisa por posição e tecnologia</w:delText>
        </w:r>
        <w:r w:rsidDel="00FE3A82">
          <w:rPr>
            <w:noProof/>
            <w:webHidden/>
          </w:rPr>
          <w:tab/>
        </w:r>
      </w:del>
      <w:del w:id="1144" w:author="Diogo Aires" w:date="2018-07-14T19:23:00Z">
        <w:r w:rsidR="006C5A4E" w:rsidDel="00650FE3">
          <w:rPr>
            <w:noProof/>
            <w:webHidden/>
          </w:rPr>
          <w:delText>64</w:delText>
        </w:r>
      </w:del>
    </w:p>
    <w:p w14:paraId="424D13C6" w14:textId="14495802" w:rsidR="00A30C03" w:rsidDel="00FE3A82" w:rsidRDefault="00A30C03">
      <w:pPr>
        <w:pStyle w:val="ndicedeilustraes"/>
        <w:tabs>
          <w:tab w:val="right" w:leader="dot" w:pos="8494"/>
        </w:tabs>
        <w:rPr>
          <w:del w:id="1145" w:author="Diogo Aires" w:date="2018-07-14T20:22:00Z"/>
          <w:rFonts w:asciiTheme="minorHAnsi" w:eastAsiaTheme="minorEastAsia" w:hAnsiTheme="minorHAnsi"/>
          <w:noProof/>
          <w:lang w:eastAsia="pt-PT"/>
        </w:rPr>
      </w:pPr>
      <w:del w:id="1146" w:author="Diogo Aires" w:date="2018-07-14T20:22:00Z">
        <w:r w:rsidRPr="00FE3A82" w:rsidDel="00FE3A82">
          <w:rPr>
            <w:noProof/>
            <w:rPrChange w:id="1147" w:author="Diogo Aires" w:date="2018-07-14T20:22:00Z">
              <w:rPr>
                <w:rStyle w:val="Hiperligao"/>
                <w:noProof/>
              </w:rPr>
            </w:rPrChange>
          </w:rPr>
          <w:delText>Figura 90 - Nova instância de Candidacy</w:delText>
        </w:r>
        <w:r w:rsidDel="00FE3A82">
          <w:rPr>
            <w:noProof/>
            <w:webHidden/>
          </w:rPr>
          <w:tab/>
        </w:r>
      </w:del>
      <w:del w:id="1148" w:author="Diogo Aires" w:date="2018-07-14T19:23:00Z">
        <w:r w:rsidR="006C5A4E" w:rsidDel="00650FE3">
          <w:rPr>
            <w:noProof/>
            <w:webHidden/>
          </w:rPr>
          <w:delText>64</w:delText>
        </w:r>
      </w:del>
    </w:p>
    <w:p w14:paraId="21FC63C8" w14:textId="5CC1F19B" w:rsidR="00A30C03" w:rsidDel="00FE3A82" w:rsidRDefault="00A30C03">
      <w:pPr>
        <w:pStyle w:val="ndicedeilustraes"/>
        <w:tabs>
          <w:tab w:val="right" w:leader="dot" w:pos="8494"/>
        </w:tabs>
        <w:rPr>
          <w:del w:id="1149" w:author="Diogo Aires" w:date="2018-07-14T20:22:00Z"/>
          <w:rFonts w:asciiTheme="minorHAnsi" w:eastAsiaTheme="minorEastAsia" w:hAnsiTheme="minorHAnsi"/>
          <w:noProof/>
          <w:lang w:eastAsia="pt-PT"/>
        </w:rPr>
      </w:pPr>
      <w:del w:id="1150" w:author="Diogo Aires" w:date="2018-07-14T20:22:00Z">
        <w:r w:rsidRPr="00FE3A82" w:rsidDel="00FE3A82">
          <w:rPr>
            <w:noProof/>
            <w:rPrChange w:id="1151" w:author="Diogo Aires" w:date="2018-07-14T20:22:00Z">
              <w:rPr>
                <w:rStyle w:val="Hiperligao"/>
                <w:noProof/>
              </w:rPr>
            </w:rPrChange>
          </w:rPr>
          <w:delText>Figura 91 - Nova instância de CandidacyStep</w:delText>
        </w:r>
        <w:r w:rsidDel="00FE3A82">
          <w:rPr>
            <w:noProof/>
            <w:webHidden/>
          </w:rPr>
          <w:tab/>
        </w:r>
      </w:del>
      <w:del w:id="1152" w:author="Diogo Aires" w:date="2018-07-14T19:23:00Z">
        <w:r w:rsidR="006C5A4E" w:rsidDel="00650FE3">
          <w:rPr>
            <w:noProof/>
            <w:webHidden/>
          </w:rPr>
          <w:delText>64</w:delText>
        </w:r>
      </w:del>
    </w:p>
    <w:p w14:paraId="6A8CA2C1" w14:textId="175EBFF2" w:rsidR="00A30C03" w:rsidDel="00FE3A82" w:rsidRDefault="00A30C03">
      <w:pPr>
        <w:pStyle w:val="ndicedeilustraes"/>
        <w:tabs>
          <w:tab w:val="right" w:leader="dot" w:pos="8494"/>
        </w:tabs>
        <w:rPr>
          <w:del w:id="1153" w:author="Diogo Aires" w:date="2018-07-14T20:22:00Z"/>
          <w:rFonts w:asciiTheme="minorHAnsi" w:eastAsiaTheme="minorEastAsia" w:hAnsiTheme="minorHAnsi"/>
          <w:noProof/>
          <w:lang w:eastAsia="pt-PT"/>
        </w:rPr>
      </w:pPr>
      <w:del w:id="1154" w:author="Diogo Aires" w:date="2018-07-14T20:22:00Z">
        <w:r w:rsidRPr="00FE3A82" w:rsidDel="00FE3A82">
          <w:rPr>
            <w:noProof/>
            <w:rPrChange w:id="1155" w:author="Diogo Aires" w:date="2018-07-14T20:22:00Z">
              <w:rPr>
                <w:rStyle w:val="Hiperligao"/>
                <w:noProof/>
              </w:rPr>
            </w:rPrChange>
          </w:rPr>
          <w:delText>Figura 92 - Candidatura, web</w:delText>
        </w:r>
        <w:r w:rsidDel="00FE3A82">
          <w:rPr>
            <w:noProof/>
            <w:webHidden/>
          </w:rPr>
          <w:tab/>
        </w:r>
      </w:del>
      <w:del w:id="1156" w:author="Diogo Aires" w:date="2018-07-14T19:10:00Z">
        <w:r w:rsidDel="006C5A4E">
          <w:rPr>
            <w:noProof/>
            <w:webHidden/>
          </w:rPr>
          <w:delText>65</w:delText>
        </w:r>
      </w:del>
    </w:p>
    <w:p w14:paraId="304CC1AC" w14:textId="28F66B53" w:rsidR="00A30C03" w:rsidDel="00FE3A82" w:rsidRDefault="00A30C03">
      <w:pPr>
        <w:pStyle w:val="ndicedeilustraes"/>
        <w:tabs>
          <w:tab w:val="right" w:leader="dot" w:pos="8494"/>
        </w:tabs>
        <w:rPr>
          <w:del w:id="1157" w:author="Diogo Aires" w:date="2018-07-14T20:22:00Z"/>
          <w:rFonts w:asciiTheme="minorHAnsi" w:eastAsiaTheme="minorEastAsia" w:hAnsiTheme="minorHAnsi"/>
          <w:noProof/>
          <w:lang w:eastAsia="pt-PT"/>
        </w:rPr>
      </w:pPr>
      <w:del w:id="1158" w:author="Diogo Aires" w:date="2018-07-14T20:22:00Z">
        <w:r w:rsidRPr="00FE3A82" w:rsidDel="00FE3A82">
          <w:rPr>
            <w:noProof/>
            <w:rPrChange w:id="1159" w:author="Diogo Aires" w:date="2018-07-14T20:22:00Z">
              <w:rPr>
                <w:rStyle w:val="Hiperligao"/>
                <w:noProof/>
              </w:rPr>
            </w:rPrChange>
          </w:rPr>
          <w:delText>Figura 93 - Candidatura mobile</w:delText>
        </w:r>
        <w:r w:rsidDel="00FE3A82">
          <w:rPr>
            <w:noProof/>
            <w:webHidden/>
          </w:rPr>
          <w:tab/>
        </w:r>
      </w:del>
      <w:del w:id="1160" w:author="Diogo Aires" w:date="2018-07-14T19:10:00Z">
        <w:r w:rsidDel="006C5A4E">
          <w:rPr>
            <w:noProof/>
            <w:webHidden/>
          </w:rPr>
          <w:delText>65</w:delText>
        </w:r>
      </w:del>
    </w:p>
    <w:p w14:paraId="0BAEAB1F" w14:textId="108022C7" w:rsidR="00A30C03" w:rsidDel="00FE3A82" w:rsidRDefault="00A30C03">
      <w:pPr>
        <w:pStyle w:val="ndicedeilustraes"/>
        <w:tabs>
          <w:tab w:val="right" w:leader="dot" w:pos="8494"/>
        </w:tabs>
        <w:rPr>
          <w:del w:id="1161" w:author="Diogo Aires" w:date="2018-07-14T20:22:00Z"/>
          <w:rFonts w:asciiTheme="minorHAnsi" w:eastAsiaTheme="minorEastAsia" w:hAnsiTheme="minorHAnsi"/>
          <w:noProof/>
          <w:lang w:eastAsia="pt-PT"/>
        </w:rPr>
      </w:pPr>
      <w:del w:id="1162" w:author="Diogo Aires" w:date="2018-07-14T20:22:00Z">
        <w:r w:rsidRPr="00FE3A82" w:rsidDel="00FE3A82">
          <w:rPr>
            <w:noProof/>
            <w:rPrChange w:id="1163" w:author="Diogo Aires" w:date="2018-07-14T20:22:00Z">
              <w:rPr>
                <w:rStyle w:val="Hiperligao"/>
                <w:noProof/>
              </w:rPr>
            </w:rPrChange>
          </w:rPr>
          <w:delText>Figura 94 - Passos de uma oferta</w:delText>
        </w:r>
        <w:r w:rsidDel="00FE3A82">
          <w:rPr>
            <w:noProof/>
            <w:webHidden/>
          </w:rPr>
          <w:tab/>
        </w:r>
      </w:del>
      <w:del w:id="1164" w:author="Diogo Aires" w:date="2018-07-14T19:10:00Z">
        <w:r w:rsidDel="006C5A4E">
          <w:rPr>
            <w:noProof/>
            <w:webHidden/>
          </w:rPr>
          <w:delText>66</w:delText>
        </w:r>
      </w:del>
    </w:p>
    <w:p w14:paraId="46E76A40" w14:textId="1EC2D4AF" w:rsidR="00A30C03" w:rsidDel="00FE3A82" w:rsidRDefault="00A30C03">
      <w:pPr>
        <w:pStyle w:val="ndicedeilustraes"/>
        <w:tabs>
          <w:tab w:val="right" w:leader="dot" w:pos="8494"/>
        </w:tabs>
        <w:rPr>
          <w:del w:id="1165" w:author="Diogo Aires" w:date="2018-07-14T20:22:00Z"/>
          <w:rFonts w:asciiTheme="minorHAnsi" w:eastAsiaTheme="minorEastAsia" w:hAnsiTheme="minorHAnsi"/>
          <w:noProof/>
          <w:lang w:eastAsia="pt-PT"/>
        </w:rPr>
      </w:pPr>
      <w:del w:id="1166" w:author="Diogo Aires" w:date="2018-07-14T20:22:00Z">
        <w:r w:rsidRPr="00FE3A82" w:rsidDel="00FE3A82">
          <w:rPr>
            <w:noProof/>
            <w:rPrChange w:id="1167" w:author="Diogo Aires" w:date="2018-07-14T20:22:00Z">
              <w:rPr>
                <w:rStyle w:val="Hiperligao"/>
                <w:noProof/>
              </w:rPr>
            </w:rPrChange>
          </w:rPr>
          <w:delText>Figura 95 - Passo de uma oferta</w:delText>
        </w:r>
        <w:r w:rsidDel="00FE3A82">
          <w:rPr>
            <w:noProof/>
            <w:webHidden/>
          </w:rPr>
          <w:tab/>
        </w:r>
      </w:del>
      <w:del w:id="1168" w:author="Diogo Aires" w:date="2018-07-14T19:10:00Z">
        <w:r w:rsidDel="006C5A4E">
          <w:rPr>
            <w:noProof/>
            <w:webHidden/>
          </w:rPr>
          <w:delText>66</w:delText>
        </w:r>
      </w:del>
    </w:p>
    <w:p w14:paraId="36E3F69D" w14:textId="3365ED61" w:rsidR="00A30C03" w:rsidDel="00FE3A82" w:rsidRDefault="00A30C03">
      <w:pPr>
        <w:pStyle w:val="ndicedeilustraes"/>
        <w:tabs>
          <w:tab w:val="right" w:leader="dot" w:pos="8494"/>
        </w:tabs>
        <w:rPr>
          <w:del w:id="1169" w:author="Diogo Aires" w:date="2018-07-14T20:22:00Z"/>
          <w:rFonts w:asciiTheme="minorHAnsi" w:eastAsiaTheme="minorEastAsia" w:hAnsiTheme="minorHAnsi"/>
          <w:noProof/>
          <w:lang w:eastAsia="pt-PT"/>
        </w:rPr>
      </w:pPr>
      <w:del w:id="1170" w:author="Diogo Aires" w:date="2018-07-14T20:22:00Z">
        <w:r w:rsidRPr="00FE3A82" w:rsidDel="00FE3A82">
          <w:rPr>
            <w:noProof/>
            <w:rPrChange w:id="1171" w:author="Diogo Aires" w:date="2018-07-14T20:22:00Z">
              <w:rPr>
                <w:rStyle w:val="Hiperligao"/>
                <w:noProof/>
              </w:rPr>
            </w:rPrChange>
          </w:rPr>
          <w:delText>Figura 96 - Candidatura</w:delText>
        </w:r>
        <w:r w:rsidDel="00FE3A82">
          <w:rPr>
            <w:noProof/>
            <w:webHidden/>
          </w:rPr>
          <w:tab/>
        </w:r>
      </w:del>
      <w:del w:id="1172" w:author="Diogo Aires" w:date="2018-07-14T19:23:00Z">
        <w:r w:rsidR="006C5A4E" w:rsidDel="00650FE3">
          <w:rPr>
            <w:noProof/>
            <w:webHidden/>
          </w:rPr>
          <w:delText>66</w:delText>
        </w:r>
      </w:del>
    </w:p>
    <w:p w14:paraId="6278A4F2" w14:textId="685077BB" w:rsidR="00A30C03" w:rsidDel="00FE3A82" w:rsidRDefault="00A30C03">
      <w:pPr>
        <w:pStyle w:val="ndicedeilustraes"/>
        <w:tabs>
          <w:tab w:val="right" w:leader="dot" w:pos="8494"/>
        </w:tabs>
        <w:rPr>
          <w:del w:id="1173" w:author="Diogo Aires" w:date="2018-07-14T20:22:00Z"/>
          <w:rFonts w:asciiTheme="minorHAnsi" w:eastAsiaTheme="minorEastAsia" w:hAnsiTheme="minorHAnsi"/>
          <w:noProof/>
          <w:lang w:eastAsia="pt-PT"/>
        </w:rPr>
      </w:pPr>
      <w:del w:id="1174" w:author="Diogo Aires" w:date="2018-07-14T20:22:00Z">
        <w:r w:rsidRPr="00FE3A82" w:rsidDel="00FE3A82">
          <w:rPr>
            <w:noProof/>
            <w:rPrChange w:id="1175" w:author="Diogo Aires" w:date="2018-07-14T20:22:00Z">
              <w:rPr>
                <w:rStyle w:val="Hiperligao"/>
                <w:noProof/>
              </w:rPr>
            </w:rPrChange>
          </w:rPr>
          <w:delText>Figura 97 - Finalização de uma candidatura, email</w:delText>
        </w:r>
        <w:r w:rsidDel="00FE3A82">
          <w:rPr>
            <w:noProof/>
            <w:webHidden/>
          </w:rPr>
          <w:tab/>
        </w:r>
      </w:del>
      <w:del w:id="1176" w:author="Diogo Aires" w:date="2018-07-14T19:23:00Z">
        <w:r w:rsidR="006C5A4E" w:rsidDel="00650FE3">
          <w:rPr>
            <w:noProof/>
            <w:webHidden/>
          </w:rPr>
          <w:delText>66</w:delText>
        </w:r>
      </w:del>
    </w:p>
    <w:p w14:paraId="495CD5CB" w14:textId="720E2470" w:rsidR="00A30C03" w:rsidDel="00FE3A82" w:rsidRDefault="00A30C03">
      <w:pPr>
        <w:pStyle w:val="ndicedeilustraes"/>
        <w:tabs>
          <w:tab w:val="right" w:leader="dot" w:pos="8494"/>
        </w:tabs>
        <w:rPr>
          <w:del w:id="1177" w:author="Diogo Aires" w:date="2018-07-14T20:22:00Z"/>
          <w:rFonts w:asciiTheme="minorHAnsi" w:eastAsiaTheme="minorEastAsia" w:hAnsiTheme="minorHAnsi"/>
          <w:noProof/>
          <w:lang w:eastAsia="pt-PT"/>
        </w:rPr>
      </w:pPr>
      <w:del w:id="1178" w:author="Diogo Aires" w:date="2018-07-14T20:22:00Z">
        <w:r w:rsidRPr="00FE3A82" w:rsidDel="00FE3A82">
          <w:rPr>
            <w:noProof/>
            <w:rPrChange w:id="1179" w:author="Diogo Aires" w:date="2018-07-14T20:22:00Z">
              <w:rPr>
                <w:rStyle w:val="Hiperligao"/>
                <w:noProof/>
              </w:rPr>
            </w:rPrChange>
          </w:rPr>
          <w:delText>Figura 98 - Finalização de uma candidatura, notificação</w:delText>
        </w:r>
        <w:r w:rsidDel="00FE3A82">
          <w:rPr>
            <w:noProof/>
            <w:webHidden/>
          </w:rPr>
          <w:tab/>
        </w:r>
      </w:del>
      <w:del w:id="1180" w:author="Diogo Aires" w:date="2018-07-14T19:10:00Z">
        <w:r w:rsidDel="006C5A4E">
          <w:rPr>
            <w:noProof/>
            <w:webHidden/>
          </w:rPr>
          <w:delText>67</w:delText>
        </w:r>
      </w:del>
    </w:p>
    <w:p w14:paraId="0982AC95" w14:textId="2398BEEC" w:rsidR="00A30C03" w:rsidDel="00FE3A82" w:rsidRDefault="00A30C03">
      <w:pPr>
        <w:pStyle w:val="ndicedeilustraes"/>
        <w:tabs>
          <w:tab w:val="right" w:leader="dot" w:pos="8494"/>
        </w:tabs>
        <w:rPr>
          <w:del w:id="1181" w:author="Diogo Aires" w:date="2018-07-14T20:22:00Z"/>
          <w:rFonts w:asciiTheme="minorHAnsi" w:eastAsiaTheme="minorEastAsia" w:hAnsiTheme="minorHAnsi"/>
          <w:noProof/>
          <w:lang w:eastAsia="pt-PT"/>
        </w:rPr>
      </w:pPr>
      <w:del w:id="1182" w:author="Diogo Aires" w:date="2018-07-14T20:22:00Z">
        <w:r w:rsidRPr="00FE3A82" w:rsidDel="00FE3A82">
          <w:rPr>
            <w:noProof/>
            <w:rPrChange w:id="1183" w:author="Diogo Aires" w:date="2018-07-14T20:22:00Z">
              <w:rPr>
                <w:rStyle w:val="Hiperligao"/>
                <w:noProof/>
              </w:rPr>
            </w:rPrChange>
          </w:rPr>
          <w:delText>Figura 99 - Novas instâncias de VacancyInterview</w:delText>
        </w:r>
        <w:r w:rsidDel="00FE3A82">
          <w:rPr>
            <w:noProof/>
            <w:webHidden/>
          </w:rPr>
          <w:tab/>
        </w:r>
      </w:del>
      <w:del w:id="1184" w:author="Diogo Aires" w:date="2018-07-14T19:23:00Z">
        <w:r w:rsidR="006C5A4E" w:rsidDel="00650FE3">
          <w:rPr>
            <w:noProof/>
            <w:webHidden/>
          </w:rPr>
          <w:delText>67</w:delText>
        </w:r>
      </w:del>
    </w:p>
    <w:p w14:paraId="75238FD1" w14:textId="35E11C4E" w:rsidR="00A30C03" w:rsidDel="00FE3A82" w:rsidRDefault="00A30C03">
      <w:pPr>
        <w:pStyle w:val="ndicedeilustraes"/>
        <w:tabs>
          <w:tab w:val="right" w:leader="dot" w:pos="8494"/>
        </w:tabs>
        <w:rPr>
          <w:del w:id="1185" w:author="Diogo Aires" w:date="2018-07-14T20:22:00Z"/>
          <w:rFonts w:asciiTheme="minorHAnsi" w:eastAsiaTheme="minorEastAsia" w:hAnsiTheme="minorHAnsi"/>
          <w:noProof/>
          <w:lang w:eastAsia="pt-PT"/>
        </w:rPr>
      </w:pPr>
      <w:del w:id="1186" w:author="Diogo Aires" w:date="2018-07-14T20:22:00Z">
        <w:r w:rsidRPr="00FE3A82" w:rsidDel="00FE3A82">
          <w:rPr>
            <w:noProof/>
            <w:rPrChange w:id="1187" w:author="Diogo Aires" w:date="2018-07-14T20:22:00Z">
              <w:rPr>
                <w:rStyle w:val="Hiperligao"/>
                <w:noProof/>
              </w:rPr>
            </w:rPrChange>
          </w:rPr>
          <w:delText>Figura 100 - Alteração sobre VacancyStep</w:delText>
        </w:r>
        <w:r w:rsidDel="00FE3A82">
          <w:rPr>
            <w:noProof/>
            <w:webHidden/>
          </w:rPr>
          <w:tab/>
        </w:r>
      </w:del>
      <w:del w:id="1188" w:author="Diogo Aires" w:date="2018-07-14T19:23:00Z">
        <w:r w:rsidR="006C5A4E" w:rsidDel="00650FE3">
          <w:rPr>
            <w:noProof/>
            <w:webHidden/>
          </w:rPr>
          <w:delText>67</w:delText>
        </w:r>
      </w:del>
    </w:p>
    <w:p w14:paraId="70512DE6" w14:textId="1807BB7F" w:rsidR="00A30C03" w:rsidDel="00FE3A82" w:rsidRDefault="00A30C03">
      <w:pPr>
        <w:pStyle w:val="ndicedeilustraes"/>
        <w:tabs>
          <w:tab w:val="right" w:leader="dot" w:pos="8494"/>
        </w:tabs>
        <w:rPr>
          <w:del w:id="1189" w:author="Diogo Aires" w:date="2018-07-14T20:22:00Z"/>
          <w:rFonts w:asciiTheme="minorHAnsi" w:eastAsiaTheme="minorEastAsia" w:hAnsiTheme="minorHAnsi"/>
          <w:noProof/>
          <w:lang w:eastAsia="pt-PT"/>
        </w:rPr>
      </w:pPr>
      <w:del w:id="1190" w:author="Diogo Aires" w:date="2018-07-14T20:22:00Z">
        <w:r w:rsidRPr="00FE3A82" w:rsidDel="00FE3A82">
          <w:rPr>
            <w:noProof/>
            <w:rPrChange w:id="1191" w:author="Diogo Aires" w:date="2018-07-14T20:22:00Z">
              <w:rPr>
                <w:rStyle w:val="Hiperligao"/>
                <w:noProof/>
              </w:rPr>
            </w:rPrChange>
          </w:rPr>
          <w:delText>Figura 101 - Candidatura depois</w:delText>
        </w:r>
        <w:r w:rsidDel="00FE3A82">
          <w:rPr>
            <w:noProof/>
            <w:webHidden/>
          </w:rPr>
          <w:tab/>
        </w:r>
      </w:del>
      <w:del w:id="1192" w:author="Diogo Aires" w:date="2018-07-14T19:23:00Z">
        <w:r w:rsidR="006C5A4E" w:rsidDel="00650FE3">
          <w:rPr>
            <w:noProof/>
            <w:webHidden/>
          </w:rPr>
          <w:delText>67</w:delText>
        </w:r>
      </w:del>
    </w:p>
    <w:p w14:paraId="755ABCD3" w14:textId="7BB0C4D6" w:rsidR="00A30C03" w:rsidDel="00FE3A82" w:rsidRDefault="00A30C03">
      <w:pPr>
        <w:pStyle w:val="ndicedeilustraes"/>
        <w:tabs>
          <w:tab w:val="right" w:leader="dot" w:pos="8494"/>
        </w:tabs>
        <w:rPr>
          <w:del w:id="1193" w:author="Diogo Aires" w:date="2018-07-14T20:22:00Z"/>
          <w:rFonts w:asciiTheme="minorHAnsi" w:eastAsiaTheme="minorEastAsia" w:hAnsiTheme="minorHAnsi"/>
          <w:noProof/>
          <w:lang w:eastAsia="pt-PT"/>
        </w:rPr>
      </w:pPr>
      <w:del w:id="1194" w:author="Diogo Aires" w:date="2018-07-14T20:22:00Z">
        <w:r w:rsidRPr="00FE3A82" w:rsidDel="00FE3A82">
          <w:rPr>
            <w:noProof/>
            <w:rPrChange w:id="1195" w:author="Diogo Aires" w:date="2018-07-14T20:22:00Z">
              <w:rPr>
                <w:rStyle w:val="Hiperligao"/>
                <w:noProof/>
              </w:rPr>
            </w:rPrChange>
          </w:rPr>
          <w:delText>Figura 102 - Continuação da candidatura, email</w:delText>
        </w:r>
        <w:r w:rsidDel="00FE3A82">
          <w:rPr>
            <w:noProof/>
            <w:webHidden/>
          </w:rPr>
          <w:tab/>
        </w:r>
      </w:del>
      <w:del w:id="1196" w:author="Diogo Aires" w:date="2018-07-14T19:10:00Z">
        <w:r w:rsidDel="006C5A4E">
          <w:rPr>
            <w:noProof/>
            <w:webHidden/>
          </w:rPr>
          <w:delText>68</w:delText>
        </w:r>
      </w:del>
    </w:p>
    <w:p w14:paraId="350AD6A0" w14:textId="477C2D71" w:rsidR="00A30C03" w:rsidDel="00FE3A82" w:rsidRDefault="00A30C03">
      <w:pPr>
        <w:pStyle w:val="ndicedeilustraes"/>
        <w:tabs>
          <w:tab w:val="right" w:leader="dot" w:pos="8494"/>
        </w:tabs>
        <w:rPr>
          <w:del w:id="1197" w:author="Diogo Aires" w:date="2018-07-14T20:22:00Z"/>
          <w:rFonts w:asciiTheme="minorHAnsi" w:eastAsiaTheme="minorEastAsia" w:hAnsiTheme="minorHAnsi"/>
          <w:noProof/>
          <w:lang w:eastAsia="pt-PT"/>
        </w:rPr>
      </w:pPr>
      <w:del w:id="1198" w:author="Diogo Aires" w:date="2018-07-14T20:22:00Z">
        <w:r w:rsidRPr="00FE3A82" w:rsidDel="00FE3A82">
          <w:rPr>
            <w:noProof/>
            <w:rPrChange w:id="1199" w:author="Diogo Aires" w:date="2018-07-14T20:22:00Z">
              <w:rPr>
                <w:rStyle w:val="Hiperligao"/>
                <w:noProof/>
              </w:rPr>
            </w:rPrChange>
          </w:rPr>
          <w:delText>Figura 103 - Continuação da candidatura, notificação</w:delText>
        </w:r>
        <w:r w:rsidDel="00FE3A82">
          <w:rPr>
            <w:noProof/>
            <w:webHidden/>
          </w:rPr>
          <w:tab/>
        </w:r>
      </w:del>
      <w:del w:id="1200" w:author="Diogo Aires" w:date="2018-07-14T19:10:00Z">
        <w:r w:rsidDel="006C5A4E">
          <w:rPr>
            <w:noProof/>
            <w:webHidden/>
          </w:rPr>
          <w:delText>68</w:delText>
        </w:r>
      </w:del>
    </w:p>
    <w:p w14:paraId="7BD88838" w14:textId="01E830E1" w:rsidR="00A30C03" w:rsidDel="00FE3A82" w:rsidRDefault="00A30C03">
      <w:pPr>
        <w:pStyle w:val="ndicedeilustraes"/>
        <w:tabs>
          <w:tab w:val="right" w:leader="dot" w:pos="8494"/>
        </w:tabs>
        <w:rPr>
          <w:del w:id="1201" w:author="Diogo Aires" w:date="2018-07-14T20:22:00Z"/>
          <w:rFonts w:asciiTheme="minorHAnsi" w:eastAsiaTheme="minorEastAsia" w:hAnsiTheme="minorHAnsi"/>
          <w:noProof/>
          <w:lang w:eastAsia="pt-PT"/>
        </w:rPr>
      </w:pPr>
      <w:del w:id="1202" w:author="Diogo Aires" w:date="2018-07-14T20:22:00Z">
        <w:r w:rsidRPr="00FE3A82" w:rsidDel="00FE3A82">
          <w:rPr>
            <w:noProof/>
            <w:rPrChange w:id="1203" w:author="Diogo Aires" w:date="2018-07-14T20:22:00Z">
              <w:rPr>
                <w:rStyle w:val="Hiperligao"/>
                <w:noProof/>
              </w:rPr>
            </w:rPrChange>
          </w:rPr>
          <w:delText>Figura 104 – Eventos</w:delText>
        </w:r>
        <w:r w:rsidDel="00FE3A82">
          <w:rPr>
            <w:noProof/>
            <w:webHidden/>
          </w:rPr>
          <w:tab/>
        </w:r>
      </w:del>
      <w:del w:id="1204" w:author="Diogo Aires" w:date="2018-07-14T19:10:00Z">
        <w:r w:rsidDel="006C5A4E">
          <w:rPr>
            <w:noProof/>
            <w:webHidden/>
          </w:rPr>
          <w:delText>69</w:delText>
        </w:r>
      </w:del>
    </w:p>
    <w:p w14:paraId="3CEED337" w14:textId="43A7DFA3" w:rsidR="00A30C03" w:rsidDel="00FE3A82" w:rsidRDefault="00A30C03">
      <w:pPr>
        <w:pStyle w:val="ndicedeilustraes"/>
        <w:tabs>
          <w:tab w:val="right" w:leader="dot" w:pos="8494"/>
        </w:tabs>
        <w:rPr>
          <w:del w:id="1205" w:author="Diogo Aires" w:date="2018-07-14T20:22:00Z"/>
          <w:rFonts w:asciiTheme="minorHAnsi" w:eastAsiaTheme="minorEastAsia" w:hAnsiTheme="minorHAnsi"/>
          <w:noProof/>
          <w:lang w:eastAsia="pt-PT"/>
        </w:rPr>
      </w:pPr>
      <w:del w:id="1206" w:author="Diogo Aires" w:date="2018-07-14T20:22:00Z">
        <w:r w:rsidRPr="00FE3A82" w:rsidDel="00FE3A82">
          <w:rPr>
            <w:noProof/>
            <w:rPrChange w:id="1207" w:author="Diogo Aires" w:date="2018-07-14T20:22:00Z">
              <w:rPr>
                <w:rStyle w:val="Hiperligao"/>
                <w:noProof/>
              </w:rPr>
            </w:rPrChange>
          </w:rPr>
          <w:delText>Figura 105 - Eventos com disponibilidade</w:delText>
        </w:r>
        <w:r w:rsidDel="00FE3A82">
          <w:rPr>
            <w:noProof/>
            <w:webHidden/>
          </w:rPr>
          <w:tab/>
        </w:r>
      </w:del>
      <w:del w:id="1208" w:author="Diogo Aires" w:date="2018-07-14T19:10:00Z">
        <w:r w:rsidDel="006C5A4E">
          <w:rPr>
            <w:noProof/>
            <w:webHidden/>
          </w:rPr>
          <w:delText>69</w:delText>
        </w:r>
      </w:del>
    </w:p>
    <w:p w14:paraId="3129BD06" w14:textId="1A3B3707" w:rsidR="00A30C03" w:rsidDel="00FE3A82" w:rsidRDefault="00A30C03">
      <w:pPr>
        <w:pStyle w:val="ndicedeilustraes"/>
        <w:tabs>
          <w:tab w:val="right" w:leader="dot" w:pos="8494"/>
        </w:tabs>
        <w:rPr>
          <w:del w:id="1209" w:author="Diogo Aires" w:date="2018-07-14T20:22:00Z"/>
          <w:rFonts w:asciiTheme="minorHAnsi" w:eastAsiaTheme="minorEastAsia" w:hAnsiTheme="minorHAnsi"/>
          <w:noProof/>
          <w:lang w:eastAsia="pt-PT"/>
        </w:rPr>
      </w:pPr>
      <w:del w:id="1210" w:author="Diogo Aires" w:date="2018-07-14T20:22:00Z">
        <w:r w:rsidRPr="00FE3A82" w:rsidDel="00FE3A82">
          <w:rPr>
            <w:noProof/>
            <w:rPrChange w:id="1211" w:author="Diogo Aires" w:date="2018-07-14T20:22:00Z">
              <w:rPr>
                <w:rStyle w:val="Hiperligao"/>
                <w:noProof/>
              </w:rPr>
            </w:rPrChange>
          </w:rPr>
          <w:delText>Figura 106 - Pop-up do novo evento</w:delText>
        </w:r>
        <w:r w:rsidDel="00FE3A82">
          <w:rPr>
            <w:noProof/>
            <w:webHidden/>
          </w:rPr>
          <w:tab/>
        </w:r>
      </w:del>
      <w:del w:id="1212" w:author="Diogo Aires" w:date="2018-07-14T19:10:00Z">
        <w:r w:rsidDel="006C5A4E">
          <w:rPr>
            <w:noProof/>
            <w:webHidden/>
          </w:rPr>
          <w:delText>70</w:delText>
        </w:r>
      </w:del>
    </w:p>
    <w:p w14:paraId="29455311" w14:textId="6CBAC49B" w:rsidR="00A30C03" w:rsidDel="00FE3A82" w:rsidRDefault="00A30C03">
      <w:pPr>
        <w:pStyle w:val="ndicedeilustraes"/>
        <w:tabs>
          <w:tab w:val="right" w:leader="dot" w:pos="8494"/>
        </w:tabs>
        <w:rPr>
          <w:del w:id="1213" w:author="Diogo Aires" w:date="2018-07-14T20:22:00Z"/>
          <w:rFonts w:asciiTheme="minorHAnsi" w:eastAsiaTheme="minorEastAsia" w:hAnsiTheme="minorHAnsi"/>
          <w:noProof/>
          <w:lang w:eastAsia="pt-PT"/>
        </w:rPr>
      </w:pPr>
      <w:del w:id="1214" w:author="Diogo Aires" w:date="2018-07-14T20:22:00Z">
        <w:r w:rsidRPr="00FE3A82" w:rsidDel="00FE3A82">
          <w:rPr>
            <w:noProof/>
            <w:rPrChange w:id="1215" w:author="Diogo Aires" w:date="2018-07-14T20:22:00Z">
              <w:rPr>
                <w:rStyle w:val="Hiperligao"/>
                <w:noProof/>
              </w:rPr>
            </w:rPrChange>
          </w:rPr>
          <w:delText>Figura 107 - Pop-up para escolher localidades</w:delText>
        </w:r>
        <w:r w:rsidDel="00FE3A82">
          <w:rPr>
            <w:noProof/>
            <w:webHidden/>
          </w:rPr>
          <w:tab/>
        </w:r>
      </w:del>
      <w:del w:id="1216" w:author="Diogo Aires" w:date="2018-07-14T19:10:00Z">
        <w:r w:rsidDel="006C5A4E">
          <w:rPr>
            <w:noProof/>
            <w:webHidden/>
          </w:rPr>
          <w:delText>70</w:delText>
        </w:r>
      </w:del>
    </w:p>
    <w:p w14:paraId="63907C61" w14:textId="54156FEF" w:rsidR="00A30C03" w:rsidDel="00FE3A82" w:rsidRDefault="00A30C03">
      <w:pPr>
        <w:pStyle w:val="ndicedeilustraes"/>
        <w:tabs>
          <w:tab w:val="right" w:leader="dot" w:pos="8494"/>
        </w:tabs>
        <w:rPr>
          <w:del w:id="1217" w:author="Diogo Aires" w:date="2018-07-14T20:22:00Z"/>
          <w:rFonts w:asciiTheme="minorHAnsi" w:eastAsiaTheme="minorEastAsia" w:hAnsiTheme="minorHAnsi"/>
          <w:noProof/>
          <w:lang w:eastAsia="pt-PT"/>
        </w:rPr>
      </w:pPr>
      <w:del w:id="1218" w:author="Diogo Aires" w:date="2018-07-14T20:22:00Z">
        <w:r w:rsidRPr="00FE3A82" w:rsidDel="00FE3A82">
          <w:rPr>
            <w:noProof/>
            <w:rPrChange w:id="1219" w:author="Diogo Aires" w:date="2018-07-14T20:22:00Z">
              <w:rPr>
                <w:rStyle w:val="Hiperligao"/>
                <w:noProof/>
              </w:rPr>
            </w:rPrChange>
          </w:rPr>
          <w:delText>Figura 108 - Nova instância de Event e Interview</w:delText>
        </w:r>
        <w:r w:rsidDel="00FE3A82">
          <w:rPr>
            <w:noProof/>
            <w:webHidden/>
          </w:rPr>
          <w:tab/>
        </w:r>
      </w:del>
      <w:del w:id="1220" w:author="Diogo Aires" w:date="2018-07-14T19:10:00Z">
        <w:r w:rsidDel="006C5A4E">
          <w:rPr>
            <w:noProof/>
            <w:webHidden/>
          </w:rPr>
          <w:delText>70</w:delText>
        </w:r>
      </w:del>
    </w:p>
    <w:p w14:paraId="390080D6" w14:textId="557406F4" w:rsidR="00A30C03" w:rsidDel="00FE3A82" w:rsidRDefault="00A30C03">
      <w:pPr>
        <w:pStyle w:val="ndicedeilustraes"/>
        <w:tabs>
          <w:tab w:val="right" w:leader="dot" w:pos="8494"/>
        </w:tabs>
        <w:rPr>
          <w:del w:id="1221" w:author="Diogo Aires" w:date="2018-07-14T20:22:00Z"/>
          <w:rFonts w:asciiTheme="minorHAnsi" w:eastAsiaTheme="minorEastAsia" w:hAnsiTheme="minorHAnsi"/>
          <w:noProof/>
          <w:lang w:eastAsia="pt-PT"/>
        </w:rPr>
      </w:pPr>
      <w:del w:id="1222" w:author="Diogo Aires" w:date="2018-07-14T20:22:00Z">
        <w:r w:rsidRPr="00FE3A82" w:rsidDel="00FE3A82">
          <w:rPr>
            <w:noProof/>
            <w:rPrChange w:id="1223" w:author="Diogo Aires" w:date="2018-07-14T20:22:00Z">
              <w:rPr>
                <w:rStyle w:val="Hiperligao"/>
                <w:noProof/>
              </w:rPr>
            </w:rPrChange>
          </w:rPr>
          <w:delText>Figura 109 - Nova entrevista, informação geral</w:delText>
        </w:r>
        <w:r w:rsidDel="00FE3A82">
          <w:rPr>
            <w:noProof/>
            <w:webHidden/>
          </w:rPr>
          <w:tab/>
        </w:r>
      </w:del>
      <w:del w:id="1224" w:author="Diogo Aires" w:date="2018-07-14T19:10:00Z">
        <w:r w:rsidDel="006C5A4E">
          <w:rPr>
            <w:noProof/>
            <w:webHidden/>
          </w:rPr>
          <w:delText>70</w:delText>
        </w:r>
      </w:del>
    </w:p>
    <w:p w14:paraId="635B6549" w14:textId="5F3BA464" w:rsidR="00A30C03" w:rsidDel="00FE3A82" w:rsidRDefault="00A30C03">
      <w:pPr>
        <w:pStyle w:val="ndicedeilustraes"/>
        <w:tabs>
          <w:tab w:val="right" w:leader="dot" w:pos="8494"/>
        </w:tabs>
        <w:rPr>
          <w:del w:id="1225" w:author="Diogo Aires" w:date="2018-07-14T20:22:00Z"/>
          <w:rFonts w:asciiTheme="minorHAnsi" w:eastAsiaTheme="minorEastAsia" w:hAnsiTheme="minorHAnsi"/>
          <w:noProof/>
          <w:lang w:eastAsia="pt-PT"/>
        </w:rPr>
      </w:pPr>
      <w:del w:id="1226" w:author="Diogo Aires" w:date="2018-07-14T20:22:00Z">
        <w:r w:rsidRPr="00FE3A82" w:rsidDel="00FE3A82">
          <w:rPr>
            <w:noProof/>
            <w:rPrChange w:id="1227" w:author="Diogo Aires" w:date="2018-07-14T20:22:00Z">
              <w:rPr>
                <w:rStyle w:val="Hiperligao"/>
                <w:noProof/>
              </w:rPr>
            </w:rPrChange>
          </w:rPr>
          <w:delText>Figura 110 - Nova entrevista, responsável</w:delText>
        </w:r>
        <w:r w:rsidDel="00FE3A82">
          <w:rPr>
            <w:noProof/>
            <w:webHidden/>
          </w:rPr>
          <w:tab/>
        </w:r>
      </w:del>
      <w:del w:id="1228" w:author="Diogo Aires" w:date="2018-07-14T19:10:00Z">
        <w:r w:rsidDel="006C5A4E">
          <w:rPr>
            <w:noProof/>
            <w:webHidden/>
          </w:rPr>
          <w:delText>71</w:delText>
        </w:r>
      </w:del>
    </w:p>
    <w:p w14:paraId="44498FAA" w14:textId="0E1E83CC" w:rsidR="00A30C03" w:rsidDel="00FE3A82" w:rsidRDefault="00A30C03">
      <w:pPr>
        <w:pStyle w:val="ndicedeilustraes"/>
        <w:tabs>
          <w:tab w:val="right" w:leader="dot" w:pos="8494"/>
        </w:tabs>
        <w:rPr>
          <w:del w:id="1229" w:author="Diogo Aires" w:date="2018-07-14T20:22:00Z"/>
          <w:rFonts w:asciiTheme="minorHAnsi" w:eastAsiaTheme="minorEastAsia" w:hAnsiTheme="minorHAnsi"/>
          <w:noProof/>
          <w:lang w:eastAsia="pt-PT"/>
        </w:rPr>
      </w:pPr>
      <w:del w:id="1230" w:author="Diogo Aires" w:date="2018-07-14T20:22:00Z">
        <w:r w:rsidRPr="00FE3A82" w:rsidDel="00FE3A82">
          <w:rPr>
            <w:noProof/>
            <w:rPrChange w:id="1231" w:author="Diogo Aires" w:date="2018-07-14T20:22:00Z">
              <w:rPr>
                <w:rStyle w:val="Hiperligao"/>
                <w:noProof/>
              </w:rPr>
            </w:rPrChange>
          </w:rPr>
          <w:delText>Figura 111  - Nova entrevista, participante</w:delText>
        </w:r>
        <w:r w:rsidDel="00FE3A82">
          <w:rPr>
            <w:noProof/>
            <w:webHidden/>
          </w:rPr>
          <w:tab/>
        </w:r>
      </w:del>
      <w:del w:id="1232" w:author="Diogo Aires" w:date="2018-07-14T19:10:00Z">
        <w:r w:rsidDel="006C5A4E">
          <w:rPr>
            <w:noProof/>
            <w:webHidden/>
          </w:rPr>
          <w:delText>71</w:delText>
        </w:r>
      </w:del>
    </w:p>
    <w:p w14:paraId="5519470C" w14:textId="43B2D910" w:rsidR="00A30C03" w:rsidDel="00FE3A82" w:rsidRDefault="00A30C03">
      <w:pPr>
        <w:pStyle w:val="ndicedeilustraes"/>
        <w:tabs>
          <w:tab w:val="right" w:leader="dot" w:pos="8494"/>
        </w:tabs>
        <w:rPr>
          <w:del w:id="1233" w:author="Diogo Aires" w:date="2018-07-14T20:22:00Z"/>
          <w:rFonts w:asciiTheme="minorHAnsi" w:eastAsiaTheme="minorEastAsia" w:hAnsiTheme="minorHAnsi"/>
          <w:noProof/>
          <w:lang w:eastAsia="pt-PT"/>
        </w:rPr>
      </w:pPr>
      <w:del w:id="1234" w:author="Diogo Aires" w:date="2018-07-14T20:22:00Z">
        <w:r w:rsidRPr="00FE3A82" w:rsidDel="00FE3A82">
          <w:rPr>
            <w:noProof/>
            <w:rPrChange w:id="1235" w:author="Diogo Aires" w:date="2018-07-14T20:22:00Z">
              <w:rPr>
                <w:rStyle w:val="Hiperligao"/>
                <w:noProof/>
              </w:rPr>
            </w:rPrChange>
          </w:rPr>
          <w:delText>Figura 112 - Convite da entrevista, email</w:delText>
        </w:r>
        <w:r w:rsidDel="00FE3A82">
          <w:rPr>
            <w:noProof/>
            <w:webHidden/>
          </w:rPr>
          <w:tab/>
        </w:r>
      </w:del>
      <w:del w:id="1236" w:author="Diogo Aires" w:date="2018-07-14T19:10:00Z">
        <w:r w:rsidDel="006C5A4E">
          <w:rPr>
            <w:noProof/>
            <w:webHidden/>
          </w:rPr>
          <w:delText>71</w:delText>
        </w:r>
      </w:del>
    </w:p>
    <w:p w14:paraId="45C76C7A" w14:textId="3F3E1E3E" w:rsidR="00A30C03" w:rsidDel="00FE3A82" w:rsidRDefault="00A30C03">
      <w:pPr>
        <w:pStyle w:val="ndicedeilustraes"/>
        <w:tabs>
          <w:tab w:val="right" w:leader="dot" w:pos="8494"/>
        </w:tabs>
        <w:rPr>
          <w:del w:id="1237" w:author="Diogo Aires" w:date="2018-07-14T20:22:00Z"/>
          <w:rFonts w:asciiTheme="minorHAnsi" w:eastAsiaTheme="minorEastAsia" w:hAnsiTheme="minorHAnsi"/>
          <w:noProof/>
          <w:lang w:eastAsia="pt-PT"/>
        </w:rPr>
      </w:pPr>
      <w:del w:id="1238" w:author="Diogo Aires" w:date="2018-07-14T20:22:00Z">
        <w:r w:rsidRPr="00FE3A82" w:rsidDel="00FE3A82">
          <w:rPr>
            <w:noProof/>
            <w:rPrChange w:id="1239" w:author="Diogo Aires" w:date="2018-07-14T20:22:00Z">
              <w:rPr>
                <w:rStyle w:val="Hiperligao"/>
                <w:noProof/>
              </w:rPr>
            </w:rPrChange>
          </w:rPr>
          <w:delText>Figura 113 - Convite da entrevista, notificação</w:delText>
        </w:r>
        <w:r w:rsidDel="00FE3A82">
          <w:rPr>
            <w:noProof/>
            <w:webHidden/>
          </w:rPr>
          <w:tab/>
        </w:r>
      </w:del>
      <w:del w:id="1240" w:author="Diogo Aires" w:date="2018-07-14T19:10:00Z">
        <w:r w:rsidDel="006C5A4E">
          <w:rPr>
            <w:noProof/>
            <w:webHidden/>
          </w:rPr>
          <w:delText>71</w:delText>
        </w:r>
      </w:del>
    </w:p>
    <w:p w14:paraId="0E996B5A" w14:textId="4D1B0BC9" w:rsidR="00A30C03" w:rsidDel="00FE3A82" w:rsidRDefault="00A30C03">
      <w:pPr>
        <w:pStyle w:val="ndicedeilustraes"/>
        <w:tabs>
          <w:tab w:val="right" w:leader="dot" w:pos="8494"/>
        </w:tabs>
        <w:rPr>
          <w:del w:id="1241" w:author="Diogo Aires" w:date="2018-07-14T20:22:00Z"/>
          <w:rFonts w:asciiTheme="minorHAnsi" w:eastAsiaTheme="minorEastAsia" w:hAnsiTheme="minorHAnsi"/>
          <w:noProof/>
          <w:lang w:eastAsia="pt-PT"/>
        </w:rPr>
      </w:pPr>
      <w:del w:id="1242" w:author="Diogo Aires" w:date="2018-07-14T20:22:00Z">
        <w:r w:rsidRPr="00FE3A82" w:rsidDel="00FE3A82">
          <w:rPr>
            <w:noProof/>
            <w:rPrChange w:id="1243" w:author="Diogo Aires" w:date="2018-07-14T20:22:00Z">
              <w:rPr>
                <w:rStyle w:val="Hiperligao"/>
                <w:noProof/>
              </w:rPr>
            </w:rPrChange>
          </w:rPr>
          <w:delText>Figura 114 - Erro na marcação</w:delText>
        </w:r>
        <w:r w:rsidDel="00FE3A82">
          <w:rPr>
            <w:noProof/>
            <w:webHidden/>
          </w:rPr>
          <w:tab/>
        </w:r>
      </w:del>
      <w:del w:id="1244" w:author="Diogo Aires" w:date="2018-07-14T19:10:00Z">
        <w:r w:rsidDel="006C5A4E">
          <w:rPr>
            <w:noProof/>
            <w:webHidden/>
          </w:rPr>
          <w:delText>71</w:delText>
        </w:r>
      </w:del>
    </w:p>
    <w:p w14:paraId="6AEEE56B" w14:textId="08460AFA" w:rsidR="003737CF" w:rsidRDefault="002E68E1" w:rsidP="00A56E03">
      <w:p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fldChar w:fldCharType="end"/>
      </w:r>
    </w:p>
    <w:p w14:paraId="028B2F1A" w14:textId="6E787863" w:rsidR="00D45365" w:rsidRDefault="00D45365" w:rsidP="00A56E03">
      <w:pPr>
        <w:rPr>
          <w:b/>
          <w:bCs/>
          <w:sz w:val="18"/>
          <w:szCs w:val="18"/>
        </w:rPr>
      </w:pPr>
    </w:p>
    <w:p w14:paraId="1EAF6D0C" w14:textId="1481F26D" w:rsidR="00D45365" w:rsidRDefault="00D45365" w:rsidP="00A56E03">
      <w:pPr>
        <w:rPr>
          <w:b/>
          <w:bCs/>
          <w:sz w:val="18"/>
          <w:szCs w:val="18"/>
        </w:rPr>
      </w:pPr>
    </w:p>
    <w:p w14:paraId="583DF6D2" w14:textId="210AF9DA" w:rsidR="00D45365" w:rsidRDefault="00D45365" w:rsidP="00A56E03">
      <w:pPr>
        <w:rPr>
          <w:b/>
          <w:bCs/>
          <w:sz w:val="18"/>
          <w:szCs w:val="18"/>
        </w:rPr>
      </w:pPr>
    </w:p>
    <w:p w14:paraId="3D1FF324" w14:textId="5522531F" w:rsidR="00D45365" w:rsidRDefault="00D45365" w:rsidP="00A56E03">
      <w:pPr>
        <w:rPr>
          <w:b/>
          <w:bCs/>
          <w:sz w:val="18"/>
          <w:szCs w:val="18"/>
        </w:rPr>
      </w:pPr>
    </w:p>
    <w:p w14:paraId="20DBA91A" w14:textId="37965238" w:rsidR="00D45365" w:rsidRDefault="00D45365" w:rsidP="00A56E03">
      <w:pPr>
        <w:rPr>
          <w:b/>
          <w:bCs/>
          <w:sz w:val="18"/>
          <w:szCs w:val="18"/>
        </w:rPr>
      </w:pPr>
    </w:p>
    <w:p w14:paraId="1CDD06B0" w14:textId="66564755" w:rsidR="00D45365" w:rsidRDefault="00D45365" w:rsidP="00A56E03">
      <w:pPr>
        <w:rPr>
          <w:b/>
          <w:bCs/>
          <w:sz w:val="18"/>
          <w:szCs w:val="18"/>
        </w:rPr>
      </w:pPr>
    </w:p>
    <w:p w14:paraId="16FB66F7" w14:textId="45A9D876" w:rsidR="00D45365" w:rsidRDefault="00D45365" w:rsidP="00A56E03">
      <w:pPr>
        <w:rPr>
          <w:b/>
          <w:bCs/>
          <w:sz w:val="18"/>
          <w:szCs w:val="18"/>
        </w:rPr>
      </w:pPr>
    </w:p>
    <w:p w14:paraId="1FE212B1" w14:textId="3EF3D263" w:rsidR="00D45365" w:rsidRDefault="00D45365" w:rsidP="00A56E03">
      <w:pPr>
        <w:rPr>
          <w:b/>
          <w:bCs/>
          <w:sz w:val="18"/>
          <w:szCs w:val="18"/>
        </w:rPr>
      </w:pPr>
    </w:p>
    <w:p w14:paraId="2ADB01BF" w14:textId="6BE434CC" w:rsidR="00D45365" w:rsidRDefault="00D45365" w:rsidP="00A56E03">
      <w:pPr>
        <w:rPr>
          <w:b/>
          <w:bCs/>
          <w:sz w:val="18"/>
          <w:szCs w:val="18"/>
        </w:rPr>
      </w:pPr>
    </w:p>
    <w:p w14:paraId="2CCA5DBD" w14:textId="480DC359" w:rsidR="00D45365" w:rsidRDefault="00D45365" w:rsidP="00A56E03">
      <w:pPr>
        <w:rPr>
          <w:b/>
          <w:bCs/>
          <w:sz w:val="18"/>
          <w:szCs w:val="18"/>
        </w:rPr>
      </w:pPr>
    </w:p>
    <w:p w14:paraId="530BF76F" w14:textId="1FADF4E2" w:rsidR="00D45365" w:rsidRDefault="00D45365" w:rsidP="00A56E03">
      <w:pPr>
        <w:rPr>
          <w:b/>
          <w:bCs/>
          <w:sz w:val="18"/>
          <w:szCs w:val="18"/>
        </w:rPr>
      </w:pPr>
    </w:p>
    <w:p w14:paraId="6F983221" w14:textId="70D63965" w:rsidR="00D45365" w:rsidRDefault="00D45365" w:rsidP="00A56E03">
      <w:pPr>
        <w:rPr>
          <w:b/>
          <w:bCs/>
          <w:sz w:val="18"/>
          <w:szCs w:val="18"/>
        </w:rPr>
      </w:pPr>
    </w:p>
    <w:p w14:paraId="6564DC76" w14:textId="4C14A272" w:rsidR="00D45365" w:rsidRDefault="00D45365" w:rsidP="00A56E03">
      <w:pPr>
        <w:rPr>
          <w:b/>
          <w:bCs/>
          <w:sz w:val="18"/>
          <w:szCs w:val="18"/>
        </w:rPr>
      </w:pPr>
    </w:p>
    <w:p w14:paraId="4EA8CEF2" w14:textId="23EEC148" w:rsidR="00D45365" w:rsidRDefault="00D45365" w:rsidP="00A56E03">
      <w:pPr>
        <w:rPr>
          <w:b/>
          <w:bCs/>
          <w:sz w:val="18"/>
          <w:szCs w:val="18"/>
        </w:rPr>
      </w:pPr>
    </w:p>
    <w:p w14:paraId="1979B3D0" w14:textId="71194F6F" w:rsidR="00D45365" w:rsidRDefault="00D45365" w:rsidP="00A56E03">
      <w:pPr>
        <w:rPr>
          <w:b/>
          <w:bCs/>
          <w:sz w:val="18"/>
          <w:szCs w:val="18"/>
        </w:rPr>
      </w:pPr>
    </w:p>
    <w:p w14:paraId="7309462A" w14:textId="1EE18E5A" w:rsidR="00D45365" w:rsidRDefault="00D45365" w:rsidP="00A56E03">
      <w:pPr>
        <w:rPr>
          <w:b/>
          <w:bCs/>
          <w:sz w:val="18"/>
          <w:szCs w:val="18"/>
        </w:rPr>
      </w:pPr>
    </w:p>
    <w:p w14:paraId="4E1EDBFA" w14:textId="5A678F33" w:rsidR="00D45365" w:rsidRDefault="00D45365" w:rsidP="00A56E03">
      <w:pPr>
        <w:rPr>
          <w:b/>
          <w:bCs/>
          <w:sz w:val="18"/>
          <w:szCs w:val="18"/>
        </w:rPr>
      </w:pPr>
    </w:p>
    <w:p w14:paraId="51ED7BA1" w14:textId="0F5A92E5" w:rsidR="00D45365" w:rsidRDefault="00D45365" w:rsidP="00A56E03">
      <w:pPr>
        <w:rPr>
          <w:b/>
          <w:bCs/>
          <w:sz w:val="18"/>
          <w:szCs w:val="18"/>
        </w:rPr>
      </w:pPr>
    </w:p>
    <w:p w14:paraId="20C21A35" w14:textId="4DB223D6" w:rsidR="00D45365" w:rsidRDefault="00D45365" w:rsidP="00A56E03">
      <w:pPr>
        <w:rPr>
          <w:b/>
          <w:bCs/>
          <w:sz w:val="18"/>
          <w:szCs w:val="18"/>
        </w:rPr>
      </w:pPr>
    </w:p>
    <w:p w14:paraId="46159F49" w14:textId="7326C7D8" w:rsidR="00D45365" w:rsidRDefault="00D45365" w:rsidP="00A56E03">
      <w:pPr>
        <w:rPr>
          <w:b/>
          <w:bCs/>
          <w:sz w:val="18"/>
          <w:szCs w:val="18"/>
        </w:rPr>
      </w:pPr>
    </w:p>
    <w:p w14:paraId="31CD9584" w14:textId="5DB83C3F" w:rsidR="00D45365" w:rsidRDefault="00D45365" w:rsidP="00A56E03">
      <w:pPr>
        <w:rPr>
          <w:b/>
          <w:bCs/>
          <w:sz w:val="18"/>
          <w:szCs w:val="18"/>
        </w:rPr>
      </w:pPr>
    </w:p>
    <w:p w14:paraId="7FEC233C" w14:textId="4AD5C527" w:rsidR="00D45365" w:rsidRDefault="00D45365" w:rsidP="00A56E03">
      <w:pPr>
        <w:rPr>
          <w:b/>
          <w:bCs/>
          <w:sz w:val="18"/>
          <w:szCs w:val="18"/>
        </w:rPr>
      </w:pPr>
    </w:p>
    <w:p w14:paraId="05F94269" w14:textId="0326F586" w:rsidR="00D45365" w:rsidRDefault="00D45365" w:rsidP="00A56E03">
      <w:pPr>
        <w:rPr>
          <w:b/>
          <w:bCs/>
          <w:sz w:val="18"/>
          <w:szCs w:val="18"/>
        </w:rPr>
      </w:pPr>
    </w:p>
    <w:p w14:paraId="08A5D9A5" w14:textId="7BB7B01A" w:rsidR="00D45365" w:rsidRDefault="00D45365" w:rsidP="00A56E03">
      <w:pPr>
        <w:rPr>
          <w:b/>
          <w:bCs/>
          <w:sz w:val="18"/>
          <w:szCs w:val="18"/>
        </w:rPr>
      </w:pPr>
    </w:p>
    <w:p w14:paraId="50EBCED4" w14:textId="7C54D0AC" w:rsidR="00D45365" w:rsidRDefault="00D45365" w:rsidP="00A56E03">
      <w:pPr>
        <w:rPr>
          <w:b/>
          <w:bCs/>
          <w:sz w:val="18"/>
          <w:szCs w:val="18"/>
        </w:rPr>
      </w:pPr>
    </w:p>
    <w:p w14:paraId="5CD655DC" w14:textId="719A82BD" w:rsidR="00D45365" w:rsidRDefault="00D45365" w:rsidP="00A56E03">
      <w:pPr>
        <w:rPr>
          <w:b/>
          <w:bCs/>
          <w:sz w:val="18"/>
          <w:szCs w:val="18"/>
        </w:rPr>
      </w:pPr>
    </w:p>
    <w:p w14:paraId="4F967DE0" w14:textId="4FDF6A15" w:rsidR="00D45365" w:rsidRDefault="00D45365" w:rsidP="00A56E03">
      <w:pPr>
        <w:rPr>
          <w:b/>
          <w:bCs/>
          <w:sz w:val="18"/>
          <w:szCs w:val="18"/>
        </w:rPr>
      </w:pPr>
    </w:p>
    <w:p w14:paraId="48F574E1" w14:textId="1E3335FF" w:rsidR="00D45365" w:rsidRDefault="00D45365" w:rsidP="00A56E03">
      <w:pPr>
        <w:rPr>
          <w:b/>
          <w:bCs/>
          <w:sz w:val="18"/>
          <w:szCs w:val="18"/>
        </w:rPr>
      </w:pPr>
    </w:p>
    <w:p w14:paraId="2DAB3B26" w14:textId="241A0F1E" w:rsidR="00D45365" w:rsidRDefault="00D45365" w:rsidP="00A56E03">
      <w:pPr>
        <w:rPr>
          <w:b/>
          <w:bCs/>
          <w:sz w:val="18"/>
          <w:szCs w:val="18"/>
        </w:rPr>
      </w:pPr>
    </w:p>
    <w:p w14:paraId="16C2B0FE" w14:textId="71A8DE73" w:rsidR="00D45365" w:rsidRDefault="00D45365" w:rsidP="00A56E03">
      <w:pPr>
        <w:rPr>
          <w:b/>
          <w:bCs/>
          <w:sz w:val="18"/>
          <w:szCs w:val="18"/>
        </w:rPr>
      </w:pPr>
    </w:p>
    <w:p w14:paraId="766ACBA6" w14:textId="1C9986AB" w:rsidR="00D45365" w:rsidRDefault="00D45365" w:rsidP="00A56E03">
      <w:pPr>
        <w:rPr>
          <w:b/>
          <w:bCs/>
          <w:sz w:val="18"/>
          <w:szCs w:val="18"/>
        </w:rPr>
      </w:pPr>
    </w:p>
    <w:p w14:paraId="48D005DE" w14:textId="773FF545" w:rsidR="00D45365" w:rsidRDefault="00D45365" w:rsidP="00A56E03">
      <w:pPr>
        <w:rPr>
          <w:b/>
          <w:bCs/>
          <w:sz w:val="18"/>
          <w:szCs w:val="18"/>
        </w:rPr>
      </w:pPr>
    </w:p>
    <w:p w14:paraId="6BB14D54" w14:textId="6D4E5A04" w:rsidR="00D45365" w:rsidRDefault="00D45365" w:rsidP="00A56E03">
      <w:pPr>
        <w:rPr>
          <w:b/>
          <w:bCs/>
          <w:sz w:val="18"/>
          <w:szCs w:val="18"/>
        </w:rPr>
      </w:pPr>
    </w:p>
    <w:p w14:paraId="71E03879" w14:textId="77777777" w:rsidR="00D45365" w:rsidRPr="00A56E03" w:rsidRDefault="00D45365" w:rsidP="00A56E03">
      <w:pPr>
        <w:rPr>
          <w:b/>
          <w:bCs/>
          <w:sz w:val="18"/>
          <w:szCs w:val="18"/>
        </w:rPr>
      </w:pPr>
    </w:p>
    <w:p w14:paraId="69E41BCD" w14:textId="7CB18403" w:rsidR="007E472E" w:rsidRDefault="007E472E" w:rsidP="007E472E">
      <w:pPr>
        <w:pStyle w:val="Cabealho1"/>
      </w:pPr>
      <w:bookmarkStart w:id="1245" w:name="_Toc517606818"/>
      <w:bookmarkStart w:id="1246" w:name="_Toc519372177"/>
      <w:r>
        <w:lastRenderedPageBreak/>
        <w:t xml:space="preserve">Lista de </w:t>
      </w:r>
      <w:r w:rsidR="00B73249">
        <w:t>Códigos</w:t>
      </w:r>
      <w:bookmarkEnd w:id="1245"/>
      <w:bookmarkEnd w:id="1246"/>
    </w:p>
    <w:bookmarkStart w:id="1247" w:name="_GoBack"/>
    <w:p w14:paraId="681AE346" w14:textId="3C4B0CAF" w:rsidR="00B73B54" w:rsidRDefault="00D45365">
      <w:pPr>
        <w:pStyle w:val="ndicedeilustraes"/>
        <w:tabs>
          <w:tab w:val="right" w:leader="dot" w:pos="8494"/>
        </w:tabs>
        <w:rPr>
          <w:ins w:id="1248" w:author="Diogo Aires" w:date="2018-07-14T22:54:00Z"/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TOC \h \z \c "Código" </w:instrText>
      </w:r>
      <w:r>
        <w:fldChar w:fldCharType="separate"/>
      </w:r>
      <w:ins w:id="1249" w:author="Diogo Aires" w:date="2018-07-14T22:54:00Z">
        <w:r w:rsidR="00B73B54" w:rsidRPr="00F857EA">
          <w:rPr>
            <w:rStyle w:val="Hiperligao"/>
            <w:noProof/>
          </w:rPr>
          <w:fldChar w:fldCharType="begin"/>
        </w:r>
        <w:r w:rsidR="00B73B54" w:rsidRPr="00F857EA">
          <w:rPr>
            <w:rStyle w:val="Hiperligao"/>
            <w:noProof/>
          </w:rPr>
          <w:instrText xml:space="preserve"> </w:instrText>
        </w:r>
        <w:r w:rsidR="00B73B54">
          <w:rPr>
            <w:noProof/>
          </w:rPr>
          <w:instrText>HYPERLINK \l "_Toc519372345"</w:instrText>
        </w:r>
        <w:r w:rsidR="00B73B54" w:rsidRPr="00F857EA">
          <w:rPr>
            <w:rStyle w:val="Hiperligao"/>
            <w:noProof/>
          </w:rPr>
          <w:instrText xml:space="preserve"> </w:instrText>
        </w:r>
        <w:r w:rsidR="00B73B54" w:rsidRPr="00F857EA">
          <w:rPr>
            <w:rStyle w:val="Hiperligao"/>
            <w:noProof/>
          </w:rPr>
        </w:r>
        <w:r w:rsidR="00B73B54" w:rsidRPr="00F857EA">
          <w:rPr>
            <w:rStyle w:val="Hiperligao"/>
            <w:noProof/>
          </w:rPr>
          <w:fldChar w:fldCharType="separate"/>
        </w:r>
        <w:r w:rsidR="00B73B54" w:rsidRPr="00F857EA">
          <w:rPr>
            <w:rStyle w:val="Hiperligao"/>
            <w:noProof/>
          </w:rPr>
          <w:t>Código 1 - Criação da lista</w:t>
        </w:r>
        <w:r w:rsidR="00B73B54">
          <w:rPr>
            <w:noProof/>
            <w:webHidden/>
          </w:rPr>
          <w:tab/>
        </w:r>
        <w:r w:rsidR="00B73B54">
          <w:rPr>
            <w:noProof/>
            <w:webHidden/>
          </w:rPr>
          <w:fldChar w:fldCharType="begin"/>
        </w:r>
        <w:r w:rsidR="00B73B54">
          <w:rPr>
            <w:noProof/>
            <w:webHidden/>
          </w:rPr>
          <w:instrText xml:space="preserve"> PAGEREF _Toc519372345 \h </w:instrText>
        </w:r>
        <w:r w:rsidR="00B73B54">
          <w:rPr>
            <w:noProof/>
            <w:webHidden/>
          </w:rPr>
        </w:r>
      </w:ins>
      <w:r w:rsidR="00B73B54">
        <w:rPr>
          <w:noProof/>
          <w:webHidden/>
        </w:rPr>
        <w:fldChar w:fldCharType="separate"/>
      </w:r>
      <w:ins w:id="1250" w:author="Diogo Aires" w:date="2018-07-14T22:54:00Z">
        <w:r w:rsidR="00B73B54">
          <w:rPr>
            <w:noProof/>
            <w:webHidden/>
          </w:rPr>
          <w:t>31</w:t>
        </w:r>
        <w:r w:rsidR="00B73B54">
          <w:rPr>
            <w:noProof/>
            <w:webHidden/>
          </w:rPr>
          <w:fldChar w:fldCharType="end"/>
        </w:r>
        <w:r w:rsidR="00B73B54" w:rsidRPr="00F857EA">
          <w:rPr>
            <w:rStyle w:val="Hiperligao"/>
            <w:noProof/>
          </w:rPr>
          <w:fldChar w:fldCharType="end"/>
        </w:r>
      </w:ins>
    </w:p>
    <w:p w14:paraId="6A8DD60F" w14:textId="11A3A13C" w:rsidR="00B73B54" w:rsidRDefault="00B73B54">
      <w:pPr>
        <w:pStyle w:val="ndicedeilustraes"/>
        <w:tabs>
          <w:tab w:val="right" w:leader="dot" w:pos="8494"/>
        </w:tabs>
        <w:rPr>
          <w:ins w:id="1251" w:author="Diogo Aires" w:date="2018-07-14T22:54:00Z"/>
          <w:rFonts w:asciiTheme="minorHAnsi" w:eastAsiaTheme="minorEastAsia" w:hAnsiTheme="minorHAnsi"/>
          <w:noProof/>
          <w:lang w:eastAsia="pt-PT"/>
        </w:rPr>
      </w:pPr>
      <w:ins w:id="1252" w:author="Diogo Aires" w:date="2018-07-14T22:54:00Z">
        <w:r w:rsidRPr="00F857EA">
          <w:rPr>
            <w:rStyle w:val="Hiperligao"/>
            <w:noProof/>
          </w:rPr>
          <w:fldChar w:fldCharType="begin"/>
        </w:r>
        <w:r w:rsidRPr="00F857EA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"_Toc519372346"</w:instrText>
        </w:r>
        <w:r w:rsidRPr="00F857EA">
          <w:rPr>
            <w:rStyle w:val="Hiperligao"/>
            <w:noProof/>
          </w:rPr>
          <w:instrText xml:space="preserve"> </w:instrText>
        </w:r>
        <w:r w:rsidRPr="00F857EA">
          <w:rPr>
            <w:rStyle w:val="Hiperligao"/>
            <w:noProof/>
          </w:rPr>
        </w:r>
        <w:r w:rsidRPr="00F857EA">
          <w:rPr>
            <w:rStyle w:val="Hiperligao"/>
            <w:noProof/>
          </w:rPr>
          <w:fldChar w:fldCharType="separate"/>
        </w:r>
        <w:r w:rsidRPr="00F857EA">
          <w:rPr>
            <w:rStyle w:val="Hiperligao"/>
            <w:noProof/>
          </w:rPr>
          <w:t>Código 2 - Paginação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_Toc519372346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1253" w:author="Diogo Aires" w:date="2018-07-14T22:54:00Z"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  <w:r w:rsidRPr="00F857EA">
          <w:rPr>
            <w:rStyle w:val="Hiperligao"/>
            <w:noProof/>
          </w:rPr>
          <w:fldChar w:fldCharType="end"/>
        </w:r>
      </w:ins>
    </w:p>
    <w:p w14:paraId="5E59F149" w14:textId="131174CD" w:rsidR="00B73B54" w:rsidRDefault="00B73B54">
      <w:pPr>
        <w:pStyle w:val="ndicedeilustraes"/>
        <w:tabs>
          <w:tab w:val="right" w:leader="dot" w:pos="8494"/>
        </w:tabs>
        <w:rPr>
          <w:ins w:id="1254" w:author="Diogo Aires" w:date="2018-07-14T22:54:00Z"/>
          <w:rFonts w:asciiTheme="minorHAnsi" w:eastAsiaTheme="minorEastAsia" w:hAnsiTheme="minorHAnsi"/>
          <w:noProof/>
          <w:lang w:eastAsia="pt-PT"/>
        </w:rPr>
      </w:pPr>
      <w:ins w:id="1255" w:author="Diogo Aires" w:date="2018-07-14T22:54:00Z">
        <w:r w:rsidRPr="00F857EA">
          <w:rPr>
            <w:rStyle w:val="Hiperligao"/>
            <w:noProof/>
          </w:rPr>
          <w:fldChar w:fldCharType="begin"/>
        </w:r>
        <w:r w:rsidRPr="00F857EA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"_Toc519372347"</w:instrText>
        </w:r>
        <w:r w:rsidRPr="00F857EA">
          <w:rPr>
            <w:rStyle w:val="Hiperligao"/>
            <w:noProof/>
          </w:rPr>
          <w:instrText xml:space="preserve"> </w:instrText>
        </w:r>
        <w:r w:rsidRPr="00F857EA">
          <w:rPr>
            <w:rStyle w:val="Hiperligao"/>
            <w:noProof/>
          </w:rPr>
        </w:r>
        <w:r w:rsidRPr="00F857EA">
          <w:rPr>
            <w:rStyle w:val="Hiperligao"/>
            <w:noProof/>
          </w:rPr>
          <w:fldChar w:fldCharType="separate"/>
        </w:r>
        <w:r w:rsidRPr="00F857EA">
          <w:rPr>
            <w:rStyle w:val="Hiperligao"/>
            <w:noProof/>
          </w:rPr>
          <w:t>Código 3 - Adicionar CandidateAvailability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_Toc519372347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1256" w:author="Diogo Aires" w:date="2018-07-14T22:54:00Z"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  <w:r w:rsidRPr="00F857EA">
          <w:rPr>
            <w:rStyle w:val="Hiperligao"/>
            <w:noProof/>
          </w:rPr>
          <w:fldChar w:fldCharType="end"/>
        </w:r>
      </w:ins>
    </w:p>
    <w:p w14:paraId="3B8A76AE" w14:textId="1D663F5A" w:rsidR="00B73B54" w:rsidRDefault="00B73B54">
      <w:pPr>
        <w:pStyle w:val="ndicedeilustraes"/>
        <w:tabs>
          <w:tab w:val="right" w:leader="dot" w:pos="8494"/>
        </w:tabs>
        <w:rPr>
          <w:ins w:id="1257" w:author="Diogo Aires" w:date="2018-07-14T22:54:00Z"/>
          <w:rFonts w:asciiTheme="minorHAnsi" w:eastAsiaTheme="minorEastAsia" w:hAnsiTheme="minorHAnsi"/>
          <w:noProof/>
          <w:lang w:eastAsia="pt-PT"/>
        </w:rPr>
      </w:pPr>
      <w:ins w:id="1258" w:author="Diogo Aires" w:date="2018-07-14T22:54:00Z">
        <w:r w:rsidRPr="00F857EA">
          <w:rPr>
            <w:rStyle w:val="Hiperligao"/>
            <w:noProof/>
          </w:rPr>
          <w:fldChar w:fldCharType="begin"/>
        </w:r>
        <w:r w:rsidRPr="00F857EA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"_Toc519372348"</w:instrText>
        </w:r>
        <w:r w:rsidRPr="00F857EA">
          <w:rPr>
            <w:rStyle w:val="Hiperligao"/>
            <w:noProof/>
          </w:rPr>
          <w:instrText xml:space="preserve"> </w:instrText>
        </w:r>
        <w:r w:rsidRPr="00F857EA">
          <w:rPr>
            <w:rStyle w:val="Hiperligao"/>
            <w:noProof/>
          </w:rPr>
        </w:r>
        <w:r w:rsidRPr="00F857EA">
          <w:rPr>
            <w:rStyle w:val="Hiperligao"/>
            <w:noProof/>
          </w:rPr>
          <w:fldChar w:fldCharType="separate"/>
        </w:r>
        <w:r w:rsidRPr="00F857EA">
          <w:rPr>
            <w:rStyle w:val="Hiperligao"/>
            <w:noProof/>
          </w:rPr>
          <w:t>Código 4 - Adicionar ao Profile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_Toc519372348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1259" w:author="Diogo Aires" w:date="2018-07-14T22:54:00Z"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  <w:r w:rsidRPr="00F857EA">
          <w:rPr>
            <w:rStyle w:val="Hiperligao"/>
            <w:noProof/>
          </w:rPr>
          <w:fldChar w:fldCharType="end"/>
        </w:r>
      </w:ins>
    </w:p>
    <w:p w14:paraId="49F7C009" w14:textId="14D27F35" w:rsidR="00B73B54" w:rsidRDefault="00B73B54">
      <w:pPr>
        <w:pStyle w:val="ndicedeilustraes"/>
        <w:tabs>
          <w:tab w:val="right" w:leader="dot" w:pos="8494"/>
        </w:tabs>
        <w:rPr>
          <w:ins w:id="1260" w:author="Diogo Aires" w:date="2018-07-14T22:54:00Z"/>
          <w:rFonts w:asciiTheme="minorHAnsi" w:eastAsiaTheme="minorEastAsia" w:hAnsiTheme="minorHAnsi"/>
          <w:noProof/>
          <w:lang w:eastAsia="pt-PT"/>
        </w:rPr>
      </w:pPr>
      <w:ins w:id="1261" w:author="Diogo Aires" w:date="2018-07-14T22:54:00Z">
        <w:r w:rsidRPr="00F857EA">
          <w:rPr>
            <w:rStyle w:val="Hiperligao"/>
            <w:noProof/>
          </w:rPr>
          <w:fldChar w:fldCharType="begin"/>
        </w:r>
        <w:r w:rsidRPr="00F857EA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"_Toc519372349"</w:instrText>
        </w:r>
        <w:r w:rsidRPr="00F857EA">
          <w:rPr>
            <w:rStyle w:val="Hiperligao"/>
            <w:noProof/>
          </w:rPr>
          <w:instrText xml:space="preserve"> </w:instrText>
        </w:r>
        <w:r w:rsidRPr="00F857EA">
          <w:rPr>
            <w:rStyle w:val="Hiperligao"/>
            <w:noProof/>
          </w:rPr>
        </w:r>
        <w:r w:rsidRPr="00F857EA">
          <w:rPr>
            <w:rStyle w:val="Hiperligao"/>
            <w:noProof/>
          </w:rPr>
          <w:fldChar w:fldCharType="separate"/>
        </w:r>
        <w:r w:rsidRPr="00F857EA">
          <w:rPr>
            <w:rStyle w:val="Hiperligao"/>
            <w:noProof/>
          </w:rPr>
          <w:t>Código 5 - Remover do Profile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_Toc519372349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1262" w:author="Diogo Aires" w:date="2018-07-14T22:54:00Z"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  <w:r w:rsidRPr="00F857EA">
          <w:rPr>
            <w:rStyle w:val="Hiperligao"/>
            <w:noProof/>
          </w:rPr>
          <w:fldChar w:fldCharType="end"/>
        </w:r>
      </w:ins>
    </w:p>
    <w:p w14:paraId="408EF668" w14:textId="482DB449" w:rsidR="00B73B54" w:rsidRDefault="00B73B54">
      <w:pPr>
        <w:pStyle w:val="ndicedeilustraes"/>
        <w:tabs>
          <w:tab w:val="right" w:leader="dot" w:pos="8494"/>
        </w:tabs>
        <w:rPr>
          <w:ins w:id="1263" w:author="Diogo Aires" w:date="2018-07-14T22:54:00Z"/>
          <w:rFonts w:asciiTheme="minorHAnsi" w:eastAsiaTheme="minorEastAsia" w:hAnsiTheme="minorHAnsi"/>
          <w:noProof/>
          <w:lang w:eastAsia="pt-PT"/>
        </w:rPr>
      </w:pPr>
      <w:ins w:id="1264" w:author="Diogo Aires" w:date="2018-07-14T22:54:00Z">
        <w:r w:rsidRPr="00F857EA">
          <w:rPr>
            <w:rStyle w:val="Hiperligao"/>
            <w:noProof/>
          </w:rPr>
          <w:fldChar w:fldCharType="begin"/>
        </w:r>
        <w:r w:rsidRPr="00F857EA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"_Toc519372350"</w:instrText>
        </w:r>
        <w:r w:rsidRPr="00F857EA">
          <w:rPr>
            <w:rStyle w:val="Hiperligao"/>
            <w:noProof/>
          </w:rPr>
          <w:instrText xml:space="preserve"> </w:instrText>
        </w:r>
        <w:r w:rsidRPr="00F857EA">
          <w:rPr>
            <w:rStyle w:val="Hiperligao"/>
            <w:noProof/>
          </w:rPr>
        </w:r>
        <w:r w:rsidRPr="00F857EA">
          <w:rPr>
            <w:rStyle w:val="Hiperligao"/>
            <w:noProof/>
          </w:rPr>
          <w:fldChar w:fldCharType="separate"/>
        </w:r>
        <w:r w:rsidRPr="00F857EA">
          <w:rPr>
            <w:rStyle w:val="Hiperligao"/>
            <w:noProof/>
          </w:rPr>
          <w:t>Código 6 - Começar a criação do Candidato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_Toc519372350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1265" w:author="Diogo Aires" w:date="2018-07-14T22:54:00Z"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  <w:r w:rsidRPr="00F857EA">
          <w:rPr>
            <w:rStyle w:val="Hiperligao"/>
            <w:noProof/>
          </w:rPr>
          <w:fldChar w:fldCharType="end"/>
        </w:r>
      </w:ins>
    </w:p>
    <w:p w14:paraId="478FC527" w14:textId="01AA1C98" w:rsidR="00B73B54" w:rsidRDefault="00B73B54">
      <w:pPr>
        <w:pStyle w:val="ndicedeilustraes"/>
        <w:tabs>
          <w:tab w:val="right" w:leader="dot" w:pos="8494"/>
        </w:tabs>
        <w:rPr>
          <w:ins w:id="1266" w:author="Diogo Aires" w:date="2018-07-14T22:54:00Z"/>
          <w:rFonts w:asciiTheme="minorHAnsi" w:eastAsiaTheme="minorEastAsia" w:hAnsiTheme="minorHAnsi"/>
          <w:noProof/>
          <w:lang w:eastAsia="pt-PT"/>
        </w:rPr>
      </w:pPr>
      <w:ins w:id="1267" w:author="Diogo Aires" w:date="2018-07-14T22:54:00Z">
        <w:r w:rsidRPr="00F857EA">
          <w:rPr>
            <w:rStyle w:val="Hiperligao"/>
            <w:noProof/>
          </w:rPr>
          <w:fldChar w:fldCharType="begin"/>
        </w:r>
        <w:r w:rsidRPr="00F857EA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"_Toc519372351"</w:instrText>
        </w:r>
        <w:r w:rsidRPr="00F857EA">
          <w:rPr>
            <w:rStyle w:val="Hiperligao"/>
            <w:noProof/>
          </w:rPr>
          <w:instrText xml:space="preserve"> </w:instrText>
        </w:r>
        <w:r w:rsidRPr="00F857EA">
          <w:rPr>
            <w:rStyle w:val="Hiperligao"/>
            <w:noProof/>
          </w:rPr>
        </w:r>
        <w:r w:rsidRPr="00F857EA">
          <w:rPr>
            <w:rStyle w:val="Hiperligao"/>
            <w:noProof/>
          </w:rPr>
          <w:fldChar w:fldCharType="separate"/>
        </w:r>
        <w:r w:rsidRPr="00F857EA">
          <w:rPr>
            <w:rStyle w:val="Hiperligao"/>
            <w:noProof/>
          </w:rPr>
          <w:t>Código 7 - Estabelecimento do novo candidato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_Toc519372351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1268" w:author="Diogo Aires" w:date="2018-07-14T22:54:00Z"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  <w:r w:rsidRPr="00F857EA">
          <w:rPr>
            <w:rStyle w:val="Hiperligao"/>
            <w:noProof/>
          </w:rPr>
          <w:fldChar w:fldCharType="end"/>
        </w:r>
      </w:ins>
    </w:p>
    <w:p w14:paraId="718B4D0B" w14:textId="4D53F4BE" w:rsidR="00B73B54" w:rsidRDefault="00B73B54">
      <w:pPr>
        <w:pStyle w:val="ndicedeilustraes"/>
        <w:tabs>
          <w:tab w:val="right" w:leader="dot" w:pos="8494"/>
        </w:tabs>
        <w:rPr>
          <w:ins w:id="1269" w:author="Diogo Aires" w:date="2018-07-14T22:54:00Z"/>
          <w:rFonts w:asciiTheme="minorHAnsi" w:eastAsiaTheme="minorEastAsia" w:hAnsiTheme="minorHAnsi"/>
          <w:noProof/>
          <w:lang w:eastAsia="pt-PT"/>
        </w:rPr>
      </w:pPr>
      <w:ins w:id="1270" w:author="Diogo Aires" w:date="2018-07-14T22:54:00Z">
        <w:r w:rsidRPr="00F857EA">
          <w:rPr>
            <w:rStyle w:val="Hiperligao"/>
            <w:noProof/>
          </w:rPr>
          <w:fldChar w:fldCharType="begin"/>
        </w:r>
        <w:r w:rsidRPr="00F857EA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"_Toc519372352"</w:instrText>
        </w:r>
        <w:r w:rsidRPr="00F857EA">
          <w:rPr>
            <w:rStyle w:val="Hiperligao"/>
            <w:noProof/>
          </w:rPr>
          <w:instrText xml:space="preserve"> </w:instrText>
        </w:r>
        <w:r w:rsidRPr="00F857EA">
          <w:rPr>
            <w:rStyle w:val="Hiperligao"/>
            <w:noProof/>
          </w:rPr>
        </w:r>
        <w:r w:rsidRPr="00F857EA">
          <w:rPr>
            <w:rStyle w:val="Hiperligao"/>
            <w:noProof/>
          </w:rPr>
          <w:fldChar w:fldCharType="separate"/>
        </w:r>
        <w:r w:rsidRPr="00F857EA">
          <w:rPr>
            <w:rStyle w:val="Hiperligao"/>
            <w:noProof/>
          </w:rPr>
          <w:t>Código 8 - Formação dos Events para um mês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_Toc519372352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1271" w:author="Diogo Aires" w:date="2018-07-14T22:54:00Z"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  <w:r w:rsidRPr="00F857EA">
          <w:rPr>
            <w:rStyle w:val="Hiperligao"/>
            <w:noProof/>
          </w:rPr>
          <w:fldChar w:fldCharType="end"/>
        </w:r>
      </w:ins>
    </w:p>
    <w:p w14:paraId="0817A413" w14:textId="352909FD" w:rsidR="00B73B54" w:rsidRDefault="00B73B54">
      <w:pPr>
        <w:pStyle w:val="ndicedeilustraes"/>
        <w:tabs>
          <w:tab w:val="right" w:leader="dot" w:pos="8494"/>
        </w:tabs>
        <w:rPr>
          <w:ins w:id="1272" w:author="Diogo Aires" w:date="2018-07-14T22:54:00Z"/>
          <w:rFonts w:asciiTheme="minorHAnsi" w:eastAsiaTheme="minorEastAsia" w:hAnsiTheme="minorHAnsi"/>
          <w:noProof/>
          <w:lang w:eastAsia="pt-PT"/>
        </w:rPr>
      </w:pPr>
      <w:ins w:id="1273" w:author="Diogo Aires" w:date="2018-07-14T22:54:00Z">
        <w:r w:rsidRPr="00F857EA">
          <w:rPr>
            <w:rStyle w:val="Hiperligao"/>
            <w:noProof/>
          </w:rPr>
          <w:fldChar w:fldCharType="begin"/>
        </w:r>
        <w:r w:rsidRPr="00F857EA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"_Toc519372353"</w:instrText>
        </w:r>
        <w:r w:rsidRPr="00F857EA">
          <w:rPr>
            <w:rStyle w:val="Hiperligao"/>
            <w:noProof/>
          </w:rPr>
          <w:instrText xml:space="preserve"> </w:instrText>
        </w:r>
        <w:r w:rsidRPr="00F857EA">
          <w:rPr>
            <w:rStyle w:val="Hiperligao"/>
            <w:noProof/>
          </w:rPr>
        </w:r>
        <w:r w:rsidRPr="00F857EA">
          <w:rPr>
            <w:rStyle w:val="Hiperligao"/>
            <w:noProof/>
          </w:rPr>
          <w:fldChar w:fldCharType="separate"/>
        </w:r>
        <w:r w:rsidRPr="00F857EA">
          <w:rPr>
            <w:rStyle w:val="Hiperligao"/>
            <w:noProof/>
          </w:rPr>
          <w:t>Código 9 - Alteração do calendário de mês para semana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_Toc519372353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1274" w:author="Diogo Aires" w:date="2018-07-14T22:54:00Z"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  <w:r w:rsidRPr="00F857EA">
          <w:rPr>
            <w:rStyle w:val="Hiperligao"/>
            <w:noProof/>
          </w:rPr>
          <w:fldChar w:fldCharType="end"/>
        </w:r>
      </w:ins>
    </w:p>
    <w:p w14:paraId="0DFE10CC" w14:textId="530963D6" w:rsidR="00B73B54" w:rsidRDefault="00B73B54">
      <w:pPr>
        <w:pStyle w:val="ndicedeilustraes"/>
        <w:tabs>
          <w:tab w:val="right" w:leader="dot" w:pos="8494"/>
        </w:tabs>
        <w:rPr>
          <w:ins w:id="1275" w:author="Diogo Aires" w:date="2018-07-14T22:54:00Z"/>
          <w:rFonts w:asciiTheme="minorHAnsi" w:eastAsiaTheme="minorEastAsia" w:hAnsiTheme="minorHAnsi"/>
          <w:noProof/>
          <w:lang w:eastAsia="pt-PT"/>
        </w:rPr>
      </w:pPr>
      <w:ins w:id="1276" w:author="Diogo Aires" w:date="2018-07-14T22:54:00Z">
        <w:r w:rsidRPr="00F857EA">
          <w:rPr>
            <w:rStyle w:val="Hiperligao"/>
            <w:noProof/>
          </w:rPr>
          <w:fldChar w:fldCharType="begin"/>
        </w:r>
        <w:r w:rsidRPr="00F857EA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"_Toc519372354"</w:instrText>
        </w:r>
        <w:r w:rsidRPr="00F857EA">
          <w:rPr>
            <w:rStyle w:val="Hiperligao"/>
            <w:noProof/>
          </w:rPr>
          <w:instrText xml:space="preserve"> </w:instrText>
        </w:r>
        <w:r w:rsidRPr="00F857EA">
          <w:rPr>
            <w:rStyle w:val="Hiperligao"/>
            <w:noProof/>
          </w:rPr>
        </w:r>
        <w:r w:rsidRPr="00F857EA">
          <w:rPr>
            <w:rStyle w:val="Hiperligao"/>
            <w:noProof/>
          </w:rPr>
          <w:fldChar w:fldCharType="separate"/>
        </w:r>
        <w:r w:rsidRPr="00F857EA">
          <w:rPr>
            <w:rStyle w:val="Hiperligao"/>
            <w:noProof/>
          </w:rPr>
          <w:t>Código 10 - Formação dos Events para uma semana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_Toc519372354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1277" w:author="Diogo Aires" w:date="2018-07-14T22:54:00Z"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  <w:r w:rsidRPr="00F857EA">
          <w:rPr>
            <w:rStyle w:val="Hiperligao"/>
            <w:noProof/>
          </w:rPr>
          <w:fldChar w:fldCharType="end"/>
        </w:r>
      </w:ins>
    </w:p>
    <w:p w14:paraId="66D715CF" w14:textId="5758E569" w:rsidR="00B73B54" w:rsidRDefault="00B73B54">
      <w:pPr>
        <w:pStyle w:val="ndicedeilustraes"/>
        <w:tabs>
          <w:tab w:val="right" w:leader="dot" w:pos="8494"/>
        </w:tabs>
        <w:rPr>
          <w:ins w:id="1278" w:author="Diogo Aires" w:date="2018-07-14T22:54:00Z"/>
          <w:rFonts w:asciiTheme="minorHAnsi" w:eastAsiaTheme="minorEastAsia" w:hAnsiTheme="minorHAnsi"/>
          <w:noProof/>
          <w:lang w:eastAsia="pt-PT"/>
        </w:rPr>
      </w:pPr>
      <w:ins w:id="1279" w:author="Diogo Aires" w:date="2018-07-14T22:54:00Z">
        <w:r w:rsidRPr="00F857EA">
          <w:rPr>
            <w:rStyle w:val="Hiperligao"/>
            <w:noProof/>
          </w:rPr>
          <w:fldChar w:fldCharType="begin"/>
        </w:r>
        <w:r w:rsidRPr="00F857EA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"_Toc519372355"</w:instrText>
        </w:r>
        <w:r w:rsidRPr="00F857EA">
          <w:rPr>
            <w:rStyle w:val="Hiperligao"/>
            <w:noProof/>
          </w:rPr>
          <w:instrText xml:space="preserve"> </w:instrText>
        </w:r>
        <w:r w:rsidRPr="00F857EA">
          <w:rPr>
            <w:rStyle w:val="Hiperligao"/>
            <w:noProof/>
          </w:rPr>
        </w:r>
        <w:r w:rsidRPr="00F857EA">
          <w:rPr>
            <w:rStyle w:val="Hiperligao"/>
            <w:noProof/>
          </w:rPr>
          <w:fldChar w:fldCharType="separate"/>
        </w:r>
        <w:r w:rsidRPr="00F857EA">
          <w:rPr>
            <w:rStyle w:val="Hiperligao"/>
            <w:noProof/>
          </w:rPr>
          <w:t>Código 11 - Início de criação de um Event, ou escolha de um Event existente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_Toc519372355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1280" w:author="Diogo Aires" w:date="2018-07-14T22:54:00Z"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  <w:r w:rsidRPr="00F857EA">
          <w:rPr>
            <w:rStyle w:val="Hiperligao"/>
            <w:noProof/>
          </w:rPr>
          <w:fldChar w:fldCharType="end"/>
        </w:r>
      </w:ins>
    </w:p>
    <w:p w14:paraId="646C8CC6" w14:textId="5D1A3F1B" w:rsidR="00B73B54" w:rsidRDefault="00B73B54">
      <w:pPr>
        <w:pStyle w:val="ndicedeilustraes"/>
        <w:tabs>
          <w:tab w:val="right" w:leader="dot" w:pos="8494"/>
        </w:tabs>
        <w:rPr>
          <w:ins w:id="1281" w:author="Diogo Aires" w:date="2018-07-14T22:54:00Z"/>
          <w:rFonts w:asciiTheme="minorHAnsi" w:eastAsiaTheme="minorEastAsia" w:hAnsiTheme="minorHAnsi"/>
          <w:noProof/>
          <w:lang w:eastAsia="pt-PT"/>
        </w:rPr>
      </w:pPr>
      <w:ins w:id="1282" w:author="Diogo Aires" w:date="2018-07-14T22:54:00Z">
        <w:r w:rsidRPr="00F857EA">
          <w:rPr>
            <w:rStyle w:val="Hiperligao"/>
            <w:noProof/>
          </w:rPr>
          <w:fldChar w:fldCharType="begin"/>
        </w:r>
        <w:r w:rsidRPr="00F857EA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"_Toc519372356"</w:instrText>
        </w:r>
        <w:r w:rsidRPr="00F857EA">
          <w:rPr>
            <w:rStyle w:val="Hiperligao"/>
            <w:noProof/>
          </w:rPr>
          <w:instrText xml:space="preserve"> </w:instrText>
        </w:r>
        <w:r w:rsidRPr="00F857EA">
          <w:rPr>
            <w:rStyle w:val="Hiperligao"/>
            <w:noProof/>
          </w:rPr>
        </w:r>
        <w:r w:rsidRPr="00F857EA">
          <w:rPr>
            <w:rStyle w:val="Hiperligao"/>
            <w:noProof/>
          </w:rPr>
          <w:fldChar w:fldCharType="separate"/>
        </w:r>
        <w:r w:rsidRPr="00F857EA">
          <w:rPr>
            <w:rStyle w:val="Hiperligao"/>
            <w:noProof/>
          </w:rPr>
          <w:t>Código 12 - Adição de um novo Event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_Toc519372356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1283" w:author="Diogo Aires" w:date="2018-07-14T22:54:00Z"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  <w:r w:rsidRPr="00F857EA">
          <w:rPr>
            <w:rStyle w:val="Hiperligao"/>
            <w:noProof/>
          </w:rPr>
          <w:fldChar w:fldCharType="end"/>
        </w:r>
      </w:ins>
    </w:p>
    <w:p w14:paraId="33617B52" w14:textId="1D31E540" w:rsidR="00B73B54" w:rsidRDefault="00B73B54">
      <w:pPr>
        <w:pStyle w:val="ndicedeilustraes"/>
        <w:tabs>
          <w:tab w:val="right" w:leader="dot" w:pos="8494"/>
        </w:tabs>
        <w:rPr>
          <w:ins w:id="1284" w:author="Diogo Aires" w:date="2018-07-14T22:54:00Z"/>
          <w:rFonts w:asciiTheme="minorHAnsi" w:eastAsiaTheme="minorEastAsia" w:hAnsiTheme="minorHAnsi"/>
          <w:noProof/>
          <w:lang w:eastAsia="pt-PT"/>
        </w:rPr>
      </w:pPr>
      <w:ins w:id="1285" w:author="Diogo Aires" w:date="2018-07-14T22:54:00Z">
        <w:r w:rsidRPr="00F857EA">
          <w:rPr>
            <w:rStyle w:val="Hiperligao"/>
            <w:noProof/>
          </w:rPr>
          <w:fldChar w:fldCharType="begin"/>
        </w:r>
        <w:r w:rsidRPr="00F857EA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"_Toc519372357"</w:instrText>
        </w:r>
        <w:r w:rsidRPr="00F857EA">
          <w:rPr>
            <w:rStyle w:val="Hiperligao"/>
            <w:noProof/>
          </w:rPr>
          <w:instrText xml:space="preserve"> </w:instrText>
        </w:r>
        <w:r w:rsidRPr="00F857EA">
          <w:rPr>
            <w:rStyle w:val="Hiperligao"/>
            <w:noProof/>
          </w:rPr>
        </w:r>
        <w:r w:rsidRPr="00F857EA">
          <w:rPr>
            <w:rStyle w:val="Hiperligao"/>
            <w:noProof/>
          </w:rPr>
          <w:fldChar w:fldCharType="separate"/>
        </w:r>
        <w:r w:rsidRPr="00F857EA">
          <w:rPr>
            <w:rStyle w:val="Hiperligao"/>
            <w:noProof/>
          </w:rPr>
          <w:t>Código 13 - Adição de Vacancy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_Toc519372357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1286" w:author="Diogo Aires" w:date="2018-07-14T22:54:00Z"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  <w:r w:rsidRPr="00F857EA">
          <w:rPr>
            <w:rStyle w:val="Hiperligao"/>
            <w:noProof/>
          </w:rPr>
          <w:fldChar w:fldCharType="end"/>
        </w:r>
      </w:ins>
    </w:p>
    <w:p w14:paraId="3DC4C823" w14:textId="0685AB27" w:rsidR="00B73B54" w:rsidRDefault="00B73B54">
      <w:pPr>
        <w:pStyle w:val="ndicedeilustraes"/>
        <w:tabs>
          <w:tab w:val="right" w:leader="dot" w:pos="8494"/>
        </w:tabs>
        <w:rPr>
          <w:ins w:id="1287" w:author="Diogo Aires" w:date="2018-07-14T22:54:00Z"/>
          <w:rFonts w:asciiTheme="minorHAnsi" w:eastAsiaTheme="minorEastAsia" w:hAnsiTheme="minorHAnsi"/>
          <w:noProof/>
          <w:lang w:eastAsia="pt-PT"/>
        </w:rPr>
      </w:pPr>
      <w:ins w:id="1288" w:author="Diogo Aires" w:date="2018-07-14T22:54:00Z">
        <w:r w:rsidRPr="00F857EA">
          <w:rPr>
            <w:rStyle w:val="Hiperligao"/>
            <w:noProof/>
          </w:rPr>
          <w:fldChar w:fldCharType="begin"/>
        </w:r>
        <w:r w:rsidRPr="00F857EA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"_Toc519372358"</w:instrText>
        </w:r>
        <w:r w:rsidRPr="00F857EA">
          <w:rPr>
            <w:rStyle w:val="Hiperligao"/>
            <w:noProof/>
          </w:rPr>
          <w:instrText xml:space="preserve"> </w:instrText>
        </w:r>
        <w:r w:rsidRPr="00F857EA">
          <w:rPr>
            <w:rStyle w:val="Hiperligao"/>
            <w:noProof/>
          </w:rPr>
        </w:r>
        <w:r w:rsidRPr="00F857EA">
          <w:rPr>
            <w:rStyle w:val="Hiperligao"/>
            <w:noProof/>
          </w:rPr>
          <w:fldChar w:fldCharType="separate"/>
        </w:r>
        <w:r w:rsidRPr="00F857EA">
          <w:rPr>
            <w:rStyle w:val="Hiperligao"/>
            <w:noProof/>
          </w:rPr>
          <w:t>Código 14 - Geração de percentagens para o Pie Chart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_Toc519372358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1289" w:author="Diogo Aires" w:date="2018-07-14T22:54:00Z"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  <w:r w:rsidRPr="00F857EA">
          <w:rPr>
            <w:rStyle w:val="Hiperligao"/>
            <w:noProof/>
          </w:rPr>
          <w:fldChar w:fldCharType="end"/>
        </w:r>
      </w:ins>
    </w:p>
    <w:p w14:paraId="413ECE44" w14:textId="2522ACBD" w:rsidR="00B73B54" w:rsidRDefault="00B73B54">
      <w:pPr>
        <w:pStyle w:val="ndicedeilustraes"/>
        <w:tabs>
          <w:tab w:val="right" w:leader="dot" w:pos="8494"/>
        </w:tabs>
        <w:rPr>
          <w:ins w:id="1290" w:author="Diogo Aires" w:date="2018-07-14T22:54:00Z"/>
          <w:rFonts w:asciiTheme="minorHAnsi" w:eastAsiaTheme="minorEastAsia" w:hAnsiTheme="minorHAnsi"/>
          <w:noProof/>
          <w:lang w:eastAsia="pt-PT"/>
        </w:rPr>
      </w:pPr>
      <w:ins w:id="1291" w:author="Diogo Aires" w:date="2018-07-14T22:54:00Z">
        <w:r w:rsidRPr="00F857EA">
          <w:rPr>
            <w:rStyle w:val="Hiperligao"/>
            <w:noProof/>
          </w:rPr>
          <w:fldChar w:fldCharType="begin"/>
        </w:r>
        <w:r w:rsidRPr="00F857EA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"_Toc519372359"</w:instrText>
        </w:r>
        <w:r w:rsidRPr="00F857EA">
          <w:rPr>
            <w:rStyle w:val="Hiperligao"/>
            <w:noProof/>
          </w:rPr>
          <w:instrText xml:space="preserve"> </w:instrText>
        </w:r>
        <w:r w:rsidRPr="00F857EA">
          <w:rPr>
            <w:rStyle w:val="Hiperligao"/>
            <w:noProof/>
          </w:rPr>
        </w:r>
        <w:r w:rsidRPr="00F857EA">
          <w:rPr>
            <w:rStyle w:val="Hiperligao"/>
            <w:noProof/>
          </w:rPr>
          <w:fldChar w:fldCharType="separate"/>
        </w:r>
        <w:r w:rsidRPr="00F857EA">
          <w:rPr>
            <w:rStyle w:val="Hiperligao"/>
            <w:noProof/>
          </w:rPr>
          <w:t>Código 15 - Pesquisa de Vacancy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_Toc519372359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1292" w:author="Diogo Aires" w:date="2018-07-14T22:54:00Z"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  <w:r w:rsidRPr="00F857EA">
          <w:rPr>
            <w:rStyle w:val="Hiperligao"/>
            <w:noProof/>
          </w:rPr>
          <w:fldChar w:fldCharType="end"/>
        </w:r>
      </w:ins>
    </w:p>
    <w:p w14:paraId="217BE198" w14:textId="0B51043C" w:rsidR="00B73B54" w:rsidRDefault="00B73B54">
      <w:pPr>
        <w:pStyle w:val="ndicedeilustraes"/>
        <w:tabs>
          <w:tab w:val="right" w:leader="dot" w:pos="8494"/>
        </w:tabs>
        <w:rPr>
          <w:ins w:id="1293" w:author="Diogo Aires" w:date="2018-07-14T22:54:00Z"/>
          <w:rFonts w:asciiTheme="minorHAnsi" w:eastAsiaTheme="minorEastAsia" w:hAnsiTheme="minorHAnsi"/>
          <w:noProof/>
          <w:lang w:eastAsia="pt-PT"/>
        </w:rPr>
      </w:pPr>
      <w:ins w:id="1294" w:author="Diogo Aires" w:date="2018-07-14T22:54:00Z">
        <w:r w:rsidRPr="00F857EA">
          <w:rPr>
            <w:rStyle w:val="Hiperligao"/>
            <w:noProof/>
          </w:rPr>
          <w:fldChar w:fldCharType="begin"/>
        </w:r>
        <w:r w:rsidRPr="00F857EA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"_Toc519372360"</w:instrText>
        </w:r>
        <w:r w:rsidRPr="00F857EA">
          <w:rPr>
            <w:rStyle w:val="Hiperligao"/>
            <w:noProof/>
          </w:rPr>
          <w:instrText xml:space="preserve"> </w:instrText>
        </w:r>
        <w:r w:rsidRPr="00F857EA">
          <w:rPr>
            <w:rStyle w:val="Hiperligao"/>
            <w:noProof/>
          </w:rPr>
        </w:r>
        <w:r w:rsidRPr="00F857EA">
          <w:rPr>
            <w:rStyle w:val="Hiperligao"/>
            <w:noProof/>
          </w:rPr>
          <w:fldChar w:fldCharType="separate"/>
        </w:r>
        <w:r w:rsidRPr="00F857EA">
          <w:rPr>
            <w:rStyle w:val="Hiperligao"/>
            <w:noProof/>
          </w:rPr>
          <w:t>Código 16 - Verificar Vacancy em função das suas ferramentas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_Toc519372360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1295" w:author="Diogo Aires" w:date="2018-07-14T22:54:00Z"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  <w:r w:rsidRPr="00F857EA">
          <w:rPr>
            <w:rStyle w:val="Hiperligao"/>
            <w:noProof/>
          </w:rPr>
          <w:fldChar w:fldCharType="end"/>
        </w:r>
      </w:ins>
    </w:p>
    <w:p w14:paraId="288A445C" w14:textId="46565089" w:rsidR="00B73B54" w:rsidRDefault="00B73B54">
      <w:pPr>
        <w:pStyle w:val="ndicedeilustraes"/>
        <w:tabs>
          <w:tab w:val="right" w:leader="dot" w:pos="8494"/>
        </w:tabs>
        <w:rPr>
          <w:ins w:id="1296" w:author="Diogo Aires" w:date="2018-07-14T22:54:00Z"/>
          <w:rFonts w:asciiTheme="minorHAnsi" w:eastAsiaTheme="minorEastAsia" w:hAnsiTheme="minorHAnsi"/>
          <w:noProof/>
          <w:lang w:eastAsia="pt-PT"/>
        </w:rPr>
      </w:pPr>
      <w:ins w:id="1297" w:author="Diogo Aires" w:date="2018-07-14T22:54:00Z">
        <w:r w:rsidRPr="00F857EA">
          <w:rPr>
            <w:rStyle w:val="Hiperligao"/>
            <w:noProof/>
          </w:rPr>
          <w:fldChar w:fldCharType="begin"/>
        </w:r>
        <w:r w:rsidRPr="00F857EA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"_Toc519372361"</w:instrText>
        </w:r>
        <w:r w:rsidRPr="00F857EA">
          <w:rPr>
            <w:rStyle w:val="Hiperligao"/>
            <w:noProof/>
          </w:rPr>
          <w:instrText xml:space="preserve"> </w:instrText>
        </w:r>
        <w:r w:rsidRPr="00F857EA">
          <w:rPr>
            <w:rStyle w:val="Hiperligao"/>
            <w:noProof/>
          </w:rPr>
        </w:r>
        <w:r w:rsidRPr="00F857EA">
          <w:rPr>
            <w:rStyle w:val="Hiperligao"/>
            <w:noProof/>
          </w:rPr>
          <w:fldChar w:fldCharType="separate"/>
        </w:r>
        <w:r w:rsidRPr="00F857EA">
          <w:rPr>
            <w:rStyle w:val="Hiperligao"/>
            <w:noProof/>
          </w:rPr>
          <w:t>Código 17 - Continuação duma Candidacy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_Toc519372361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1298" w:author="Diogo Aires" w:date="2018-07-14T22:54:00Z"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  <w:r w:rsidRPr="00F857EA">
          <w:rPr>
            <w:rStyle w:val="Hiperligao"/>
            <w:noProof/>
          </w:rPr>
          <w:fldChar w:fldCharType="end"/>
        </w:r>
      </w:ins>
    </w:p>
    <w:p w14:paraId="5B6D437A" w14:textId="315C7E80" w:rsidR="00B73B54" w:rsidRDefault="00B73B54">
      <w:pPr>
        <w:pStyle w:val="ndicedeilustraes"/>
        <w:tabs>
          <w:tab w:val="right" w:leader="dot" w:pos="8494"/>
        </w:tabs>
        <w:rPr>
          <w:ins w:id="1299" w:author="Diogo Aires" w:date="2018-07-14T22:54:00Z"/>
          <w:rFonts w:asciiTheme="minorHAnsi" w:eastAsiaTheme="minorEastAsia" w:hAnsiTheme="minorHAnsi"/>
          <w:noProof/>
          <w:lang w:eastAsia="pt-PT"/>
        </w:rPr>
      </w:pPr>
      <w:ins w:id="1300" w:author="Diogo Aires" w:date="2018-07-14T22:54:00Z">
        <w:r w:rsidRPr="00F857EA">
          <w:rPr>
            <w:rStyle w:val="Hiperligao"/>
            <w:noProof/>
          </w:rPr>
          <w:fldChar w:fldCharType="begin"/>
        </w:r>
        <w:r w:rsidRPr="00F857EA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"_Toc519372362"</w:instrText>
        </w:r>
        <w:r w:rsidRPr="00F857EA">
          <w:rPr>
            <w:rStyle w:val="Hiperligao"/>
            <w:noProof/>
          </w:rPr>
          <w:instrText xml:space="preserve"> </w:instrText>
        </w:r>
        <w:r w:rsidRPr="00F857EA">
          <w:rPr>
            <w:rStyle w:val="Hiperligao"/>
            <w:noProof/>
          </w:rPr>
        </w:r>
        <w:r w:rsidRPr="00F857EA">
          <w:rPr>
            <w:rStyle w:val="Hiperligao"/>
            <w:noProof/>
          </w:rPr>
          <w:fldChar w:fldCharType="separate"/>
        </w:r>
        <w:r w:rsidRPr="00F857EA">
          <w:rPr>
            <w:rStyle w:val="Hiperligao"/>
            <w:noProof/>
          </w:rPr>
          <w:t>Código 18 - Adicionar disponibilidade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_Toc519372362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1301" w:author="Diogo Aires" w:date="2018-07-14T22:54:00Z"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  <w:r w:rsidRPr="00F857EA">
          <w:rPr>
            <w:rStyle w:val="Hiperligao"/>
            <w:noProof/>
          </w:rPr>
          <w:fldChar w:fldCharType="end"/>
        </w:r>
      </w:ins>
    </w:p>
    <w:p w14:paraId="09C29928" w14:textId="251A87FB" w:rsidR="00B73B54" w:rsidRDefault="00B73B54">
      <w:pPr>
        <w:pStyle w:val="ndicedeilustraes"/>
        <w:tabs>
          <w:tab w:val="right" w:leader="dot" w:pos="8494"/>
        </w:tabs>
        <w:rPr>
          <w:ins w:id="1302" w:author="Diogo Aires" w:date="2018-07-14T22:54:00Z"/>
          <w:rFonts w:asciiTheme="minorHAnsi" w:eastAsiaTheme="minorEastAsia" w:hAnsiTheme="minorHAnsi"/>
          <w:noProof/>
          <w:lang w:eastAsia="pt-PT"/>
        </w:rPr>
      </w:pPr>
      <w:ins w:id="1303" w:author="Diogo Aires" w:date="2018-07-14T22:54:00Z">
        <w:r w:rsidRPr="00F857EA">
          <w:rPr>
            <w:rStyle w:val="Hiperligao"/>
            <w:noProof/>
          </w:rPr>
          <w:fldChar w:fldCharType="begin"/>
        </w:r>
        <w:r w:rsidRPr="00F857EA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"_Toc519372363"</w:instrText>
        </w:r>
        <w:r w:rsidRPr="00F857EA">
          <w:rPr>
            <w:rStyle w:val="Hiperligao"/>
            <w:noProof/>
          </w:rPr>
          <w:instrText xml:space="preserve"> </w:instrText>
        </w:r>
        <w:r w:rsidRPr="00F857EA">
          <w:rPr>
            <w:rStyle w:val="Hiperligao"/>
            <w:noProof/>
          </w:rPr>
        </w:r>
        <w:r w:rsidRPr="00F857EA">
          <w:rPr>
            <w:rStyle w:val="Hiperligao"/>
            <w:noProof/>
          </w:rPr>
          <w:fldChar w:fldCharType="separate"/>
        </w:r>
        <w:r w:rsidRPr="00F857EA">
          <w:rPr>
            <w:rStyle w:val="Hiperligao"/>
            <w:noProof/>
          </w:rPr>
          <w:t>Código 19 - Filtrar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_Toc519372363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1304" w:author="Diogo Aires" w:date="2018-07-14T22:54:00Z"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  <w:r w:rsidRPr="00F857EA">
          <w:rPr>
            <w:rStyle w:val="Hiperligao"/>
            <w:noProof/>
          </w:rPr>
          <w:fldChar w:fldCharType="end"/>
        </w:r>
      </w:ins>
    </w:p>
    <w:p w14:paraId="097A5459" w14:textId="2FF85BC1" w:rsidR="00B73B54" w:rsidRDefault="00B73B54">
      <w:pPr>
        <w:pStyle w:val="ndicedeilustraes"/>
        <w:tabs>
          <w:tab w:val="right" w:leader="dot" w:pos="8494"/>
        </w:tabs>
        <w:rPr>
          <w:ins w:id="1305" w:author="Diogo Aires" w:date="2018-07-14T22:54:00Z"/>
          <w:rFonts w:asciiTheme="minorHAnsi" w:eastAsiaTheme="minorEastAsia" w:hAnsiTheme="minorHAnsi"/>
          <w:noProof/>
          <w:lang w:eastAsia="pt-PT"/>
        </w:rPr>
      </w:pPr>
      <w:ins w:id="1306" w:author="Diogo Aires" w:date="2018-07-14T22:54:00Z">
        <w:r w:rsidRPr="00F857EA">
          <w:rPr>
            <w:rStyle w:val="Hiperligao"/>
            <w:noProof/>
          </w:rPr>
          <w:fldChar w:fldCharType="begin"/>
        </w:r>
        <w:r w:rsidRPr="00F857EA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"_Toc519372364"</w:instrText>
        </w:r>
        <w:r w:rsidRPr="00F857EA">
          <w:rPr>
            <w:rStyle w:val="Hiperligao"/>
            <w:noProof/>
          </w:rPr>
          <w:instrText xml:space="preserve"> </w:instrText>
        </w:r>
        <w:r w:rsidRPr="00F857EA">
          <w:rPr>
            <w:rStyle w:val="Hiperligao"/>
            <w:noProof/>
          </w:rPr>
        </w:r>
        <w:r w:rsidRPr="00F857EA">
          <w:rPr>
            <w:rStyle w:val="Hiperligao"/>
            <w:noProof/>
          </w:rPr>
          <w:fldChar w:fldCharType="separate"/>
        </w:r>
        <w:r w:rsidRPr="00F857EA">
          <w:rPr>
            <w:rStyle w:val="Hiperligao"/>
            <w:noProof/>
          </w:rPr>
          <w:t>Código 20 - Registo de utilizador na OneSignal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_Toc519372364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1307" w:author="Diogo Aires" w:date="2018-07-14T22:54:00Z"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  <w:r w:rsidRPr="00F857EA">
          <w:rPr>
            <w:rStyle w:val="Hiperligao"/>
            <w:noProof/>
          </w:rPr>
          <w:fldChar w:fldCharType="end"/>
        </w:r>
      </w:ins>
    </w:p>
    <w:p w14:paraId="35029261" w14:textId="57AF917D" w:rsidR="00B73B54" w:rsidRDefault="00B73B54">
      <w:pPr>
        <w:pStyle w:val="ndicedeilustraes"/>
        <w:tabs>
          <w:tab w:val="right" w:leader="dot" w:pos="8494"/>
        </w:tabs>
        <w:rPr>
          <w:ins w:id="1308" w:author="Diogo Aires" w:date="2018-07-14T22:54:00Z"/>
          <w:rFonts w:asciiTheme="minorHAnsi" w:eastAsiaTheme="minorEastAsia" w:hAnsiTheme="minorHAnsi"/>
          <w:noProof/>
          <w:lang w:eastAsia="pt-PT"/>
        </w:rPr>
      </w:pPr>
      <w:ins w:id="1309" w:author="Diogo Aires" w:date="2018-07-14T22:54:00Z">
        <w:r w:rsidRPr="00F857EA">
          <w:rPr>
            <w:rStyle w:val="Hiperligao"/>
            <w:noProof/>
          </w:rPr>
          <w:fldChar w:fldCharType="begin"/>
        </w:r>
        <w:r w:rsidRPr="00F857EA">
          <w:rPr>
            <w:rStyle w:val="Hiperligao"/>
            <w:noProof/>
          </w:rPr>
          <w:instrText xml:space="preserve"> </w:instrText>
        </w:r>
        <w:r>
          <w:rPr>
            <w:noProof/>
          </w:rPr>
          <w:instrText>HYPERLINK \l "_Toc519372365"</w:instrText>
        </w:r>
        <w:r w:rsidRPr="00F857EA">
          <w:rPr>
            <w:rStyle w:val="Hiperligao"/>
            <w:noProof/>
          </w:rPr>
          <w:instrText xml:space="preserve"> </w:instrText>
        </w:r>
        <w:r w:rsidRPr="00F857EA">
          <w:rPr>
            <w:rStyle w:val="Hiperligao"/>
            <w:noProof/>
          </w:rPr>
        </w:r>
        <w:r w:rsidRPr="00F857EA">
          <w:rPr>
            <w:rStyle w:val="Hiperligao"/>
            <w:noProof/>
          </w:rPr>
          <w:fldChar w:fldCharType="separate"/>
        </w:r>
        <w:r w:rsidRPr="00F857EA">
          <w:rPr>
            <w:rStyle w:val="Hiperligao"/>
            <w:noProof/>
          </w:rPr>
          <w:t>Código 21 - Sincronismo Read-Only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_Toc519372365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1310" w:author="Diogo Aires" w:date="2018-07-14T22:54:00Z"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  <w:r w:rsidRPr="00F857EA">
          <w:rPr>
            <w:rStyle w:val="Hiperligao"/>
            <w:noProof/>
          </w:rPr>
          <w:fldChar w:fldCharType="end"/>
        </w:r>
      </w:ins>
    </w:p>
    <w:p w14:paraId="08D2F5C8" w14:textId="66085111" w:rsidR="00A30C03" w:rsidDel="00FE3A82" w:rsidRDefault="00A30C03">
      <w:pPr>
        <w:pStyle w:val="ndicedeilustraes"/>
        <w:tabs>
          <w:tab w:val="right" w:leader="dot" w:pos="8494"/>
        </w:tabs>
        <w:rPr>
          <w:del w:id="1311" w:author="Diogo Aires" w:date="2018-07-14T20:22:00Z"/>
          <w:rFonts w:asciiTheme="minorHAnsi" w:eastAsiaTheme="minorEastAsia" w:hAnsiTheme="minorHAnsi"/>
          <w:noProof/>
          <w:lang w:eastAsia="pt-PT"/>
        </w:rPr>
      </w:pPr>
      <w:del w:id="1312" w:author="Diogo Aires" w:date="2018-07-14T20:22:00Z">
        <w:r w:rsidRPr="00FE3A82" w:rsidDel="00FE3A82">
          <w:rPr>
            <w:noProof/>
            <w:rPrChange w:id="1313" w:author="Diogo Aires" w:date="2018-07-14T20:22:00Z">
              <w:rPr>
                <w:rStyle w:val="Hiperligao"/>
                <w:noProof/>
              </w:rPr>
            </w:rPrChange>
          </w:rPr>
          <w:delText>Código 1 - Criação da lista</w:delText>
        </w:r>
        <w:r w:rsidDel="00FE3A82">
          <w:rPr>
            <w:noProof/>
            <w:webHidden/>
          </w:rPr>
          <w:tab/>
        </w:r>
      </w:del>
      <w:del w:id="1314" w:author="Diogo Aires" w:date="2018-07-14T19:23:00Z">
        <w:r w:rsidR="006C5A4E" w:rsidDel="00650FE3">
          <w:rPr>
            <w:noProof/>
            <w:webHidden/>
          </w:rPr>
          <w:delText>31</w:delText>
        </w:r>
      </w:del>
    </w:p>
    <w:p w14:paraId="202BB454" w14:textId="7D3E07B5" w:rsidR="00A30C03" w:rsidDel="00FE3A82" w:rsidRDefault="00A30C03">
      <w:pPr>
        <w:pStyle w:val="ndicedeilustraes"/>
        <w:tabs>
          <w:tab w:val="right" w:leader="dot" w:pos="8494"/>
        </w:tabs>
        <w:rPr>
          <w:del w:id="1315" w:author="Diogo Aires" w:date="2018-07-14T20:22:00Z"/>
          <w:rFonts w:asciiTheme="minorHAnsi" w:eastAsiaTheme="minorEastAsia" w:hAnsiTheme="minorHAnsi"/>
          <w:noProof/>
          <w:lang w:eastAsia="pt-PT"/>
        </w:rPr>
      </w:pPr>
      <w:del w:id="1316" w:author="Diogo Aires" w:date="2018-07-14T20:22:00Z">
        <w:r w:rsidRPr="00FE3A82" w:rsidDel="00FE3A82">
          <w:rPr>
            <w:noProof/>
            <w:rPrChange w:id="1317" w:author="Diogo Aires" w:date="2018-07-14T20:22:00Z">
              <w:rPr>
                <w:rStyle w:val="Hiperligao"/>
                <w:noProof/>
              </w:rPr>
            </w:rPrChange>
          </w:rPr>
          <w:delText>Código 2 - Paginação</w:delText>
        </w:r>
        <w:r w:rsidDel="00FE3A82">
          <w:rPr>
            <w:noProof/>
            <w:webHidden/>
          </w:rPr>
          <w:tab/>
        </w:r>
      </w:del>
      <w:del w:id="1318" w:author="Diogo Aires" w:date="2018-07-14T19:23:00Z">
        <w:r w:rsidR="006C5A4E" w:rsidDel="00650FE3">
          <w:rPr>
            <w:noProof/>
            <w:webHidden/>
          </w:rPr>
          <w:delText>31</w:delText>
        </w:r>
      </w:del>
    </w:p>
    <w:p w14:paraId="47B1B69C" w14:textId="4FBA9F1E" w:rsidR="00A30C03" w:rsidDel="00FE3A82" w:rsidRDefault="00A30C03">
      <w:pPr>
        <w:pStyle w:val="ndicedeilustraes"/>
        <w:tabs>
          <w:tab w:val="right" w:leader="dot" w:pos="8494"/>
        </w:tabs>
        <w:rPr>
          <w:del w:id="1319" w:author="Diogo Aires" w:date="2018-07-14T20:22:00Z"/>
          <w:rFonts w:asciiTheme="minorHAnsi" w:eastAsiaTheme="minorEastAsia" w:hAnsiTheme="minorHAnsi"/>
          <w:noProof/>
          <w:lang w:eastAsia="pt-PT"/>
        </w:rPr>
      </w:pPr>
      <w:del w:id="1320" w:author="Diogo Aires" w:date="2018-07-14T20:22:00Z">
        <w:r w:rsidRPr="00FE3A82" w:rsidDel="00FE3A82">
          <w:rPr>
            <w:noProof/>
            <w:rPrChange w:id="1321" w:author="Diogo Aires" w:date="2018-07-14T20:22:00Z">
              <w:rPr>
                <w:rStyle w:val="Hiperligao"/>
                <w:noProof/>
              </w:rPr>
            </w:rPrChange>
          </w:rPr>
          <w:delText>Código 3 - Adicionar CandidateAvailability</w:delText>
        </w:r>
        <w:r w:rsidDel="00FE3A82">
          <w:rPr>
            <w:noProof/>
            <w:webHidden/>
          </w:rPr>
          <w:tab/>
        </w:r>
      </w:del>
      <w:del w:id="1322" w:author="Diogo Aires" w:date="2018-07-14T19:23:00Z">
        <w:r w:rsidR="006C5A4E" w:rsidDel="00650FE3">
          <w:rPr>
            <w:noProof/>
            <w:webHidden/>
          </w:rPr>
          <w:delText>32</w:delText>
        </w:r>
      </w:del>
    </w:p>
    <w:p w14:paraId="07B74C14" w14:textId="45771F2F" w:rsidR="00A30C03" w:rsidDel="00FE3A82" w:rsidRDefault="00A30C03">
      <w:pPr>
        <w:pStyle w:val="ndicedeilustraes"/>
        <w:tabs>
          <w:tab w:val="right" w:leader="dot" w:pos="8494"/>
        </w:tabs>
        <w:rPr>
          <w:del w:id="1323" w:author="Diogo Aires" w:date="2018-07-14T20:22:00Z"/>
          <w:rFonts w:asciiTheme="minorHAnsi" w:eastAsiaTheme="minorEastAsia" w:hAnsiTheme="minorHAnsi"/>
          <w:noProof/>
          <w:lang w:eastAsia="pt-PT"/>
        </w:rPr>
      </w:pPr>
      <w:del w:id="1324" w:author="Diogo Aires" w:date="2018-07-14T20:22:00Z">
        <w:r w:rsidRPr="00FE3A82" w:rsidDel="00FE3A82">
          <w:rPr>
            <w:noProof/>
            <w:rPrChange w:id="1325" w:author="Diogo Aires" w:date="2018-07-14T20:22:00Z">
              <w:rPr>
                <w:rStyle w:val="Hiperligao"/>
                <w:noProof/>
              </w:rPr>
            </w:rPrChange>
          </w:rPr>
          <w:delText>Código 4 - Adicionar ao Profile</w:delText>
        </w:r>
        <w:r w:rsidDel="00FE3A82">
          <w:rPr>
            <w:noProof/>
            <w:webHidden/>
          </w:rPr>
          <w:tab/>
        </w:r>
      </w:del>
      <w:del w:id="1326" w:author="Diogo Aires" w:date="2018-07-14T19:23:00Z">
        <w:r w:rsidR="006C5A4E" w:rsidDel="00650FE3">
          <w:rPr>
            <w:noProof/>
            <w:webHidden/>
          </w:rPr>
          <w:delText>33</w:delText>
        </w:r>
      </w:del>
    </w:p>
    <w:p w14:paraId="1DEE40BB" w14:textId="05F42D63" w:rsidR="00A30C03" w:rsidDel="00FE3A82" w:rsidRDefault="00A30C03">
      <w:pPr>
        <w:pStyle w:val="ndicedeilustraes"/>
        <w:tabs>
          <w:tab w:val="right" w:leader="dot" w:pos="8494"/>
        </w:tabs>
        <w:rPr>
          <w:del w:id="1327" w:author="Diogo Aires" w:date="2018-07-14T20:22:00Z"/>
          <w:rFonts w:asciiTheme="minorHAnsi" w:eastAsiaTheme="minorEastAsia" w:hAnsiTheme="minorHAnsi"/>
          <w:noProof/>
          <w:lang w:eastAsia="pt-PT"/>
        </w:rPr>
      </w:pPr>
      <w:del w:id="1328" w:author="Diogo Aires" w:date="2018-07-14T20:22:00Z">
        <w:r w:rsidRPr="00FE3A82" w:rsidDel="00FE3A82">
          <w:rPr>
            <w:noProof/>
            <w:rPrChange w:id="1329" w:author="Diogo Aires" w:date="2018-07-14T20:22:00Z">
              <w:rPr>
                <w:rStyle w:val="Hiperligao"/>
                <w:noProof/>
              </w:rPr>
            </w:rPrChange>
          </w:rPr>
          <w:delText>Código 5 - Remover do Profile</w:delText>
        </w:r>
        <w:r w:rsidDel="00FE3A82">
          <w:rPr>
            <w:noProof/>
            <w:webHidden/>
          </w:rPr>
          <w:tab/>
        </w:r>
      </w:del>
      <w:del w:id="1330" w:author="Diogo Aires" w:date="2018-07-14T19:23:00Z">
        <w:r w:rsidR="006C5A4E" w:rsidDel="00650FE3">
          <w:rPr>
            <w:noProof/>
            <w:webHidden/>
          </w:rPr>
          <w:delText>33</w:delText>
        </w:r>
      </w:del>
    </w:p>
    <w:p w14:paraId="583618E1" w14:textId="037DE43E" w:rsidR="00A30C03" w:rsidDel="00FE3A82" w:rsidRDefault="00A30C03">
      <w:pPr>
        <w:pStyle w:val="ndicedeilustraes"/>
        <w:tabs>
          <w:tab w:val="right" w:leader="dot" w:pos="8494"/>
        </w:tabs>
        <w:rPr>
          <w:del w:id="1331" w:author="Diogo Aires" w:date="2018-07-14T20:22:00Z"/>
          <w:rFonts w:asciiTheme="minorHAnsi" w:eastAsiaTheme="minorEastAsia" w:hAnsiTheme="minorHAnsi"/>
          <w:noProof/>
          <w:lang w:eastAsia="pt-PT"/>
        </w:rPr>
      </w:pPr>
      <w:del w:id="1332" w:author="Diogo Aires" w:date="2018-07-14T20:22:00Z">
        <w:r w:rsidRPr="00FE3A82" w:rsidDel="00FE3A82">
          <w:rPr>
            <w:noProof/>
            <w:rPrChange w:id="1333" w:author="Diogo Aires" w:date="2018-07-14T20:22:00Z">
              <w:rPr>
                <w:rStyle w:val="Hiperligao"/>
                <w:noProof/>
              </w:rPr>
            </w:rPrChange>
          </w:rPr>
          <w:delText>Código 6 - Começar a criação do Candidato</w:delText>
        </w:r>
        <w:r w:rsidDel="00FE3A82">
          <w:rPr>
            <w:noProof/>
            <w:webHidden/>
          </w:rPr>
          <w:tab/>
        </w:r>
      </w:del>
      <w:del w:id="1334" w:author="Diogo Aires" w:date="2018-07-14T19:23:00Z">
        <w:r w:rsidR="006C5A4E" w:rsidDel="00650FE3">
          <w:rPr>
            <w:noProof/>
            <w:webHidden/>
          </w:rPr>
          <w:delText>33</w:delText>
        </w:r>
      </w:del>
    </w:p>
    <w:p w14:paraId="2E654C80" w14:textId="0FA9D79F" w:rsidR="00A30C03" w:rsidDel="00FE3A82" w:rsidRDefault="00A30C03">
      <w:pPr>
        <w:pStyle w:val="ndicedeilustraes"/>
        <w:tabs>
          <w:tab w:val="right" w:leader="dot" w:pos="8494"/>
        </w:tabs>
        <w:rPr>
          <w:del w:id="1335" w:author="Diogo Aires" w:date="2018-07-14T20:22:00Z"/>
          <w:rFonts w:asciiTheme="minorHAnsi" w:eastAsiaTheme="minorEastAsia" w:hAnsiTheme="minorHAnsi"/>
          <w:noProof/>
          <w:lang w:eastAsia="pt-PT"/>
        </w:rPr>
      </w:pPr>
      <w:del w:id="1336" w:author="Diogo Aires" w:date="2018-07-14T20:22:00Z">
        <w:r w:rsidRPr="00FE3A82" w:rsidDel="00FE3A82">
          <w:rPr>
            <w:noProof/>
            <w:rPrChange w:id="1337" w:author="Diogo Aires" w:date="2018-07-14T20:22:00Z">
              <w:rPr>
                <w:rStyle w:val="Hiperligao"/>
                <w:noProof/>
              </w:rPr>
            </w:rPrChange>
          </w:rPr>
          <w:delText>Código 7 - Estabelecimento do novo candidato</w:delText>
        </w:r>
        <w:r w:rsidDel="00FE3A82">
          <w:rPr>
            <w:noProof/>
            <w:webHidden/>
          </w:rPr>
          <w:tab/>
        </w:r>
      </w:del>
      <w:del w:id="1338" w:author="Diogo Aires" w:date="2018-07-14T19:23:00Z">
        <w:r w:rsidR="006C5A4E" w:rsidDel="00650FE3">
          <w:rPr>
            <w:noProof/>
            <w:webHidden/>
          </w:rPr>
          <w:delText>34</w:delText>
        </w:r>
      </w:del>
    </w:p>
    <w:p w14:paraId="7F349F64" w14:textId="01C1B1FA" w:rsidR="00A30C03" w:rsidDel="00FE3A82" w:rsidRDefault="00A30C03">
      <w:pPr>
        <w:pStyle w:val="ndicedeilustraes"/>
        <w:tabs>
          <w:tab w:val="right" w:leader="dot" w:pos="8494"/>
        </w:tabs>
        <w:rPr>
          <w:del w:id="1339" w:author="Diogo Aires" w:date="2018-07-14T20:22:00Z"/>
          <w:rFonts w:asciiTheme="minorHAnsi" w:eastAsiaTheme="minorEastAsia" w:hAnsiTheme="minorHAnsi"/>
          <w:noProof/>
          <w:lang w:eastAsia="pt-PT"/>
        </w:rPr>
      </w:pPr>
      <w:del w:id="1340" w:author="Diogo Aires" w:date="2018-07-14T20:22:00Z">
        <w:r w:rsidRPr="00FE3A82" w:rsidDel="00FE3A82">
          <w:rPr>
            <w:noProof/>
            <w:rPrChange w:id="1341" w:author="Diogo Aires" w:date="2018-07-14T20:22:00Z">
              <w:rPr>
                <w:rStyle w:val="Hiperligao"/>
                <w:noProof/>
              </w:rPr>
            </w:rPrChange>
          </w:rPr>
          <w:delText>Código 8 - Formação dos Events para um mês</w:delText>
        </w:r>
        <w:r w:rsidDel="00FE3A82">
          <w:rPr>
            <w:noProof/>
            <w:webHidden/>
          </w:rPr>
          <w:tab/>
        </w:r>
      </w:del>
      <w:del w:id="1342" w:author="Diogo Aires" w:date="2018-07-14T19:23:00Z">
        <w:r w:rsidR="006C5A4E" w:rsidDel="00650FE3">
          <w:rPr>
            <w:noProof/>
            <w:webHidden/>
          </w:rPr>
          <w:delText>35</w:delText>
        </w:r>
      </w:del>
    </w:p>
    <w:p w14:paraId="20D3B7D1" w14:textId="7ED574AC" w:rsidR="00A30C03" w:rsidDel="00FE3A82" w:rsidRDefault="00A30C03">
      <w:pPr>
        <w:pStyle w:val="ndicedeilustraes"/>
        <w:tabs>
          <w:tab w:val="right" w:leader="dot" w:pos="8494"/>
        </w:tabs>
        <w:rPr>
          <w:del w:id="1343" w:author="Diogo Aires" w:date="2018-07-14T20:22:00Z"/>
          <w:rFonts w:asciiTheme="minorHAnsi" w:eastAsiaTheme="minorEastAsia" w:hAnsiTheme="minorHAnsi"/>
          <w:noProof/>
          <w:lang w:eastAsia="pt-PT"/>
        </w:rPr>
      </w:pPr>
      <w:del w:id="1344" w:author="Diogo Aires" w:date="2018-07-14T20:22:00Z">
        <w:r w:rsidRPr="00FE3A82" w:rsidDel="00FE3A82">
          <w:rPr>
            <w:noProof/>
            <w:rPrChange w:id="1345" w:author="Diogo Aires" w:date="2018-07-14T20:22:00Z">
              <w:rPr>
                <w:rStyle w:val="Hiperligao"/>
                <w:noProof/>
              </w:rPr>
            </w:rPrChange>
          </w:rPr>
          <w:delText>Código 9 - Alteração do calendário de mês para semana</w:delText>
        </w:r>
        <w:r w:rsidDel="00FE3A82">
          <w:rPr>
            <w:noProof/>
            <w:webHidden/>
          </w:rPr>
          <w:tab/>
        </w:r>
      </w:del>
      <w:del w:id="1346" w:author="Diogo Aires" w:date="2018-07-14T19:23:00Z">
        <w:r w:rsidR="006C5A4E" w:rsidDel="00650FE3">
          <w:rPr>
            <w:noProof/>
            <w:webHidden/>
          </w:rPr>
          <w:delText>36</w:delText>
        </w:r>
      </w:del>
    </w:p>
    <w:p w14:paraId="753F8365" w14:textId="5DE9D4CF" w:rsidR="00A30C03" w:rsidDel="00FE3A82" w:rsidRDefault="00A30C03">
      <w:pPr>
        <w:pStyle w:val="ndicedeilustraes"/>
        <w:tabs>
          <w:tab w:val="right" w:leader="dot" w:pos="8494"/>
        </w:tabs>
        <w:rPr>
          <w:del w:id="1347" w:author="Diogo Aires" w:date="2018-07-14T20:22:00Z"/>
          <w:rFonts w:asciiTheme="minorHAnsi" w:eastAsiaTheme="minorEastAsia" w:hAnsiTheme="minorHAnsi"/>
          <w:noProof/>
          <w:lang w:eastAsia="pt-PT"/>
        </w:rPr>
      </w:pPr>
      <w:del w:id="1348" w:author="Diogo Aires" w:date="2018-07-14T20:22:00Z">
        <w:r w:rsidRPr="00FE3A82" w:rsidDel="00FE3A82">
          <w:rPr>
            <w:noProof/>
            <w:rPrChange w:id="1349" w:author="Diogo Aires" w:date="2018-07-14T20:22:00Z">
              <w:rPr>
                <w:rStyle w:val="Hiperligao"/>
                <w:noProof/>
              </w:rPr>
            </w:rPrChange>
          </w:rPr>
          <w:delText>Código 10 - Formação dos Events para uma semana</w:delText>
        </w:r>
        <w:r w:rsidDel="00FE3A82">
          <w:rPr>
            <w:noProof/>
            <w:webHidden/>
          </w:rPr>
          <w:tab/>
        </w:r>
      </w:del>
      <w:del w:id="1350" w:author="Diogo Aires" w:date="2018-07-14T19:23:00Z">
        <w:r w:rsidR="006C5A4E" w:rsidDel="00650FE3">
          <w:rPr>
            <w:noProof/>
            <w:webHidden/>
          </w:rPr>
          <w:delText>36</w:delText>
        </w:r>
      </w:del>
    </w:p>
    <w:p w14:paraId="20A0BBEB" w14:textId="6E95F05F" w:rsidR="00A30C03" w:rsidDel="00FE3A82" w:rsidRDefault="00A30C03">
      <w:pPr>
        <w:pStyle w:val="ndicedeilustraes"/>
        <w:tabs>
          <w:tab w:val="right" w:leader="dot" w:pos="8494"/>
        </w:tabs>
        <w:rPr>
          <w:del w:id="1351" w:author="Diogo Aires" w:date="2018-07-14T20:22:00Z"/>
          <w:rFonts w:asciiTheme="minorHAnsi" w:eastAsiaTheme="minorEastAsia" w:hAnsiTheme="minorHAnsi"/>
          <w:noProof/>
          <w:lang w:eastAsia="pt-PT"/>
        </w:rPr>
      </w:pPr>
      <w:del w:id="1352" w:author="Diogo Aires" w:date="2018-07-14T20:22:00Z">
        <w:r w:rsidRPr="00FE3A82" w:rsidDel="00FE3A82">
          <w:rPr>
            <w:noProof/>
            <w:rPrChange w:id="1353" w:author="Diogo Aires" w:date="2018-07-14T20:22:00Z">
              <w:rPr>
                <w:rStyle w:val="Hiperligao"/>
                <w:noProof/>
              </w:rPr>
            </w:rPrChange>
          </w:rPr>
          <w:delText>Código 11 - Início de criação de um Event, ou escolha de um Event existente</w:delText>
        </w:r>
        <w:r w:rsidDel="00FE3A82">
          <w:rPr>
            <w:noProof/>
            <w:webHidden/>
          </w:rPr>
          <w:tab/>
        </w:r>
      </w:del>
      <w:del w:id="1354" w:author="Diogo Aires" w:date="2018-07-14T19:23:00Z">
        <w:r w:rsidR="006C5A4E" w:rsidDel="00650FE3">
          <w:rPr>
            <w:noProof/>
            <w:webHidden/>
          </w:rPr>
          <w:delText>37</w:delText>
        </w:r>
      </w:del>
    </w:p>
    <w:p w14:paraId="5155F485" w14:textId="0933714A" w:rsidR="00A30C03" w:rsidDel="00FE3A82" w:rsidRDefault="00A30C03">
      <w:pPr>
        <w:pStyle w:val="ndicedeilustraes"/>
        <w:tabs>
          <w:tab w:val="right" w:leader="dot" w:pos="8494"/>
        </w:tabs>
        <w:rPr>
          <w:del w:id="1355" w:author="Diogo Aires" w:date="2018-07-14T20:22:00Z"/>
          <w:rFonts w:asciiTheme="minorHAnsi" w:eastAsiaTheme="minorEastAsia" w:hAnsiTheme="minorHAnsi"/>
          <w:noProof/>
          <w:lang w:eastAsia="pt-PT"/>
        </w:rPr>
      </w:pPr>
      <w:del w:id="1356" w:author="Diogo Aires" w:date="2018-07-14T20:22:00Z">
        <w:r w:rsidRPr="00FE3A82" w:rsidDel="00FE3A82">
          <w:rPr>
            <w:noProof/>
            <w:rPrChange w:id="1357" w:author="Diogo Aires" w:date="2018-07-14T20:22:00Z">
              <w:rPr>
                <w:rStyle w:val="Hiperligao"/>
                <w:noProof/>
              </w:rPr>
            </w:rPrChange>
          </w:rPr>
          <w:delText>Código 12 - Adição de um novo Event</w:delText>
        </w:r>
        <w:r w:rsidDel="00FE3A82">
          <w:rPr>
            <w:noProof/>
            <w:webHidden/>
          </w:rPr>
          <w:tab/>
        </w:r>
      </w:del>
      <w:del w:id="1358" w:author="Diogo Aires" w:date="2018-07-14T19:23:00Z">
        <w:r w:rsidR="006C5A4E" w:rsidDel="00650FE3">
          <w:rPr>
            <w:noProof/>
            <w:webHidden/>
          </w:rPr>
          <w:delText>38</w:delText>
        </w:r>
      </w:del>
    </w:p>
    <w:p w14:paraId="69927D76" w14:textId="158DD244" w:rsidR="00A30C03" w:rsidDel="00FE3A82" w:rsidRDefault="00A30C03">
      <w:pPr>
        <w:pStyle w:val="ndicedeilustraes"/>
        <w:tabs>
          <w:tab w:val="right" w:leader="dot" w:pos="8494"/>
        </w:tabs>
        <w:rPr>
          <w:del w:id="1359" w:author="Diogo Aires" w:date="2018-07-14T20:22:00Z"/>
          <w:rFonts w:asciiTheme="minorHAnsi" w:eastAsiaTheme="minorEastAsia" w:hAnsiTheme="minorHAnsi"/>
          <w:noProof/>
          <w:lang w:eastAsia="pt-PT"/>
        </w:rPr>
      </w:pPr>
      <w:del w:id="1360" w:author="Diogo Aires" w:date="2018-07-14T20:22:00Z">
        <w:r w:rsidRPr="00FE3A82" w:rsidDel="00FE3A82">
          <w:rPr>
            <w:noProof/>
            <w:rPrChange w:id="1361" w:author="Diogo Aires" w:date="2018-07-14T20:22:00Z">
              <w:rPr>
                <w:rStyle w:val="Hiperligao"/>
                <w:noProof/>
              </w:rPr>
            </w:rPrChange>
          </w:rPr>
          <w:delText>Código 13 - Adição de Vacancy</w:delText>
        </w:r>
        <w:r w:rsidDel="00FE3A82">
          <w:rPr>
            <w:noProof/>
            <w:webHidden/>
          </w:rPr>
          <w:tab/>
        </w:r>
      </w:del>
      <w:del w:id="1362" w:author="Diogo Aires" w:date="2018-07-14T19:23:00Z">
        <w:r w:rsidR="006C5A4E" w:rsidDel="00650FE3">
          <w:rPr>
            <w:noProof/>
            <w:webHidden/>
          </w:rPr>
          <w:delText>39</w:delText>
        </w:r>
      </w:del>
    </w:p>
    <w:p w14:paraId="33E40E54" w14:textId="7CC83EE2" w:rsidR="00A30C03" w:rsidDel="00FE3A82" w:rsidRDefault="00A30C03">
      <w:pPr>
        <w:pStyle w:val="ndicedeilustraes"/>
        <w:tabs>
          <w:tab w:val="right" w:leader="dot" w:pos="8494"/>
        </w:tabs>
        <w:rPr>
          <w:del w:id="1363" w:author="Diogo Aires" w:date="2018-07-14T20:22:00Z"/>
          <w:rFonts w:asciiTheme="minorHAnsi" w:eastAsiaTheme="minorEastAsia" w:hAnsiTheme="minorHAnsi"/>
          <w:noProof/>
          <w:lang w:eastAsia="pt-PT"/>
        </w:rPr>
      </w:pPr>
      <w:del w:id="1364" w:author="Diogo Aires" w:date="2018-07-14T20:22:00Z">
        <w:r w:rsidRPr="00FE3A82" w:rsidDel="00FE3A82">
          <w:rPr>
            <w:noProof/>
            <w:rPrChange w:id="1365" w:author="Diogo Aires" w:date="2018-07-14T20:22:00Z">
              <w:rPr>
                <w:rStyle w:val="Hiperligao"/>
                <w:noProof/>
              </w:rPr>
            </w:rPrChange>
          </w:rPr>
          <w:delText>Código 14 - Geração de percentagens para o Pie Chart</w:delText>
        </w:r>
        <w:r w:rsidDel="00FE3A82">
          <w:rPr>
            <w:noProof/>
            <w:webHidden/>
          </w:rPr>
          <w:tab/>
        </w:r>
      </w:del>
      <w:del w:id="1366" w:author="Diogo Aires" w:date="2018-07-14T19:23:00Z">
        <w:r w:rsidR="006C5A4E" w:rsidDel="00650FE3">
          <w:rPr>
            <w:noProof/>
            <w:webHidden/>
          </w:rPr>
          <w:delText>40</w:delText>
        </w:r>
      </w:del>
    </w:p>
    <w:p w14:paraId="4F068D06" w14:textId="29216F8B" w:rsidR="00A30C03" w:rsidDel="00FE3A82" w:rsidRDefault="00A30C03">
      <w:pPr>
        <w:pStyle w:val="ndicedeilustraes"/>
        <w:tabs>
          <w:tab w:val="right" w:leader="dot" w:pos="8494"/>
        </w:tabs>
        <w:rPr>
          <w:del w:id="1367" w:author="Diogo Aires" w:date="2018-07-14T20:22:00Z"/>
          <w:rFonts w:asciiTheme="minorHAnsi" w:eastAsiaTheme="minorEastAsia" w:hAnsiTheme="minorHAnsi"/>
          <w:noProof/>
          <w:lang w:eastAsia="pt-PT"/>
        </w:rPr>
      </w:pPr>
      <w:del w:id="1368" w:author="Diogo Aires" w:date="2018-07-14T20:22:00Z">
        <w:r w:rsidRPr="00FE3A82" w:rsidDel="00FE3A82">
          <w:rPr>
            <w:noProof/>
            <w:rPrChange w:id="1369" w:author="Diogo Aires" w:date="2018-07-14T20:22:00Z">
              <w:rPr>
                <w:rStyle w:val="Hiperligao"/>
                <w:noProof/>
              </w:rPr>
            </w:rPrChange>
          </w:rPr>
          <w:delText>Código 15 - Pesquisa de Vacancy</w:delText>
        </w:r>
        <w:r w:rsidDel="00FE3A82">
          <w:rPr>
            <w:noProof/>
            <w:webHidden/>
          </w:rPr>
          <w:tab/>
        </w:r>
      </w:del>
      <w:del w:id="1370" w:author="Diogo Aires" w:date="2018-07-14T19:23:00Z">
        <w:r w:rsidR="006C5A4E" w:rsidDel="00650FE3">
          <w:rPr>
            <w:noProof/>
            <w:webHidden/>
          </w:rPr>
          <w:delText>40</w:delText>
        </w:r>
      </w:del>
    </w:p>
    <w:p w14:paraId="495CF738" w14:textId="02C102B0" w:rsidR="00A30C03" w:rsidDel="00FE3A82" w:rsidRDefault="00A30C03">
      <w:pPr>
        <w:pStyle w:val="ndicedeilustraes"/>
        <w:tabs>
          <w:tab w:val="right" w:leader="dot" w:pos="8494"/>
        </w:tabs>
        <w:rPr>
          <w:del w:id="1371" w:author="Diogo Aires" w:date="2018-07-14T20:22:00Z"/>
          <w:rFonts w:asciiTheme="minorHAnsi" w:eastAsiaTheme="minorEastAsia" w:hAnsiTheme="minorHAnsi"/>
          <w:noProof/>
          <w:lang w:eastAsia="pt-PT"/>
        </w:rPr>
      </w:pPr>
      <w:del w:id="1372" w:author="Diogo Aires" w:date="2018-07-14T20:22:00Z">
        <w:r w:rsidRPr="00FE3A82" w:rsidDel="00FE3A82">
          <w:rPr>
            <w:noProof/>
            <w:rPrChange w:id="1373" w:author="Diogo Aires" w:date="2018-07-14T20:22:00Z">
              <w:rPr>
                <w:rStyle w:val="Hiperligao"/>
                <w:noProof/>
              </w:rPr>
            </w:rPrChange>
          </w:rPr>
          <w:delText>Código 16 - Verificar Vacancy em função das suas ferramentas</w:delText>
        </w:r>
        <w:r w:rsidDel="00FE3A82">
          <w:rPr>
            <w:noProof/>
            <w:webHidden/>
          </w:rPr>
          <w:tab/>
        </w:r>
      </w:del>
      <w:del w:id="1374" w:author="Diogo Aires" w:date="2018-07-14T19:23:00Z">
        <w:r w:rsidR="006C5A4E" w:rsidDel="00650FE3">
          <w:rPr>
            <w:noProof/>
            <w:webHidden/>
          </w:rPr>
          <w:delText>41</w:delText>
        </w:r>
      </w:del>
    </w:p>
    <w:p w14:paraId="0E850998" w14:textId="4190CF96" w:rsidR="00A30C03" w:rsidDel="00FE3A82" w:rsidRDefault="00A30C03">
      <w:pPr>
        <w:pStyle w:val="ndicedeilustraes"/>
        <w:tabs>
          <w:tab w:val="right" w:leader="dot" w:pos="8494"/>
        </w:tabs>
        <w:rPr>
          <w:del w:id="1375" w:author="Diogo Aires" w:date="2018-07-14T20:22:00Z"/>
          <w:rFonts w:asciiTheme="minorHAnsi" w:eastAsiaTheme="minorEastAsia" w:hAnsiTheme="minorHAnsi"/>
          <w:noProof/>
          <w:lang w:eastAsia="pt-PT"/>
        </w:rPr>
      </w:pPr>
      <w:del w:id="1376" w:author="Diogo Aires" w:date="2018-07-14T20:22:00Z">
        <w:r w:rsidRPr="00FE3A82" w:rsidDel="00FE3A82">
          <w:rPr>
            <w:noProof/>
            <w:rPrChange w:id="1377" w:author="Diogo Aires" w:date="2018-07-14T20:22:00Z">
              <w:rPr>
                <w:rStyle w:val="Hiperligao"/>
                <w:noProof/>
              </w:rPr>
            </w:rPrChange>
          </w:rPr>
          <w:delText>Código 17 - Continuação duma Candidacy</w:delText>
        </w:r>
        <w:r w:rsidDel="00FE3A82">
          <w:rPr>
            <w:noProof/>
            <w:webHidden/>
          </w:rPr>
          <w:tab/>
        </w:r>
      </w:del>
      <w:del w:id="1378" w:author="Diogo Aires" w:date="2018-07-14T19:23:00Z">
        <w:r w:rsidR="006C5A4E" w:rsidDel="00650FE3">
          <w:rPr>
            <w:noProof/>
            <w:webHidden/>
          </w:rPr>
          <w:delText>42</w:delText>
        </w:r>
      </w:del>
    </w:p>
    <w:p w14:paraId="20CDD56D" w14:textId="6B78896E" w:rsidR="00A30C03" w:rsidDel="00FE3A82" w:rsidRDefault="00A30C03">
      <w:pPr>
        <w:pStyle w:val="ndicedeilustraes"/>
        <w:tabs>
          <w:tab w:val="right" w:leader="dot" w:pos="8494"/>
        </w:tabs>
        <w:rPr>
          <w:del w:id="1379" w:author="Diogo Aires" w:date="2018-07-14T20:22:00Z"/>
          <w:rFonts w:asciiTheme="minorHAnsi" w:eastAsiaTheme="minorEastAsia" w:hAnsiTheme="minorHAnsi"/>
          <w:noProof/>
          <w:lang w:eastAsia="pt-PT"/>
        </w:rPr>
      </w:pPr>
      <w:del w:id="1380" w:author="Diogo Aires" w:date="2018-07-14T20:22:00Z">
        <w:r w:rsidRPr="00FE3A82" w:rsidDel="00FE3A82">
          <w:rPr>
            <w:noProof/>
            <w:rPrChange w:id="1381" w:author="Diogo Aires" w:date="2018-07-14T20:22:00Z">
              <w:rPr>
                <w:rStyle w:val="Hiperligao"/>
                <w:noProof/>
              </w:rPr>
            </w:rPrChange>
          </w:rPr>
          <w:delText>Código 18 - Adicionar disponibilidade</w:delText>
        </w:r>
        <w:r w:rsidDel="00FE3A82">
          <w:rPr>
            <w:noProof/>
            <w:webHidden/>
          </w:rPr>
          <w:tab/>
        </w:r>
      </w:del>
      <w:del w:id="1382" w:author="Diogo Aires" w:date="2018-07-14T19:23:00Z">
        <w:r w:rsidR="006C5A4E" w:rsidDel="00650FE3">
          <w:rPr>
            <w:noProof/>
            <w:webHidden/>
          </w:rPr>
          <w:delText>43</w:delText>
        </w:r>
      </w:del>
    </w:p>
    <w:p w14:paraId="13817BD6" w14:textId="0A3D2CF0" w:rsidR="00A30C03" w:rsidDel="00FE3A82" w:rsidRDefault="00A30C03">
      <w:pPr>
        <w:pStyle w:val="ndicedeilustraes"/>
        <w:tabs>
          <w:tab w:val="right" w:leader="dot" w:pos="8494"/>
        </w:tabs>
        <w:rPr>
          <w:del w:id="1383" w:author="Diogo Aires" w:date="2018-07-14T20:22:00Z"/>
          <w:rFonts w:asciiTheme="minorHAnsi" w:eastAsiaTheme="minorEastAsia" w:hAnsiTheme="minorHAnsi"/>
          <w:noProof/>
          <w:lang w:eastAsia="pt-PT"/>
        </w:rPr>
      </w:pPr>
      <w:del w:id="1384" w:author="Diogo Aires" w:date="2018-07-14T20:22:00Z">
        <w:r w:rsidRPr="00FE3A82" w:rsidDel="00FE3A82">
          <w:rPr>
            <w:noProof/>
            <w:rPrChange w:id="1385" w:author="Diogo Aires" w:date="2018-07-14T20:22:00Z">
              <w:rPr>
                <w:rStyle w:val="Hiperligao"/>
                <w:noProof/>
              </w:rPr>
            </w:rPrChange>
          </w:rPr>
          <w:delText>Código 19 - Filtrar Eventos</w:delText>
        </w:r>
        <w:r w:rsidDel="00FE3A82">
          <w:rPr>
            <w:noProof/>
            <w:webHidden/>
          </w:rPr>
          <w:tab/>
        </w:r>
      </w:del>
      <w:del w:id="1386" w:author="Diogo Aires" w:date="2018-07-14T19:23:00Z">
        <w:r w:rsidR="006C5A4E" w:rsidDel="00650FE3">
          <w:rPr>
            <w:noProof/>
            <w:webHidden/>
          </w:rPr>
          <w:delText>44</w:delText>
        </w:r>
      </w:del>
    </w:p>
    <w:p w14:paraId="69786DEC" w14:textId="67F19CEC" w:rsidR="00A30C03" w:rsidDel="00FE3A82" w:rsidRDefault="00A30C03">
      <w:pPr>
        <w:pStyle w:val="ndicedeilustraes"/>
        <w:tabs>
          <w:tab w:val="right" w:leader="dot" w:pos="8494"/>
        </w:tabs>
        <w:rPr>
          <w:del w:id="1387" w:author="Diogo Aires" w:date="2018-07-14T20:22:00Z"/>
          <w:rFonts w:asciiTheme="minorHAnsi" w:eastAsiaTheme="minorEastAsia" w:hAnsiTheme="minorHAnsi"/>
          <w:noProof/>
          <w:lang w:eastAsia="pt-PT"/>
        </w:rPr>
      </w:pPr>
      <w:del w:id="1388" w:author="Diogo Aires" w:date="2018-07-14T20:22:00Z">
        <w:r w:rsidRPr="00FE3A82" w:rsidDel="00FE3A82">
          <w:rPr>
            <w:noProof/>
            <w:rPrChange w:id="1389" w:author="Diogo Aires" w:date="2018-07-14T20:22:00Z">
              <w:rPr>
                <w:rStyle w:val="Hiperligao"/>
                <w:noProof/>
              </w:rPr>
            </w:rPrChange>
          </w:rPr>
          <w:delText>Código 20 - Registro de utilizador na OneSignal</w:delText>
        </w:r>
        <w:r w:rsidDel="00FE3A82">
          <w:rPr>
            <w:noProof/>
            <w:webHidden/>
          </w:rPr>
          <w:tab/>
        </w:r>
      </w:del>
      <w:del w:id="1390" w:author="Diogo Aires" w:date="2018-07-14T19:23:00Z">
        <w:r w:rsidR="006C5A4E" w:rsidDel="00650FE3">
          <w:rPr>
            <w:noProof/>
            <w:webHidden/>
          </w:rPr>
          <w:delText>45</w:delText>
        </w:r>
      </w:del>
    </w:p>
    <w:p w14:paraId="4C1DE4E1" w14:textId="3B1DEA3E" w:rsidR="00A30C03" w:rsidDel="00FE3A82" w:rsidRDefault="00A30C03">
      <w:pPr>
        <w:pStyle w:val="ndicedeilustraes"/>
        <w:tabs>
          <w:tab w:val="right" w:leader="dot" w:pos="8494"/>
        </w:tabs>
        <w:rPr>
          <w:del w:id="1391" w:author="Diogo Aires" w:date="2018-07-14T20:22:00Z"/>
          <w:rFonts w:asciiTheme="minorHAnsi" w:eastAsiaTheme="minorEastAsia" w:hAnsiTheme="minorHAnsi"/>
          <w:noProof/>
          <w:lang w:eastAsia="pt-PT"/>
        </w:rPr>
      </w:pPr>
      <w:del w:id="1392" w:author="Diogo Aires" w:date="2018-07-14T20:22:00Z">
        <w:r w:rsidRPr="00FE3A82" w:rsidDel="00FE3A82">
          <w:rPr>
            <w:noProof/>
            <w:rPrChange w:id="1393" w:author="Diogo Aires" w:date="2018-07-14T20:22:00Z">
              <w:rPr>
                <w:rStyle w:val="Hiperligao"/>
                <w:noProof/>
              </w:rPr>
            </w:rPrChange>
          </w:rPr>
          <w:delText>Código 21 - Sincronismo Read-Only</w:delText>
        </w:r>
        <w:r w:rsidDel="00FE3A82">
          <w:rPr>
            <w:noProof/>
            <w:webHidden/>
          </w:rPr>
          <w:tab/>
        </w:r>
      </w:del>
      <w:del w:id="1394" w:author="Diogo Aires" w:date="2018-07-14T19:23:00Z">
        <w:r w:rsidR="006C5A4E" w:rsidDel="00650FE3">
          <w:rPr>
            <w:noProof/>
            <w:webHidden/>
          </w:rPr>
          <w:delText>46</w:delText>
        </w:r>
      </w:del>
    </w:p>
    <w:p w14:paraId="6F0B70E5" w14:textId="1B3CDC0F" w:rsidR="0005356E" w:rsidRDefault="00D45365" w:rsidP="00FC667E">
      <w:r>
        <w:fldChar w:fldCharType="end"/>
      </w:r>
      <w:bookmarkEnd w:id="1247"/>
    </w:p>
    <w:p w14:paraId="30820E18" w14:textId="7360B0A0" w:rsidR="003737CF" w:rsidRDefault="003737CF" w:rsidP="00A44E32"/>
    <w:p w14:paraId="08638C15" w14:textId="579DF265" w:rsidR="000614E1" w:rsidRDefault="000614E1" w:rsidP="00FC667E"/>
    <w:p w14:paraId="6168F849" w14:textId="255DE65D" w:rsidR="007A108C" w:rsidRDefault="007A108C" w:rsidP="00FC667E"/>
    <w:p w14:paraId="1E5B481E" w14:textId="3B287311" w:rsidR="007A108C" w:rsidRDefault="007A108C" w:rsidP="00FC667E"/>
    <w:p w14:paraId="19D32C45" w14:textId="6FBF5456" w:rsidR="007A108C" w:rsidRDefault="007A108C" w:rsidP="00FC667E"/>
    <w:p w14:paraId="1A135949" w14:textId="37322BFE" w:rsidR="007A108C" w:rsidRDefault="007A108C" w:rsidP="00FC667E"/>
    <w:p w14:paraId="1ACE8D16" w14:textId="39FDA4C8" w:rsidR="007A108C" w:rsidRDefault="007A108C" w:rsidP="00FC667E"/>
    <w:p w14:paraId="52A75C9B" w14:textId="27F0A1A3" w:rsidR="007A108C" w:rsidRDefault="007A108C" w:rsidP="00FC667E"/>
    <w:p w14:paraId="5575C148" w14:textId="708E9C89" w:rsidR="007A108C" w:rsidRDefault="007A108C" w:rsidP="00FC667E"/>
    <w:p w14:paraId="2A181B2C" w14:textId="1B7EA1E8" w:rsidR="007A108C" w:rsidRDefault="007A108C" w:rsidP="00FC667E"/>
    <w:p w14:paraId="6415F80D" w14:textId="5171C816" w:rsidR="007A108C" w:rsidRDefault="007A108C" w:rsidP="00FC667E"/>
    <w:p w14:paraId="1515D913" w14:textId="100FFF6E" w:rsidR="007A108C" w:rsidRDefault="007A108C" w:rsidP="00FC667E"/>
    <w:p w14:paraId="50C6E252" w14:textId="75C21C07" w:rsidR="007A108C" w:rsidRDefault="007A108C" w:rsidP="00FC667E"/>
    <w:p w14:paraId="32BA2916" w14:textId="4D71C310" w:rsidR="007A108C" w:rsidRDefault="007A108C" w:rsidP="00FC667E"/>
    <w:p w14:paraId="20551D19" w14:textId="77777777" w:rsidR="007A108C" w:rsidRDefault="007A108C" w:rsidP="00FC667E">
      <w:pPr>
        <w:sectPr w:rsidR="007A108C" w:rsidSect="0059316E">
          <w:footerReference w:type="first" r:id="rId10"/>
          <w:pgSz w:w="11906" w:h="16838"/>
          <w:pgMar w:top="1417" w:right="1701" w:bottom="1417" w:left="1701" w:header="708" w:footer="708" w:gutter="0"/>
          <w:pgNumType w:fmt="lowerRoman" w:start="3"/>
          <w:cols w:space="708"/>
          <w:titlePg/>
          <w:docGrid w:linePitch="360"/>
        </w:sectPr>
      </w:pPr>
    </w:p>
    <w:p w14:paraId="6E01C18A" w14:textId="2DB417CE" w:rsidR="008C51D6" w:rsidRDefault="003E5A2E" w:rsidP="002F32CA">
      <w:pPr>
        <w:pStyle w:val="Cabealho1"/>
        <w:numPr>
          <w:ilvl w:val="0"/>
          <w:numId w:val="21"/>
        </w:numPr>
      </w:pPr>
      <w:bookmarkStart w:id="1395" w:name="_Ref512095912"/>
      <w:bookmarkStart w:id="1396" w:name="_Ref512095927"/>
      <w:bookmarkStart w:id="1397" w:name="_Toc517606819"/>
      <w:bookmarkStart w:id="1398" w:name="_Toc519372178"/>
      <w:r w:rsidRPr="003E5A2E">
        <w:lastRenderedPageBreak/>
        <w:t>Introdução</w:t>
      </w:r>
      <w:bookmarkEnd w:id="1395"/>
      <w:bookmarkEnd w:id="1396"/>
      <w:bookmarkEnd w:id="1397"/>
      <w:bookmarkEnd w:id="1398"/>
    </w:p>
    <w:p w14:paraId="546AC903" w14:textId="0DF39281" w:rsidR="00CB3748" w:rsidRPr="00CB3748" w:rsidRDefault="009C7A9B" w:rsidP="009C7A9B">
      <w:pPr>
        <w:ind w:firstLine="0"/>
      </w:pPr>
      <w:r>
        <w:t xml:space="preserve">Neste </w:t>
      </w:r>
      <w:r w:rsidR="00D57016">
        <w:t>capítulo</w:t>
      </w:r>
      <w:r>
        <w:t xml:space="preserve"> </w:t>
      </w:r>
      <w:r w:rsidR="003B6902">
        <w:t>introduzimos</w:t>
      </w:r>
      <w:r>
        <w:t xml:space="preserve"> algumas ideias fundamentais sobre o projeto IView, inclui</w:t>
      </w:r>
      <w:r w:rsidR="00551582">
        <w:t>ndo</w:t>
      </w:r>
      <w:r>
        <w:t xml:space="preserve"> algumas </w:t>
      </w:r>
      <w:r w:rsidR="00E5137D">
        <w:t xml:space="preserve">inspirações </w:t>
      </w:r>
      <w:r>
        <w:t xml:space="preserve">e enquadramento no mercado de informática atual, os objetos gerais e a organização </w:t>
      </w:r>
      <w:r w:rsidR="007B150B">
        <w:t xml:space="preserve">deste </w:t>
      </w:r>
      <w:r>
        <w:t>relatório.</w:t>
      </w:r>
    </w:p>
    <w:p w14:paraId="1FAE57ED" w14:textId="7C7FEAB6" w:rsidR="003E5A2E" w:rsidRDefault="005121FB" w:rsidP="00E8633D">
      <w:pPr>
        <w:pStyle w:val="Cabealho2"/>
        <w:numPr>
          <w:ilvl w:val="1"/>
          <w:numId w:val="21"/>
        </w:numPr>
        <w:ind w:left="0" w:firstLine="0"/>
      </w:pPr>
      <w:bookmarkStart w:id="1399" w:name="_Ref512096447"/>
      <w:bookmarkStart w:id="1400" w:name="_Toc517606820"/>
      <w:bookmarkStart w:id="1401" w:name="_Toc519372179"/>
      <w:r>
        <w:t>Enquadramento</w:t>
      </w:r>
      <w:bookmarkEnd w:id="1399"/>
      <w:bookmarkEnd w:id="1400"/>
      <w:bookmarkEnd w:id="1401"/>
    </w:p>
    <w:p w14:paraId="6F4B5ADE" w14:textId="022819C2" w:rsidR="00551582" w:rsidRDefault="00CF4810" w:rsidP="009C7A9B">
      <w:pPr>
        <w:ind w:firstLine="0"/>
      </w:pPr>
      <w:r w:rsidRPr="00E7170A">
        <w:t>Muitas empr</w:t>
      </w:r>
      <w:r w:rsidR="00D936FF">
        <w:t xml:space="preserve">esas </w:t>
      </w:r>
      <w:r w:rsidR="00C40ABD">
        <w:t xml:space="preserve">de </w:t>
      </w:r>
      <w:r w:rsidR="006D4BB4">
        <w:t xml:space="preserve">sistemas de </w:t>
      </w:r>
      <w:del w:id="1402" w:author="Diogo Aires" w:date="2018-07-14T20:23:00Z">
        <w:r w:rsidR="006D4BB4" w:rsidDel="00B47FCD">
          <w:delText>informção</w:delText>
        </w:r>
      </w:del>
      <w:ins w:id="1403" w:author="Diogo Aires" w:date="2018-07-14T20:23:00Z">
        <w:r w:rsidR="00B47FCD">
          <w:t>informação</w:t>
        </w:r>
      </w:ins>
      <w:r w:rsidR="006D4BB4">
        <w:t xml:space="preserve"> </w:t>
      </w:r>
      <w:r w:rsidR="00D936FF">
        <w:t>portuguesas</w:t>
      </w:r>
      <w:r w:rsidR="00C40ABD">
        <w:t>,</w:t>
      </w:r>
      <w:r w:rsidR="00D936FF">
        <w:t xml:space="preserve"> têm</w:t>
      </w:r>
      <w:r w:rsidRPr="00E7170A">
        <w:t xml:space="preserve"> um processo de entrevista</w:t>
      </w:r>
      <w:r w:rsidR="007B150B">
        <w:t>s</w:t>
      </w:r>
      <w:r w:rsidRPr="00E7170A">
        <w:t xml:space="preserve"> bastante </w:t>
      </w:r>
      <w:r w:rsidR="008241D2">
        <w:t>desatualizado</w:t>
      </w:r>
      <w:r w:rsidRPr="00E7170A">
        <w:t xml:space="preserve"> e limitado, não </w:t>
      </w:r>
      <w:r w:rsidR="006D4BB4">
        <w:t xml:space="preserve">tirando partido </w:t>
      </w:r>
      <w:del w:id="1404" w:author="Diogo Aires" w:date="2018-07-14T20:23:00Z">
        <w:r w:rsidRPr="00E7170A" w:rsidDel="00FE3A82">
          <w:delText xml:space="preserve"> </w:delText>
        </w:r>
      </w:del>
      <w:r w:rsidR="006D4BB4">
        <w:t>d</w:t>
      </w:r>
      <w:r w:rsidRPr="00E7170A">
        <w:t>os seus conhecimentos tecnológicos. Normalmente</w:t>
      </w:r>
      <w:r w:rsidR="006D4BB4">
        <w:t>,</w:t>
      </w:r>
      <w:r w:rsidRPr="00E7170A">
        <w:t xml:space="preserve"> </w:t>
      </w:r>
      <w:r w:rsidR="00722E41">
        <w:t>os</w:t>
      </w:r>
      <w:r w:rsidRPr="00E7170A">
        <w:t xml:space="preserve"> processo</w:t>
      </w:r>
      <w:r w:rsidR="00722E41">
        <w:t>s de contratação</w:t>
      </w:r>
      <w:r w:rsidRPr="00E7170A">
        <w:t xml:space="preserve"> envolve</w:t>
      </w:r>
      <w:r w:rsidR="00722E41">
        <w:t>m</w:t>
      </w:r>
      <w:r w:rsidRPr="00E7170A">
        <w:t xml:space="preserve"> </w:t>
      </w:r>
      <w:r>
        <w:t>a</w:t>
      </w:r>
      <w:r w:rsidRPr="00E7170A">
        <w:t xml:space="preserve"> transferência de ficheiros importantes, como </w:t>
      </w:r>
      <w:r>
        <w:t>por exemplo</w:t>
      </w:r>
      <w:r w:rsidRPr="00E7170A">
        <w:t xml:space="preserve"> currículos e </w:t>
      </w:r>
      <w:r w:rsidR="003C19CB">
        <w:t>dossiê</w:t>
      </w:r>
      <w:r w:rsidRPr="00E7170A">
        <w:t>s de competência</w:t>
      </w:r>
      <w:r w:rsidR="00C40ABD">
        <w:t>s</w:t>
      </w:r>
      <w:r w:rsidRPr="00E7170A">
        <w:rPr>
          <w:vertAlign w:val="superscript"/>
        </w:rPr>
        <w:footnoteReference w:id="1"/>
      </w:r>
      <w:r w:rsidRPr="00E7170A">
        <w:t xml:space="preserve"> por correio </w:t>
      </w:r>
      <w:r w:rsidR="008241D2">
        <w:t>(</w:t>
      </w:r>
      <w:r w:rsidRPr="00E7170A">
        <w:t>eletrónico</w:t>
      </w:r>
      <w:r w:rsidR="008241D2">
        <w:t xml:space="preserve"> e/ou físico</w:t>
      </w:r>
      <w:r w:rsidR="006D4BB4">
        <w:t>)</w:t>
      </w:r>
      <w:r>
        <w:t xml:space="preserve">. </w:t>
      </w:r>
      <w:r w:rsidR="006D4BB4">
        <w:t>Por outro lado, a</w:t>
      </w:r>
      <w:r w:rsidR="008241D2">
        <w:t xml:space="preserve"> maioria das</w:t>
      </w:r>
      <w:r w:rsidR="0037721D">
        <w:t xml:space="preserve"> </w:t>
      </w:r>
      <w:r w:rsidR="008241D2">
        <w:t>marcações</w:t>
      </w:r>
      <w:r w:rsidR="0037721D">
        <w:t xml:space="preserve"> de entrevista</w:t>
      </w:r>
      <w:r w:rsidR="008241D2">
        <w:t>s</w:t>
      </w:r>
      <w:r w:rsidR="0037721D">
        <w:t xml:space="preserve"> ocorre</w:t>
      </w:r>
      <w:r w:rsidR="006D4BB4">
        <w:t>m</w:t>
      </w:r>
      <w:r w:rsidR="0037721D">
        <w:t xml:space="preserve"> por comunicação telemóvel</w:t>
      </w:r>
      <w:r w:rsidR="0077464E">
        <w:t xml:space="preserve"> ou </w:t>
      </w:r>
      <w:r w:rsidR="0077464E" w:rsidRPr="00297A21">
        <w:rPr>
          <w:i/>
        </w:rPr>
        <w:t>email</w:t>
      </w:r>
      <w:r w:rsidR="0037721D">
        <w:t xml:space="preserve">, o que torna o candidato dependente do colaborador, </w:t>
      </w:r>
      <w:r w:rsidR="006D4BB4">
        <w:t xml:space="preserve">em que </w:t>
      </w:r>
      <w:r w:rsidR="0037721D">
        <w:t xml:space="preserve">qualquer falha de comunicação poderá resultar na </w:t>
      </w:r>
      <w:r w:rsidR="006D4BB4">
        <w:t xml:space="preserve">não marcação da </w:t>
      </w:r>
      <w:r w:rsidR="0037721D">
        <w:t>entrevista</w:t>
      </w:r>
      <w:r w:rsidR="006D4BB4">
        <w:t>, ou que esta seja</w:t>
      </w:r>
      <w:r w:rsidR="0037721D">
        <w:t xml:space="preserve"> marcada incorretamente. </w:t>
      </w:r>
    </w:p>
    <w:p w14:paraId="5B9511A1" w14:textId="45AC1A4E" w:rsidR="00CF4810" w:rsidRPr="00616E74" w:rsidRDefault="00CF4810" w:rsidP="00CF4810">
      <w:pPr>
        <w:ind w:firstLine="391"/>
      </w:pPr>
      <w:r w:rsidRPr="00616E74">
        <w:rPr>
          <w:rFonts w:cs="Times New Roman"/>
        </w:rPr>
        <w:t xml:space="preserve">Uma das raras </w:t>
      </w:r>
      <w:r w:rsidRPr="00840226">
        <w:rPr>
          <w:rFonts w:cs="Times New Roman"/>
        </w:rPr>
        <w:t>exceções que não se limita a</w:t>
      </w:r>
      <w:r w:rsidR="00315B7A">
        <w:rPr>
          <w:rFonts w:cs="Times New Roman"/>
        </w:rPr>
        <w:t xml:space="preserve">o </w:t>
      </w:r>
      <w:r w:rsidRPr="00840226">
        <w:rPr>
          <w:rFonts w:cs="Times New Roman"/>
        </w:rPr>
        <w:t>processo</w:t>
      </w:r>
      <w:r w:rsidR="00315B7A">
        <w:rPr>
          <w:rFonts w:cs="Times New Roman"/>
        </w:rPr>
        <w:t xml:space="preserve"> acima descrito</w:t>
      </w:r>
      <w:r w:rsidRPr="00840226">
        <w:rPr>
          <w:rFonts w:cs="Times New Roman"/>
        </w:rPr>
        <w:t xml:space="preserve">, </w:t>
      </w:r>
      <w:r w:rsidRPr="00616E74">
        <w:rPr>
          <w:rFonts w:cs="Times New Roman"/>
        </w:rPr>
        <w:t>é a consultoria</w:t>
      </w:r>
      <w:r w:rsidRPr="00616E74">
        <w:t xml:space="preserve"> </w:t>
      </w:r>
      <w:r w:rsidRPr="0077464E">
        <w:rPr>
          <w:i/>
        </w:rPr>
        <w:t>Mind Source</w:t>
      </w:r>
      <w:sdt>
        <w:sdtPr>
          <w:id w:val="933866188"/>
          <w:citation/>
        </w:sdtPr>
        <w:sdtContent>
          <w:r w:rsidR="00C620E1" w:rsidRPr="00616E74">
            <w:fldChar w:fldCharType="begin"/>
          </w:r>
          <w:r w:rsidR="00C620E1" w:rsidRPr="00616E74">
            <w:rPr>
              <w:vertAlign w:val="superscript"/>
            </w:rPr>
            <w:instrText xml:space="preserve"> CITATION Min18 \l 2070 </w:instrText>
          </w:r>
          <w:r w:rsidR="00C620E1" w:rsidRPr="00616E74">
            <w:fldChar w:fldCharType="separate"/>
          </w:r>
          <w:r w:rsidR="009915B0">
            <w:rPr>
              <w:noProof/>
              <w:vertAlign w:val="superscript"/>
            </w:rPr>
            <w:t xml:space="preserve"> </w:t>
          </w:r>
          <w:r w:rsidR="009915B0" w:rsidRPr="009915B0">
            <w:rPr>
              <w:noProof/>
            </w:rPr>
            <w:t>[1]</w:t>
          </w:r>
          <w:r w:rsidR="00C620E1" w:rsidRPr="00616E74">
            <w:fldChar w:fldCharType="end"/>
          </w:r>
        </w:sdtContent>
      </w:sdt>
      <w:r w:rsidR="00C620E1">
        <w:t>,</w:t>
      </w:r>
      <w:r w:rsidRPr="00616E74">
        <w:t xml:space="preserve"> que fornece o “Portal de Emprego”. </w:t>
      </w:r>
      <w:r w:rsidR="00315B7A">
        <w:t>Contudo, e</w:t>
      </w:r>
      <w:r w:rsidRPr="00616E74">
        <w:t>ste portal</w:t>
      </w:r>
      <w:r w:rsidR="00315B7A">
        <w:t xml:space="preserve"> oferece</w:t>
      </w:r>
      <w:r w:rsidR="00315B7A" w:rsidRPr="0020289E">
        <w:t xml:space="preserve"> pouco mais</w:t>
      </w:r>
      <w:r w:rsidR="00315B7A">
        <w:t xml:space="preserve"> que</w:t>
      </w:r>
      <w:r w:rsidRPr="00616E74">
        <w:t xml:space="preserve"> a capacidade de guardar ficheiros e realizar candidaturas a cargos disponíveis. </w:t>
      </w:r>
      <w:r w:rsidR="00315B7A">
        <w:t>Outro exemplo</w:t>
      </w:r>
      <w:r w:rsidR="00840226">
        <w:t xml:space="preserve"> é</w:t>
      </w:r>
      <w:r w:rsidR="00315B7A">
        <w:t xml:space="preserve"> </w:t>
      </w:r>
      <w:r w:rsidRPr="00616E74">
        <w:t>a aplicação “My Profile” desenvolvid</w:t>
      </w:r>
      <w:r w:rsidR="00D57016">
        <w:t>a</w:t>
      </w:r>
      <w:r w:rsidRPr="00616E74">
        <w:t xml:space="preserve"> pela empresa de recursos humanos </w:t>
      </w:r>
      <w:r w:rsidRPr="0077464E">
        <w:rPr>
          <w:i/>
        </w:rPr>
        <w:t>Randstad</w:t>
      </w:r>
      <w:sdt>
        <w:sdtPr>
          <w:id w:val="463851939"/>
          <w:citation/>
        </w:sdtPr>
        <w:sdtContent>
          <w:r w:rsidR="00C620E1" w:rsidRPr="00616E74">
            <w:fldChar w:fldCharType="begin"/>
          </w:r>
          <w:r w:rsidR="00C620E1" w:rsidRPr="00616E74">
            <w:instrText xml:space="preserve"> CITATION Ran18 \l 2070 </w:instrText>
          </w:r>
          <w:r w:rsidR="00C620E1" w:rsidRPr="00616E74">
            <w:fldChar w:fldCharType="separate"/>
          </w:r>
          <w:r w:rsidR="009915B0">
            <w:rPr>
              <w:noProof/>
            </w:rPr>
            <w:t xml:space="preserve"> </w:t>
          </w:r>
          <w:r w:rsidR="009915B0" w:rsidRPr="009915B0">
            <w:rPr>
              <w:noProof/>
            </w:rPr>
            <w:t>[2]</w:t>
          </w:r>
          <w:r w:rsidR="00C620E1" w:rsidRPr="00616E74">
            <w:fldChar w:fldCharType="end"/>
          </w:r>
        </w:sdtContent>
      </w:sdt>
      <w:r w:rsidR="00C620E1">
        <w:t>,</w:t>
      </w:r>
      <w:r w:rsidRPr="00616E74">
        <w:t xml:space="preserve"> </w:t>
      </w:r>
      <w:r w:rsidR="00D57016">
        <w:t xml:space="preserve">que </w:t>
      </w:r>
      <w:r w:rsidR="0077464E">
        <w:t xml:space="preserve">apenas </w:t>
      </w:r>
      <w:r w:rsidRPr="00616E74">
        <w:t xml:space="preserve">disponibiliza um formato simples e interativo </w:t>
      </w:r>
      <w:r w:rsidR="00D57016">
        <w:t>para</w:t>
      </w:r>
      <w:r w:rsidRPr="00616E74">
        <w:t xml:space="preserve"> </w:t>
      </w:r>
      <w:del w:id="1405" w:author="Diogo Aires" w:date="2018-07-14T20:24:00Z">
        <w:r w:rsidRPr="00616E74" w:rsidDel="00B47FCD">
          <w:delText>des</w:delText>
        </w:r>
        <w:r w:rsidR="00D57016" w:rsidDel="00B47FCD">
          <w:delText>crever</w:delText>
        </w:r>
        <w:r w:rsidRPr="00616E74" w:rsidDel="00B47FCD">
          <w:delText xml:space="preserve"> </w:delText>
        </w:r>
      </w:del>
      <w:ins w:id="1406" w:author="Diogo Aires" w:date="2018-07-14T20:24:00Z">
        <w:r w:rsidR="00B47FCD">
          <w:t xml:space="preserve">formar </w:t>
        </w:r>
      </w:ins>
      <w:r w:rsidRPr="00616E74">
        <w:t xml:space="preserve">o currículo e </w:t>
      </w:r>
      <w:r w:rsidR="003C19CB" w:rsidRPr="00616E74">
        <w:t>dossiê</w:t>
      </w:r>
      <w:r w:rsidRPr="00616E74">
        <w:t xml:space="preserve"> de capacidades.</w:t>
      </w:r>
    </w:p>
    <w:p w14:paraId="00D22F6C" w14:textId="5B40826E" w:rsidR="00CF4810" w:rsidRPr="00E7170A" w:rsidRDefault="00CF4810" w:rsidP="00CF4810">
      <w:pPr>
        <w:ind w:firstLine="391"/>
      </w:pPr>
      <w:r w:rsidRPr="00E7170A">
        <w:t xml:space="preserve">Atendendo </w:t>
      </w:r>
      <w:r>
        <w:t>à</w:t>
      </w:r>
      <w:r w:rsidRPr="00E7170A">
        <w:t xml:space="preserve">s limitações </w:t>
      </w:r>
      <w:r w:rsidR="00643806">
        <w:t>descritas</w:t>
      </w:r>
      <w:r w:rsidR="00D57016">
        <w:t>,</w:t>
      </w:r>
      <w:r w:rsidRPr="00E7170A">
        <w:t xml:space="preserve"> nasceu o projeto </w:t>
      </w:r>
      <w:r w:rsidRPr="00643806">
        <w:rPr>
          <w:b/>
        </w:rPr>
        <w:t>IView</w:t>
      </w:r>
      <w:r w:rsidR="00315B7A">
        <w:t xml:space="preserve"> </w:t>
      </w:r>
      <w:r w:rsidRPr="00E7170A">
        <w:t>que tem como objetivo</w:t>
      </w:r>
      <w:r w:rsidR="00F62F0E">
        <w:t xml:space="preserve"> </w:t>
      </w:r>
      <w:r w:rsidR="00643806">
        <w:t>principal</w:t>
      </w:r>
      <w:r w:rsidR="00D57016">
        <w:t xml:space="preserve"> </w:t>
      </w:r>
      <w:r w:rsidR="00F62F0E">
        <w:t>não só</w:t>
      </w:r>
      <w:r w:rsidRPr="00E7170A">
        <w:t xml:space="preserve"> expandir as funcionalidades das duas aplicações referidas, como também incluir</w:t>
      </w:r>
      <w:r w:rsidR="00F62F0E">
        <w:t xml:space="preserve"> outras</w:t>
      </w:r>
      <w:r w:rsidRPr="00E7170A">
        <w:t xml:space="preserve"> </w:t>
      </w:r>
      <w:r w:rsidR="006D4BB4">
        <w:t>ideias</w:t>
      </w:r>
      <w:r w:rsidR="006D4BB4" w:rsidRPr="00E7170A">
        <w:t xml:space="preserve"> </w:t>
      </w:r>
      <w:r w:rsidR="00643806">
        <w:t>ú</w:t>
      </w:r>
      <w:r w:rsidR="00F62F0E">
        <w:t xml:space="preserve">teis </w:t>
      </w:r>
      <w:r w:rsidRPr="00E7170A">
        <w:t>para a</w:t>
      </w:r>
      <w:r w:rsidR="00D57016">
        <w:t>s</w:t>
      </w:r>
      <w:r w:rsidRPr="00E7170A">
        <w:t xml:space="preserve"> empresa</w:t>
      </w:r>
      <w:r w:rsidR="00D57016">
        <w:t>s</w:t>
      </w:r>
      <w:r w:rsidRPr="00E7170A">
        <w:t xml:space="preserve"> que </w:t>
      </w:r>
      <w:r w:rsidR="0091505D">
        <w:t>o</w:t>
      </w:r>
      <w:r w:rsidRPr="00E7170A">
        <w:t xml:space="preserve"> </w:t>
      </w:r>
      <w:r w:rsidR="006D4BB4">
        <w:t>vierem a utilizar</w:t>
      </w:r>
      <w:r w:rsidRPr="00E7170A">
        <w:t>.</w:t>
      </w:r>
    </w:p>
    <w:p w14:paraId="1A720539" w14:textId="03122747" w:rsidR="00CF4810" w:rsidRPr="00E7170A" w:rsidRDefault="00315B7A" w:rsidP="00CF4810">
      <w:pPr>
        <w:ind w:firstLine="391"/>
      </w:pPr>
      <w:r>
        <w:t>O</w:t>
      </w:r>
      <w:r w:rsidR="00CF4810" w:rsidRPr="00E7170A">
        <w:t xml:space="preserve"> desenvolvimento d</w:t>
      </w:r>
      <w:r w:rsidR="0091505D">
        <w:t>o</w:t>
      </w:r>
      <w:r w:rsidR="00CF4810" w:rsidRPr="00E7170A">
        <w:t xml:space="preserve"> </w:t>
      </w:r>
      <w:r w:rsidR="0091505D">
        <w:t>IView</w:t>
      </w:r>
      <w:r w:rsidR="006D4BB4">
        <w:t>,</w:t>
      </w:r>
      <w:r w:rsidR="00CF4810" w:rsidRPr="00E7170A">
        <w:t xml:space="preserve"> utiliz</w:t>
      </w:r>
      <w:r w:rsidR="00F256BE">
        <w:t>ou</w:t>
      </w:r>
      <w:r w:rsidR="00CF4810" w:rsidRPr="00E7170A">
        <w:t xml:space="preserve"> como base uma empresa de tecnologia fictícia a que cham</w:t>
      </w:r>
      <w:r w:rsidR="00F256BE">
        <w:t>á</w:t>
      </w:r>
      <w:r w:rsidR="00CF4810" w:rsidRPr="00E7170A">
        <w:t xml:space="preserve">mos PS </w:t>
      </w:r>
      <w:r w:rsidR="0037721D">
        <w:t>IT</w:t>
      </w:r>
      <w:r w:rsidR="00CF4810" w:rsidRPr="00E7170A">
        <w:t>, servindo de enquadramento para outras possíveis empresas.</w:t>
      </w:r>
    </w:p>
    <w:p w14:paraId="233F1E06" w14:textId="73B16118" w:rsidR="00CF4810" w:rsidRPr="00621B5D" w:rsidRDefault="00CF4810" w:rsidP="00E8633D">
      <w:pPr>
        <w:pStyle w:val="Cabealho2"/>
        <w:numPr>
          <w:ilvl w:val="1"/>
          <w:numId w:val="21"/>
        </w:numPr>
        <w:ind w:left="0" w:firstLine="0"/>
      </w:pPr>
      <w:bookmarkStart w:id="1407" w:name="_Ref512096502"/>
      <w:bookmarkStart w:id="1408" w:name="_Toc517606821"/>
      <w:bookmarkStart w:id="1409" w:name="_Toc519372180"/>
      <w:r>
        <w:t>Objetivos</w:t>
      </w:r>
      <w:bookmarkEnd w:id="1407"/>
      <w:bookmarkEnd w:id="1408"/>
      <w:bookmarkEnd w:id="1409"/>
    </w:p>
    <w:p w14:paraId="03D9B45A" w14:textId="16C33299" w:rsidR="00F62F0E" w:rsidRDefault="00CF4810" w:rsidP="009C7A9B">
      <w:pPr>
        <w:ind w:firstLine="0"/>
      </w:pPr>
      <w:r>
        <w:t>O projeto IView</w:t>
      </w:r>
      <w:r w:rsidR="006D4BB4">
        <w:t>,</w:t>
      </w:r>
      <w:r>
        <w:t xml:space="preserve"> foca-se no desenvolvimento de duas aplicações,</w:t>
      </w:r>
      <w:r w:rsidR="0037721D">
        <w:t xml:space="preserve"> uma</w:t>
      </w:r>
      <w:r>
        <w:t xml:space="preserve"> </w:t>
      </w:r>
      <w:r w:rsidR="004845D2" w:rsidRPr="004845D2">
        <w:rPr>
          <w:i/>
        </w:rPr>
        <w:t>web</w:t>
      </w:r>
      <w:r>
        <w:t xml:space="preserve"> e</w:t>
      </w:r>
      <w:r w:rsidR="0037721D">
        <w:t xml:space="preserve"> uma</w:t>
      </w:r>
      <w:r>
        <w:t xml:space="preserve"> </w:t>
      </w:r>
      <w:r w:rsidR="004845D2" w:rsidRPr="004845D2">
        <w:rPr>
          <w:i/>
        </w:rPr>
        <w:t>mobile</w:t>
      </w:r>
      <w:r>
        <w:t xml:space="preserve">, que </w:t>
      </w:r>
      <w:r w:rsidR="0091505D">
        <w:t xml:space="preserve">funcionam </w:t>
      </w:r>
      <w:r>
        <w:t>em conjunto para garantir a comunicação entre candidato</w:t>
      </w:r>
      <w:r w:rsidR="00D57016">
        <w:t>s</w:t>
      </w:r>
      <w:r>
        <w:t xml:space="preserve"> e </w:t>
      </w:r>
      <w:r w:rsidR="0037721D">
        <w:t>colaboradores</w:t>
      </w:r>
      <w:r>
        <w:t xml:space="preserve"> de uma forma simples e acessível</w:t>
      </w:r>
      <w:r w:rsidR="001A105C">
        <w:t xml:space="preserve"> durante um processo de candidatura</w:t>
      </w:r>
      <w:r>
        <w:t xml:space="preserve">, desde o momento em que uma nova </w:t>
      </w:r>
      <w:r w:rsidR="00D57016">
        <w:t>oferta</w:t>
      </w:r>
      <w:r w:rsidR="0037721D">
        <w:t xml:space="preserve"> é</w:t>
      </w:r>
      <w:r>
        <w:t xml:space="preserve"> </w:t>
      </w:r>
      <w:r w:rsidR="0037721D">
        <w:t>aberta</w:t>
      </w:r>
      <w:r>
        <w:t>, até a</w:t>
      </w:r>
      <w:r w:rsidR="00D57016">
        <w:t>o</w:t>
      </w:r>
      <w:r>
        <w:t xml:space="preserve"> momento final da</w:t>
      </w:r>
      <w:r w:rsidR="001A105C">
        <w:t xml:space="preserve"> </w:t>
      </w:r>
      <w:r>
        <w:t>contratação.</w:t>
      </w:r>
    </w:p>
    <w:p w14:paraId="7F110196" w14:textId="75C9E66F" w:rsidR="00AF42CB" w:rsidRDefault="00AF42CB" w:rsidP="00840226">
      <w:pPr>
        <w:ind w:firstLine="391"/>
      </w:pPr>
      <w:r>
        <w:t xml:space="preserve">A </w:t>
      </w:r>
      <w:r w:rsidR="00F62F0E">
        <w:t>aplicação</w:t>
      </w:r>
      <w:r>
        <w:t xml:space="preserve"> </w:t>
      </w:r>
      <w:r w:rsidR="004845D2" w:rsidRPr="004845D2">
        <w:rPr>
          <w:i/>
        </w:rPr>
        <w:t>web</w:t>
      </w:r>
      <w:r>
        <w:t xml:space="preserve">, </w:t>
      </w:r>
      <w:r w:rsidR="00F62F0E">
        <w:t>aplicação</w:t>
      </w:r>
      <w:r>
        <w:t xml:space="preserve"> central onde </w:t>
      </w:r>
      <w:r w:rsidR="00D936FF">
        <w:t>estão desenvolvidas</w:t>
      </w:r>
      <w:r>
        <w:t xml:space="preserve"> grande parte das funcionalidades</w:t>
      </w:r>
      <w:r w:rsidR="00F62F0E">
        <w:t>, garante</w:t>
      </w:r>
      <w:r>
        <w:t xml:space="preserve"> acessos de leitura e escrita à base de dados onde ser</w:t>
      </w:r>
      <w:r w:rsidR="0091505D">
        <w:t>ão</w:t>
      </w:r>
      <w:r>
        <w:t xml:space="preserve"> guardado</w:t>
      </w:r>
      <w:r w:rsidR="00D57016">
        <w:t>s,</w:t>
      </w:r>
      <w:r>
        <w:t xml:space="preserve"> entre outros dados:</w:t>
      </w:r>
    </w:p>
    <w:p w14:paraId="4A76DA3E" w14:textId="5BEB26BB" w:rsidR="00E7170A" w:rsidRPr="00E7170A" w:rsidRDefault="00E7170A" w:rsidP="007A108C">
      <w:pPr>
        <w:pStyle w:val="PargrafodaLista"/>
        <w:numPr>
          <w:ilvl w:val="0"/>
          <w:numId w:val="13"/>
        </w:numPr>
        <w:ind w:left="0" w:firstLine="357"/>
      </w:pPr>
      <w:r w:rsidRPr="00E7170A">
        <w:lastRenderedPageBreak/>
        <w:t>Currículos, dossiês de competências e disponibilidades</w:t>
      </w:r>
      <w:r w:rsidRPr="00E7170A">
        <w:rPr>
          <w:vertAlign w:val="superscript"/>
        </w:rPr>
        <w:footnoteReference w:id="2"/>
      </w:r>
      <w:r>
        <w:t xml:space="preserve"> de candidatos</w:t>
      </w:r>
      <w:r w:rsidR="0091505D">
        <w:t>;</w:t>
      </w:r>
    </w:p>
    <w:p w14:paraId="4C9F5503" w14:textId="6959F179" w:rsidR="00E7170A" w:rsidRPr="00E7170A" w:rsidRDefault="00E7170A" w:rsidP="007A108C">
      <w:pPr>
        <w:pStyle w:val="PargrafodaLista"/>
        <w:numPr>
          <w:ilvl w:val="0"/>
          <w:numId w:val="13"/>
        </w:numPr>
        <w:ind w:left="0" w:firstLine="357"/>
      </w:pPr>
      <w:r w:rsidRPr="00E7170A">
        <w:t>Informações gerais dos colaboradores que participam na aplicação</w:t>
      </w:r>
      <w:r w:rsidR="006D3A8A">
        <w:t>;</w:t>
      </w:r>
    </w:p>
    <w:p w14:paraId="178D41CA" w14:textId="3149739F" w:rsidR="00E7170A" w:rsidRPr="00E7170A" w:rsidRDefault="00371FE2" w:rsidP="007A108C">
      <w:pPr>
        <w:pStyle w:val="PargrafodaLista"/>
        <w:numPr>
          <w:ilvl w:val="0"/>
          <w:numId w:val="13"/>
        </w:numPr>
        <w:ind w:left="0" w:firstLine="357"/>
      </w:pPr>
      <w:r>
        <w:t>Empresa</w:t>
      </w:r>
      <w:r w:rsidR="00237B65">
        <w:t>s colaboradoras e projetos com as mesma</w:t>
      </w:r>
      <w:r w:rsidR="00E7170A" w:rsidRPr="00E7170A">
        <w:t>s</w:t>
      </w:r>
      <w:r w:rsidR="006D3A8A">
        <w:t>;</w:t>
      </w:r>
    </w:p>
    <w:p w14:paraId="200BEFC5" w14:textId="0144257B" w:rsidR="00E7170A" w:rsidRPr="00E7170A" w:rsidRDefault="00237B65" w:rsidP="007A108C">
      <w:pPr>
        <w:pStyle w:val="PargrafodaLista"/>
        <w:numPr>
          <w:ilvl w:val="0"/>
          <w:numId w:val="13"/>
        </w:numPr>
        <w:ind w:left="0" w:firstLine="357"/>
      </w:pPr>
      <w:r>
        <w:t>Ofertas</w:t>
      </w:r>
      <w:r w:rsidR="00E7170A" w:rsidRPr="00E7170A">
        <w:t xml:space="preserve"> a novos cargos na empresa</w:t>
      </w:r>
      <w:r w:rsidR="00F62F0E">
        <w:t xml:space="preserve"> -</w:t>
      </w:r>
      <w:r w:rsidR="00F62F0E" w:rsidRPr="00E7170A">
        <w:t xml:space="preserve"> </w:t>
      </w:r>
      <w:r w:rsidR="00E7170A" w:rsidRPr="00E7170A">
        <w:t xml:space="preserve">Cada </w:t>
      </w:r>
      <w:r>
        <w:t>oferta</w:t>
      </w:r>
      <w:r w:rsidR="00E7170A" w:rsidRPr="00E7170A">
        <w:t xml:space="preserve"> inclui um processo de entrevista</w:t>
      </w:r>
      <w:r w:rsidR="006D3A8A">
        <w:t>;</w:t>
      </w:r>
    </w:p>
    <w:p w14:paraId="04FA16FC" w14:textId="6C3A0D14" w:rsidR="00E7170A" w:rsidRPr="00E7170A" w:rsidRDefault="00237B65" w:rsidP="007A108C">
      <w:pPr>
        <w:pStyle w:val="PargrafodaLista"/>
        <w:numPr>
          <w:ilvl w:val="0"/>
          <w:numId w:val="13"/>
        </w:numPr>
        <w:ind w:left="0" w:firstLine="357"/>
      </w:pPr>
      <w:r>
        <w:t>Candidaturas</w:t>
      </w:r>
      <w:r w:rsidR="00E7170A" w:rsidRPr="00E7170A">
        <w:t xml:space="preserve"> a vagas, incluindo a situação da mesma no processo de entrevista</w:t>
      </w:r>
      <w:r w:rsidR="006D3A8A">
        <w:t>;</w:t>
      </w:r>
    </w:p>
    <w:p w14:paraId="095080CA" w14:textId="3E9BADB2" w:rsidR="00E7170A" w:rsidRPr="00E7170A" w:rsidRDefault="00E7170A" w:rsidP="007A108C">
      <w:pPr>
        <w:pStyle w:val="PargrafodaLista"/>
        <w:numPr>
          <w:ilvl w:val="0"/>
          <w:numId w:val="13"/>
        </w:numPr>
        <w:ind w:left="0" w:firstLine="357"/>
      </w:pPr>
      <w:r w:rsidRPr="00E7170A">
        <w:t>Entrevistas e outros eventos marcados</w:t>
      </w:r>
      <w:r w:rsidR="006D3A8A">
        <w:t>;</w:t>
      </w:r>
    </w:p>
    <w:p w14:paraId="7069848B" w14:textId="2EE3FE17" w:rsidR="00E7170A" w:rsidRPr="00E7170A" w:rsidRDefault="00E7170A" w:rsidP="009B73B0">
      <w:pPr>
        <w:pStyle w:val="PargrafodaLista"/>
        <w:numPr>
          <w:ilvl w:val="0"/>
          <w:numId w:val="13"/>
        </w:numPr>
        <w:ind w:left="0" w:firstLine="357"/>
      </w:pPr>
      <w:r w:rsidRPr="00E7170A">
        <w:t>Resultados de entrevistas que já ocorreram</w:t>
      </w:r>
      <w:r w:rsidR="006D3A8A">
        <w:t>;</w:t>
      </w:r>
    </w:p>
    <w:p w14:paraId="6ADDFE65" w14:textId="5A7786C3" w:rsidR="001B3313" w:rsidDel="00604B1C" w:rsidRDefault="00E7170A" w:rsidP="007A108C">
      <w:pPr>
        <w:pStyle w:val="PargrafodaLista"/>
        <w:numPr>
          <w:ilvl w:val="0"/>
          <w:numId w:val="13"/>
        </w:numPr>
        <w:ind w:left="0" w:firstLine="357"/>
        <w:rPr>
          <w:del w:id="1410" w:author="Diogo Aires" w:date="2018-07-14T20:25:00Z"/>
        </w:rPr>
      </w:pPr>
      <w:r w:rsidRPr="00E7170A">
        <w:t>Informações gerais da empresa</w:t>
      </w:r>
      <w:r w:rsidR="006D3A8A">
        <w:t>.</w:t>
      </w:r>
    </w:p>
    <w:p w14:paraId="797FACE8" w14:textId="77777777" w:rsidR="001A105C" w:rsidRDefault="001A105C" w:rsidP="00604B1C">
      <w:pPr>
        <w:pStyle w:val="PargrafodaLista"/>
        <w:numPr>
          <w:ilvl w:val="0"/>
          <w:numId w:val="13"/>
        </w:numPr>
        <w:ind w:left="0" w:firstLine="357"/>
        <w:pPrChange w:id="1411" w:author="Diogo Aires" w:date="2018-07-14T20:25:00Z">
          <w:pPr/>
        </w:pPrChange>
      </w:pPr>
    </w:p>
    <w:p w14:paraId="11432641" w14:textId="47D1EC39" w:rsidR="004568C0" w:rsidRDefault="001B3313" w:rsidP="007A108C">
      <w:r>
        <w:t xml:space="preserve">A aplicação </w:t>
      </w:r>
      <w:r w:rsidR="004845D2" w:rsidRPr="004845D2">
        <w:rPr>
          <w:i/>
        </w:rPr>
        <w:t>mobile</w:t>
      </w:r>
      <w:r>
        <w:t xml:space="preserve"> serve como apoio ao candidato</w:t>
      </w:r>
      <w:r w:rsidR="001A105C">
        <w:t xml:space="preserve">, </w:t>
      </w:r>
      <w:r>
        <w:t>disponibiliza</w:t>
      </w:r>
      <w:r w:rsidR="001A105C">
        <w:t>ndo-lhe</w:t>
      </w:r>
      <w:r>
        <w:t xml:space="preserve"> notificações sobre o estado dos processos </w:t>
      </w:r>
      <w:del w:id="1412" w:author="Diogo Aires" w:date="2018-07-14T20:26:00Z">
        <w:r w:rsidR="001A105C" w:rsidDel="00604B1C">
          <w:delText xml:space="preserve">onde </w:delText>
        </w:r>
      </w:del>
      <w:ins w:id="1413" w:author="Diogo Aires" w:date="2018-07-14T20:26:00Z">
        <w:r w:rsidR="00604B1C">
          <w:t xml:space="preserve">em que </w:t>
        </w:r>
      </w:ins>
      <w:r w:rsidR="001A105C">
        <w:t>está envolvido</w:t>
      </w:r>
      <w:r>
        <w:t xml:space="preserve">, bem como a consulta de informações relevantes sobre os mesmos. </w:t>
      </w:r>
      <w:r w:rsidR="004568C0">
        <w:t xml:space="preserve">Através da aplicação </w:t>
      </w:r>
      <w:r w:rsidR="004845D2" w:rsidRPr="004845D2">
        <w:rPr>
          <w:i/>
        </w:rPr>
        <w:t>mobile</w:t>
      </w:r>
      <w:r w:rsidR="001A105C">
        <w:t>,</w:t>
      </w:r>
      <w:r w:rsidR="004568C0">
        <w:t xml:space="preserve"> também é possível </w:t>
      </w:r>
      <w:r w:rsidR="001A105C">
        <w:t xml:space="preserve">ao candidato, </w:t>
      </w:r>
      <w:r w:rsidR="004568C0">
        <w:t xml:space="preserve">realizar alterações </w:t>
      </w:r>
      <w:r w:rsidR="001A105C">
        <w:t>d</w:t>
      </w:r>
      <w:r w:rsidR="004568C0">
        <w:t>os dados pessoais, tais como nome, morada, etc.</w:t>
      </w:r>
    </w:p>
    <w:p w14:paraId="5E831745" w14:textId="1AB1649D" w:rsidR="006C57FD" w:rsidRDefault="006C57FD" w:rsidP="00E8633D">
      <w:pPr>
        <w:pStyle w:val="Cabealho2"/>
        <w:numPr>
          <w:ilvl w:val="1"/>
          <w:numId w:val="21"/>
        </w:numPr>
        <w:ind w:left="0" w:firstLine="0"/>
      </w:pPr>
      <w:bookmarkStart w:id="1414" w:name="_Toc517606822"/>
      <w:bookmarkStart w:id="1415" w:name="_Toc519372181"/>
      <w:r>
        <w:t>Organiz</w:t>
      </w:r>
      <w:r w:rsidR="001E44BA">
        <w:t>ação do documento</w:t>
      </w:r>
      <w:bookmarkEnd w:id="1414"/>
      <w:bookmarkEnd w:id="1415"/>
    </w:p>
    <w:p w14:paraId="66208FA6" w14:textId="05329293" w:rsidR="00656068" w:rsidRDefault="00656068" w:rsidP="009C7A9B">
      <w:pPr>
        <w:ind w:firstLine="0"/>
      </w:pPr>
      <w:r>
        <w:t>O restante relatório tem a s</w:t>
      </w:r>
      <w:r w:rsidR="00D936FF">
        <w:t>eguinte composição de capítulos</w:t>
      </w:r>
      <w:r>
        <w:t>:</w:t>
      </w:r>
    </w:p>
    <w:p w14:paraId="42A3247D" w14:textId="4C3229BD" w:rsidR="001D7F8C" w:rsidRDefault="00840226" w:rsidP="00E8633D">
      <w:pPr>
        <w:pStyle w:val="PargrafodaLista"/>
        <w:numPr>
          <w:ilvl w:val="0"/>
          <w:numId w:val="14"/>
        </w:numPr>
        <w:ind w:left="714" w:hanging="357"/>
      </w:pPr>
      <w:r>
        <w:fldChar w:fldCharType="begin"/>
      </w:r>
      <w:r>
        <w:instrText xml:space="preserve"> REF _Ref512096628 \h  \* MERGEFORMAT </w:instrText>
      </w:r>
      <w:r>
        <w:fldChar w:fldCharType="separate"/>
      </w:r>
      <w:r w:rsidR="00B73B54">
        <w:t>Formulação do Problema</w:t>
      </w:r>
      <w:r>
        <w:fldChar w:fldCharType="end"/>
      </w:r>
      <w:r>
        <w:t xml:space="preserve"> – </w:t>
      </w:r>
      <w:r w:rsidR="00D57016">
        <w:t>contém</w:t>
      </w:r>
      <w:r>
        <w:t xml:space="preserve"> informação sobre da aplicação IView, inclu</w:t>
      </w:r>
      <w:r w:rsidR="00E5137D">
        <w:t>indo</w:t>
      </w:r>
      <w:r>
        <w:t xml:space="preserve"> </w:t>
      </w:r>
      <w:r w:rsidR="00AC5AD8">
        <w:t xml:space="preserve">referências para </w:t>
      </w:r>
      <w:r>
        <w:t xml:space="preserve">algumas aplicações semelhantes, </w:t>
      </w:r>
      <w:r w:rsidR="00AC5AD8">
        <w:t>detalhe dos requisitos funcionais</w:t>
      </w:r>
      <w:r>
        <w:t xml:space="preserve"> e </w:t>
      </w:r>
      <w:r w:rsidR="00AC5AD8">
        <w:t>plataforma tecnológica</w:t>
      </w:r>
      <w:r>
        <w:t xml:space="preserve"> onde o projeto </w:t>
      </w:r>
      <w:r w:rsidR="00AC5AD8">
        <w:t>é</w:t>
      </w:r>
      <w:r>
        <w:t xml:space="preserve"> desenvolvido;</w:t>
      </w:r>
      <w:r w:rsidR="001D7F8C">
        <w:t xml:space="preserve"> </w:t>
      </w:r>
    </w:p>
    <w:p w14:paraId="5FFCBB81" w14:textId="6C3F7D4B" w:rsidR="00840226" w:rsidRDefault="002A1E71" w:rsidP="00E8633D">
      <w:pPr>
        <w:pStyle w:val="PargrafodaLista"/>
        <w:numPr>
          <w:ilvl w:val="0"/>
          <w:numId w:val="14"/>
        </w:numPr>
        <w:ind w:left="714" w:hanging="357"/>
      </w:pPr>
      <w:r>
        <w:fldChar w:fldCharType="begin"/>
      </w:r>
      <w:r>
        <w:instrText xml:space="preserve"> REF _Ref518332933 \h </w:instrText>
      </w:r>
      <w:r>
        <w:fldChar w:fldCharType="separate"/>
      </w:r>
      <w:r w:rsidR="00B73B54">
        <w:t>Solução Proposta</w:t>
      </w:r>
      <w:r>
        <w:fldChar w:fldCharType="end"/>
      </w:r>
      <w:r>
        <w:t xml:space="preserve"> </w:t>
      </w:r>
      <w:r w:rsidR="009B73B0">
        <w:t>–</w:t>
      </w:r>
      <w:r w:rsidR="00616225">
        <w:t xml:space="preserve"> </w:t>
      </w:r>
      <w:r w:rsidR="009B73B0">
        <w:t xml:space="preserve">neste </w:t>
      </w:r>
      <w:r w:rsidR="001A105C">
        <w:t>capítulo</w:t>
      </w:r>
      <w:r w:rsidR="009B73B0">
        <w:t xml:space="preserve"> </w:t>
      </w:r>
      <w:r w:rsidR="00616225">
        <w:t>inclu</w:t>
      </w:r>
      <w:r w:rsidR="001A105C">
        <w:t>i-se</w:t>
      </w:r>
      <w:r w:rsidR="00616225">
        <w:t xml:space="preserve"> a </w:t>
      </w:r>
      <w:r w:rsidR="00AC5AD8">
        <w:t xml:space="preserve">arquitetura </w:t>
      </w:r>
      <w:r w:rsidR="00616225">
        <w:t>d</w:t>
      </w:r>
      <w:r w:rsidR="009B73B0">
        <w:t xml:space="preserve">o </w:t>
      </w:r>
      <w:r w:rsidR="00F23607">
        <w:t>projeto,</w:t>
      </w:r>
      <w:r w:rsidR="00616225">
        <w:t xml:space="preserve"> </w:t>
      </w:r>
      <w:r w:rsidR="00AC5AD8">
        <w:t>o modelo d</w:t>
      </w:r>
      <w:r w:rsidR="00616225">
        <w:t>a base de dados</w:t>
      </w:r>
      <w:r w:rsidR="00AC5AD8">
        <w:t>,</w:t>
      </w:r>
      <w:r w:rsidR="00616225">
        <w:t xml:space="preserve"> </w:t>
      </w:r>
      <w:r w:rsidR="001A105C">
        <w:t>esboços das principais</w:t>
      </w:r>
      <w:r w:rsidR="00616225">
        <w:t xml:space="preserve"> interface</w:t>
      </w:r>
      <w:r w:rsidR="001A105C">
        <w:t>s</w:t>
      </w:r>
      <w:r w:rsidR="00616225">
        <w:t xml:space="preserve"> </w:t>
      </w:r>
      <w:r w:rsidR="001A105C">
        <w:t>de utilização</w:t>
      </w:r>
      <w:r w:rsidR="00DC5995">
        <w:t>,</w:t>
      </w:r>
      <w:r w:rsidR="001A105C">
        <w:t xml:space="preserve"> </w:t>
      </w:r>
      <w:r w:rsidR="00AC5AD8">
        <w:t xml:space="preserve">e </w:t>
      </w:r>
      <w:r w:rsidR="009B73B0">
        <w:t xml:space="preserve">os </w:t>
      </w:r>
      <w:r w:rsidR="00DC5995">
        <w:t>detalhes</w:t>
      </w:r>
      <w:r w:rsidR="00AC5AD8">
        <w:t xml:space="preserve"> de implementação</w:t>
      </w:r>
      <w:r w:rsidR="00DC5995">
        <w:t xml:space="preserve"> mais relevantes</w:t>
      </w:r>
      <w:r w:rsidR="00237B65">
        <w:t>;</w:t>
      </w:r>
      <w:r w:rsidR="00616225">
        <w:t xml:space="preserve"> </w:t>
      </w:r>
    </w:p>
    <w:p w14:paraId="5E0FCC62" w14:textId="0B4FCD9F" w:rsidR="00237B65" w:rsidRDefault="002A1E71" w:rsidP="00E8633D">
      <w:pPr>
        <w:pStyle w:val="PargrafodaLista"/>
        <w:numPr>
          <w:ilvl w:val="0"/>
          <w:numId w:val="14"/>
        </w:numPr>
        <w:ind w:left="714" w:hanging="357"/>
      </w:pPr>
      <w:r>
        <w:fldChar w:fldCharType="begin"/>
      </w:r>
      <w:r>
        <w:instrText xml:space="preserve"> REF _Ref518332943 \h </w:instrText>
      </w:r>
      <w:r>
        <w:fldChar w:fldCharType="separate"/>
      </w:r>
      <w:r w:rsidR="00B73B54">
        <w:t>Avaliação Experimental</w:t>
      </w:r>
      <w:r>
        <w:fldChar w:fldCharType="end"/>
      </w:r>
      <w:r>
        <w:t xml:space="preserve"> </w:t>
      </w:r>
      <w:r w:rsidR="00237B65">
        <w:t xml:space="preserve">– onde </w:t>
      </w:r>
      <w:r w:rsidR="00F23607">
        <w:t>é</w:t>
      </w:r>
      <w:r w:rsidR="00237B65">
        <w:t xml:space="preserve"> </w:t>
      </w:r>
      <w:r w:rsidR="00C620E1">
        <w:t>verificada</w:t>
      </w:r>
      <w:r w:rsidR="00237B65">
        <w:t xml:space="preserve"> </w:t>
      </w:r>
      <w:r w:rsidR="004568C0">
        <w:t>a execução das vá</w:t>
      </w:r>
      <w:r w:rsidR="00237B65">
        <w:t>rias funcionalidades d</w:t>
      </w:r>
      <w:r w:rsidR="006058E4">
        <w:t>o projeto</w:t>
      </w:r>
      <w:r w:rsidR="00DC5995">
        <w:t xml:space="preserve"> através de casos de teste</w:t>
      </w:r>
      <w:r w:rsidR="00237B65">
        <w:t>;</w:t>
      </w:r>
    </w:p>
    <w:p w14:paraId="746F7D69" w14:textId="3D994537" w:rsidR="00237B65" w:rsidRDefault="00974613" w:rsidP="00E8633D">
      <w:pPr>
        <w:pStyle w:val="PargrafodaLista"/>
        <w:numPr>
          <w:ilvl w:val="0"/>
          <w:numId w:val="14"/>
        </w:numPr>
        <w:ind w:left="714" w:hanging="357"/>
      </w:pPr>
      <w:ins w:id="1416" w:author="Diogo Aires" w:date="2018-07-14T20:35:00Z">
        <w:r>
          <w:fldChar w:fldCharType="begin"/>
        </w:r>
        <w:r>
          <w:instrText xml:space="preserve"> REF _Ref519363835 \h </w:instrText>
        </w:r>
      </w:ins>
      <w:r>
        <w:fldChar w:fldCharType="separate"/>
      </w:r>
      <w:ins w:id="1417" w:author="Diogo Aires" w:date="2018-07-14T22:53:00Z">
        <w:r w:rsidR="00B73B54">
          <w:t>Conclusões e Trabalho Futuro</w:t>
        </w:r>
      </w:ins>
      <w:ins w:id="1418" w:author="Diogo Aires" w:date="2018-07-14T20:35:00Z">
        <w:r>
          <w:fldChar w:fldCharType="end"/>
        </w:r>
      </w:ins>
      <w:del w:id="1419" w:author="Diogo Aires" w:date="2018-07-14T20:34:00Z">
        <w:r w:rsidR="002A1E71" w:rsidDel="00974613">
          <w:fldChar w:fldCharType="begin"/>
        </w:r>
        <w:r w:rsidR="002A1E71" w:rsidDel="00974613">
          <w:delInstrText xml:space="preserve"> REF _Ref518332952 \h </w:delInstrText>
        </w:r>
        <w:r w:rsidR="002A1E71" w:rsidDel="00974613">
          <w:fldChar w:fldCharType="separate"/>
        </w:r>
        <w:r w:rsidDel="00974613">
          <w:delText>Conclusões</w:delText>
        </w:r>
        <w:r w:rsidR="002A1E71" w:rsidDel="00974613">
          <w:fldChar w:fldCharType="end"/>
        </w:r>
      </w:del>
      <w:r w:rsidR="002A1E71">
        <w:t xml:space="preserve"> </w:t>
      </w:r>
      <w:r w:rsidR="00237B65">
        <w:t xml:space="preserve">– o </w:t>
      </w:r>
      <w:r w:rsidR="000C210B">
        <w:t>último</w:t>
      </w:r>
      <w:r w:rsidR="00237B65">
        <w:t xml:space="preserve"> </w:t>
      </w:r>
      <w:r w:rsidR="00D96F78">
        <w:t>capítulo</w:t>
      </w:r>
      <w:r w:rsidR="00237B65">
        <w:t xml:space="preserve"> deste relatório </w:t>
      </w:r>
      <w:r w:rsidR="001A105C">
        <w:t xml:space="preserve">é </w:t>
      </w:r>
      <w:r w:rsidR="00237B65">
        <w:t xml:space="preserve">onde </w:t>
      </w:r>
      <w:r w:rsidR="00DC5995">
        <w:t xml:space="preserve">se </w:t>
      </w:r>
      <w:r w:rsidR="00237B65">
        <w:t>estabelecem as conclusões que foram formadas com o desenvolvimento d</w:t>
      </w:r>
      <w:r w:rsidR="00DC5995">
        <w:t>o</w:t>
      </w:r>
      <w:r w:rsidR="00237B65">
        <w:t xml:space="preserve"> </w:t>
      </w:r>
      <w:r w:rsidR="006B4925">
        <w:t>projeto</w:t>
      </w:r>
      <w:r w:rsidR="00DC5995">
        <w:t>, bem como sugestões para melhoramentos futuros</w:t>
      </w:r>
      <w:r w:rsidR="00237B65">
        <w:t>.</w:t>
      </w:r>
    </w:p>
    <w:p w14:paraId="3F7C0026" w14:textId="77777777" w:rsidR="00616225" w:rsidRDefault="00616225" w:rsidP="00616225">
      <w:pPr>
        <w:pStyle w:val="PargrafodaLista"/>
        <w:ind w:left="1105" w:firstLine="0"/>
      </w:pPr>
    </w:p>
    <w:p w14:paraId="552EA32A" w14:textId="701291AF" w:rsidR="00840226" w:rsidRDefault="00840226" w:rsidP="00616225">
      <w:pPr>
        <w:ind w:firstLine="0"/>
      </w:pPr>
    </w:p>
    <w:p w14:paraId="5FFD456E" w14:textId="07AD164C" w:rsidR="00840226" w:rsidRDefault="00840226" w:rsidP="00840226"/>
    <w:p w14:paraId="163D1F47" w14:textId="33BF80F7" w:rsidR="00840226" w:rsidRDefault="00840226" w:rsidP="00840226"/>
    <w:p w14:paraId="54C35C38" w14:textId="77777777" w:rsidR="009952E9" w:rsidRDefault="009952E9" w:rsidP="00840226"/>
    <w:p w14:paraId="128A198B" w14:textId="7A255A78" w:rsidR="00840226" w:rsidRDefault="00840226" w:rsidP="006B4925">
      <w:pPr>
        <w:ind w:firstLine="0"/>
      </w:pPr>
    </w:p>
    <w:p w14:paraId="5114EAEB" w14:textId="770A9B0C" w:rsidR="007E3E7F" w:rsidRPr="00897B70" w:rsidRDefault="007A4D26" w:rsidP="002F32CA">
      <w:pPr>
        <w:pStyle w:val="Cabealho1"/>
        <w:numPr>
          <w:ilvl w:val="0"/>
          <w:numId w:val="21"/>
        </w:numPr>
      </w:pPr>
      <w:bookmarkStart w:id="1420" w:name="_Ref512096628"/>
      <w:bookmarkStart w:id="1421" w:name="_Toc517606823"/>
      <w:bookmarkStart w:id="1422" w:name="_Toc519372182"/>
      <w:r>
        <w:lastRenderedPageBreak/>
        <w:t>Formulação do Problema</w:t>
      </w:r>
      <w:bookmarkEnd w:id="1420"/>
      <w:bookmarkEnd w:id="1421"/>
      <w:bookmarkEnd w:id="1422"/>
    </w:p>
    <w:p w14:paraId="05493D7E" w14:textId="657D5CF8" w:rsidR="00DC1483" w:rsidRPr="00C52DC7" w:rsidRDefault="00F62F0E" w:rsidP="009C7A9B">
      <w:pPr>
        <w:ind w:firstLine="0"/>
      </w:pPr>
      <w:r>
        <w:t>Neste cap</w:t>
      </w:r>
      <w:r w:rsidR="00D936FF">
        <w:t>ítulo</w:t>
      </w:r>
      <w:r w:rsidR="00616E74">
        <w:t xml:space="preserve">, na secção </w:t>
      </w:r>
      <w:r w:rsidR="00616E74">
        <w:fldChar w:fldCharType="begin"/>
      </w:r>
      <w:r w:rsidR="00616E74">
        <w:instrText xml:space="preserve"> REF _Ref512283533 \r \h </w:instrText>
      </w:r>
      <w:r w:rsidR="00616E74">
        <w:fldChar w:fldCharType="separate"/>
      </w:r>
      <w:r w:rsidR="00B73B54">
        <w:t>2.1</w:t>
      </w:r>
      <w:r w:rsidR="00616E74">
        <w:fldChar w:fldCharType="end"/>
      </w:r>
      <w:r w:rsidR="00616E74">
        <w:t>,</w:t>
      </w:r>
      <w:r w:rsidR="00D936FF">
        <w:t xml:space="preserve"> é </w:t>
      </w:r>
      <w:r w:rsidR="00DC5995">
        <w:t xml:space="preserve">considerada e discutida </w:t>
      </w:r>
      <w:r w:rsidR="00A85C59">
        <w:t>a utilidade</w:t>
      </w:r>
      <w:r w:rsidR="004568C0">
        <w:t xml:space="preserve"> da </w:t>
      </w:r>
      <w:r w:rsidR="00DC5995">
        <w:t xml:space="preserve">aplicação proposta </w:t>
      </w:r>
      <w:del w:id="1423" w:author="Diogo Aires" w:date="2018-07-14T20:35:00Z">
        <w:r w:rsidR="00DC5995" w:rsidDel="00471FFB">
          <w:delText>no presentes</w:delText>
        </w:r>
      </w:del>
      <w:ins w:id="1424" w:author="Diogo Aires" w:date="2018-07-14T20:35:00Z">
        <w:r w:rsidR="00471FFB">
          <w:t>no presente</w:t>
        </w:r>
      </w:ins>
      <w:r w:rsidR="00DC5995">
        <w:t xml:space="preserve"> projeto,</w:t>
      </w:r>
      <w:r w:rsidR="004568C0">
        <w:t xml:space="preserve"> bem como</w:t>
      </w:r>
      <w:r w:rsidR="00A85C59">
        <w:t xml:space="preserve"> exemplos de aplicações </w:t>
      </w:r>
      <w:r w:rsidR="00DC1483">
        <w:t xml:space="preserve">semelhantes, incluindo algumas </w:t>
      </w:r>
      <w:r w:rsidR="00DC5995">
        <w:t xml:space="preserve">das suas limitações </w:t>
      </w:r>
      <w:r w:rsidR="00DC1483">
        <w:t xml:space="preserve">e como </w:t>
      </w:r>
      <w:r w:rsidR="00DC5995">
        <w:t>o</w:t>
      </w:r>
      <w:r w:rsidR="00DC1483">
        <w:t xml:space="preserve"> IView</w:t>
      </w:r>
      <w:r w:rsidR="003C19CB">
        <w:t xml:space="preserve"> as </w:t>
      </w:r>
      <w:r w:rsidR="00DC5995">
        <w:t xml:space="preserve">pode </w:t>
      </w:r>
      <w:r w:rsidR="003C19CB">
        <w:t>complementa</w:t>
      </w:r>
      <w:r w:rsidR="00DC5995">
        <w:t>r</w:t>
      </w:r>
      <w:r w:rsidR="00DC1483" w:rsidRPr="00DC1483">
        <w:t>.</w:t>
      </w:r>
      <w:r w:rsidR="00D936FF">
        <w:t xml:space="preserve"> </w:t>
      </w:r>
      <w:r w:rsidR="00616E74">
        <w:t>A</w:t>
      </w:r>
      <w:r w:rsidR="00DC1483">
        <w:t xml:space="preserve"> secção</w:t>
      </w:r>
      <w:r w:rsidR="00D936FF">
        <w:t xml:space="preserve"> </w:t>
      </w:r>
      <w:r w:rsidR="00D936FF">
        <w:fldChar w:fldCharType="begin"/>
      </w:r>
      <w:r w:rsidR="00D936FF">
        <w:instrText xml:space="preserve"> REF _Ref512096799 \r \h </w:instrText>
      </w:r>
      <w:r w:rsidR="00D936FF">
        <w:fldChar w:fldCharType="separate"/>
      </w:r>
      <w:r w:rsidR="00B73B54">
        <w:t>2.2</w:t>
      </w:r>
      <w:r w:rsidR="00D936FF">
        <w:fldChar w:fldCharType="end"/>
      </w:r>
      <w:r w:rsidR="00D936FF">
        <w:t xml:space="preserve"> </w:t>
      </w:r>
      <w:r w:rsidR="00616E74">
        <w:t>inclui</w:t>
      </w:r>
      <w:r w:rsidR="00DC1483">
        <w:t xml:space="preserve"> uma breve descr</w:t>
      </w:r>
      <w:r w:rsidR="003C19CB">
        <w:t xml:space="preserve">ição do projeto, </w:t>
      </w:r>
      <w:r w:rsidR="00616E74">
        <w:t>apresentando</w:t>
      </w:r>
      <w:r w:rsidR="003C19CB">
        <w:t xml:space="preserve"> as vá</w:t>
      </w:r>
      <w:r w:rsidR="00DC1483">
        <w:t>rias funcionalidades d</w:t>
      </w:r>
      <w:r w:rsidR="004568C0">
        <w:t>este projeto</w:t>
      </w:r>
      <w:r w:rsidR="00DC1483">
        <w:t>.</w:t>
      </w:r>
      <w:r w:rsidR="00D936FF">
        <w:t xml:space="preserve"> Por ú</w:t>
      </w:r>
      <w:r w:rsidR="00DC1483">
        <w:t>ltimo</w:t>
      </w:r>
      <w:r w:rsidR="00616E74">
        <w:t>,</w:t>
      </w:r>
      <w:r w:rsidR="00DC1483">
        <w:t xml:space="preserve"> na secção </w:t>
      </w:r>
      <w:r w:rsidR="00D936FF">
        <w:fldChar w:fldCharType="begin"/>
      </w:r>
      <w:r w:rsidR="00D936FF">
        <w:instrText xml:space="preserve"> REF _Ref512097030 \r \h </w:instrText>
      </w:r>
      <w:r w:rsidR="00D936FF">
        <w:fldChar w:fldCharType="separate"/>
      </w:r>
      <w:r w:rsidR="00B73B54">
        <w:t>2.3</w:t>
      </w:r>
      <w:r w:rsidR="00D936FF">
        <w:fldChar w:fldCharType="end"/>
      </w:r>
      <w:r w:rsidR="00616E74">
        <w:t>,</w:t>
      </w:r>
      <w:r w:rsidR="00DC1483">
        <w:t xml:space="preserve"> </w:t>
      </w:r>
      <w:r w:rsidR="00D936FF">
        <w:t xml:space="preserve">é </w:t>
      </w:r>
      <w:r w:rsidR="00616E74">
        <w:t xml:space="preserve">descrita </w:t>
      </w:r>
      <w:r w:rsidR="00DC1483">
        <w:t xml:space="preserve">a plataforma de desenvolvimento </w:t>
      </w:r>
      <w:r w:rsidR="00DC1483" w:rsidRPr="00856292">
        <w:rPr>
          <w:i/>
        </w:rPr>
        <w:t>OutSy</w:t>
      </w:r>
      <w:r w:rsidR="00D936FF" w:rsidRPr="00856292">
        <w:rPr>
          <w:i/>
        </w:rPr>
        <w:t>s</w:t>
      </w:r>
      <w:r w:rsidR="00DC1483" w:rsidRPr="00856292">
        <w:rPr>
          <w:i/>
        </w:rPr>
        <w:t>tems</w:t>
      </w:r>
      <w:r w:rsidR="00616E74">
        <w:t xml:space="preserve">, com a qual o projeto foi </w:t>
      </w:r>
      <w:r w:rsidR="00277334">
        <w:t>desenvolvido</w:t>
      </w:r>
      <w:r w:rsidR="00DC1483">
        <w:t xml:space="preserve">. </w:t>
      </w:r>
    </w:p>
    <w:p w14:paraId="65C8CD9C" w14:textId="5DD64B2F" w:rsidR="003B310E" w:rsidRPr="003B310E" w:rsidRDefault="003B310E" w:rsidP="00E8633D">
      <w:pPr>
        <w:pStyle w:val="Cabealho2"/>
        <w:numPr>
          <w:ilvl w:val="1"/>
          <w:numId w:val="21"/>
        </w:numPr>
        <w:ind w:left="0" w:firstLine="0"/>
      </w:pPr>
      <w:bookmarkStart w:id="1425" w:name="_Ref512283533"/>
      <w:bookmarkStart w:id="1426" w:name="_Ref512283539"/>
      <w:bookmarkStart w:id="1427" w:name="_Ref512283736"/>
      <w:bookmarkStart w:id="1428" w:name="_Toc517606824"/>
      <w:bookmarkStart w:id="1429" w:name="_Toc519372183"/>
      <w:r w:rsidRPr="003B310E">
        <w:t>Estado d</w:t>
      </w:r>
      <w:r w:rsidR="00AC5AD8">
        <w:t>a</w:t>
      </w:r>
      <w:r w:rsidRPr="003B310E">
        <w:t xml:space="preserve"> arte</w:t>
      </w:r>
      <w:bookmarkEnd w:id="1425"/>
      <w:bookmarkEnd w:id="1426"/>
      <w:bookmarkEnd w:id="1427"/>
      <w:bookmarkEnd w:id="1428"/>
      <w:bookmarkEnd w:id="1429"/>
    </w:p>
    <w:p w14:paraId="5B978FA3" w14:textId="0B25F0E3" w:rsidR="00010A15" w:rsidRDefault="00D936FF" w:rsidP="006A5116">
      <w:pPr>
        <w:ind w:firstLine="0"/>
      </w:pPr>
      <w:r>
        <w:t>Existe</w:t>
      </w:r>
      <w:r w:rsidR="005661C6">
        <w:t xml:space="preserve"> um considerável n</w:t>
      </w:r>
      <w:r>
        <w:t>ú</w:t>
      </w:r>
      <w:r w:rsidR="005661C6">
        <w:t xml:space="preserve">mero de </w:t>
      </w:r>
      <w:r w:rsidR="00927BCD">
        <w:t>consultorias e outras empresas da área informática</w:t>
      </w:r>
      <w:r w:rsidR="005661C6">
        <w:t xml:space="preserve">, </w:t>
      </w:r>
      <w:r w:rsidR="003F566D">
        <w:t xml:space="preserve">que </w:t>
      </w:r>
      <w:r w:rsidR="005661C6">
        <w:t>utilizam um</w:t>
      </w:r>
      <w:r w:rsidR="003C19CB">
        <w:t>a aplicação semelhante a</w:t>
      </w:r>
      <w:r w:rsidR="00616E74">
        <w:t>o</w:t>
      </w:r>
      <w:r w:rsidR="003C19CB">
        <w:t xml:space="preserve"> IView, </w:t>
      </w:r>
      <w:r w:rsidR="005661C6">
        <w:t xml:space="preserve">mas com </w:t>
      </w:r>
      <w:r w:rsidR="00616E74">
        <w:t>algumas</w:t>
      </w:r>
      <w:r w:rsidR="005661C6">
        <w:t xml:space="preserve"> limitações </w:t>
      </w:r>
      <w:r w:rsidR="003C19CB">
        <w:t xml:space="preserve">que </w:t>
      </w:r>
      <w:r w:rsidR="00647F07">
        <w:t xml:space="preserve">pretendemos colmatar </w:t>
      </w:r>
      <w:r w:rsidR="004568C0">
        <w:t>com a</w:t>
      </w:r>
      <w:r w:rsidR="003C19CB">
        <w:t xml:space="preserve"> IView. </w:t>
      </w:r>
    </w:p>
    <w:p w14:paraId="348FD7AB" w14:textId="14BB1E16" w:rsidR="00756512" w:rsidRDefault="00756512" w:rsidP="00DC21A2">
      <w:pPr>
        <w:ind w:firstLine="391"/>
      </w:pPr>
      <w:r>
        <w:t>A</w:t>
      </w:r>
      <w:r w:rsidR="004568C0">
        <w:t xml:space="preserve"> limitação</w:t>
      </w:r>
      <w:r>
        <w:t xml:space="preserve"> mais </w:t>
      </w:r>
      <w:r w:rsidR="00647F07">
        <w:t>marcante</w:t>
      </w:r>
      <w:r>
        <w:t xml:space="preserve"> é a </w:t>
      </w:r>
      <w:r w:rsidR="00647F07">
        <w:t xml:space="preserve">ausência de </w:t>
      </w:r>
      <w:r>
        <w:t xml:space="preserve">interação entre </w:t>
      </w:r>
      <w:r w:rsidR="001A6927">
        <w:t xml:space="preserve">o </w:t>
      </w:r>
      <w:r>
        <w:t xml:space="preserve">candidato e </w:t>
      </w:r>
      <w:r w:rsidR="001A6927">
        <w:t xml:space="preserve">o </w:t>
      </w:r>
      <w:r>
        <w:t>colaborador</w:t>
      </w:r>
      <w:r w:rsidR="001A6927">
        <w:t xml:space="preserve"> da empresa</w:t>
      </w:r>
      <w:r w:rsidR="004568C0">
        <w:t>. A</w:t>
      </w:r>
      <w:r w:rsidR="00AC5AD8">
        <w:t xml:space="preserve">s </w:t>
      </w:r>
      <w:r>
        <w:t xml:space="preserve">aplicações </w:t>
      </w:r>
      <w:r w:rsidR="004568C0">
        <w:t xml:space="preserve">que </w:t>
      </w:r>
      <w:r w:rsidR="00DC5995">
        <w:t xml:space="preserve">foram </w:t>
      </w:r>
      <w:r w:rsidR="004568C0">
        <w:t>encontr</w:t>
      </w:r>
      <w:r w:rsidR="00DC5995">
        <w:t>adas,</w:t>
      </w:r>
      <w:r w:rsidR="00AC5AD8">
        <w:t xml:space="preserve"> </w:t>
      </w:r>
      <w:r w:rsidR="001A6927">
        <w:t>servem</w:t>
      </w:r>
      <w:r>
        <w:t xml:space="preserve"> normalmente para a empresa </w:t>
      </w:r>
      <w:r w:rsidR="0065317A">
        <w:t xml:space="preserve">gerir </w:t>
      </w:r>
      <w:r>
        <w:t>candidatos, os seus currículos e a p</w:t>
      </w:r>
      <w:r w:rsidR="003C19CB">
        <w:t xml:space="preserve">artilha dos mesmos com </w:t>
      </w:r>
      <w:r w:rsidR="00DC5995">
        <w:t xml:space="preserve">os </w:t>
      </w:r>
      <w:r w:rsidR="003C19CB">
        <w:t>clientes,</w:t>
      </w:r>
      <w:r>
        <w:t xml:space="preserve"> não inclui</w:t>
      </w:r>
      <w:r w:rsidR="001A6927">
        <w:t>ndo</w:t>
      </w:r>
      <w:r>
        <w:t xml:space="preserve"> qualquer tipo de comunicação entre as duas partes</w:t>
      </w:r>
      <w:ins w:id="1430" w:author="Diogo Aires" w:date="2018-07-14T20:36:00Z">
        <w:r w:rsidR="00471FFB">
          <w:t>, colaborador e candidato</w:t>
        </w:r>
      </w:ins>
      <w:r w:rsidR="001A6927">
        <w:t>.</w:t>
      </w:r>
      <w:r w:rsidR="003C19CB">
        <w:t xml:space="preserve"> </w:t>
      </w:r>
    </w:p>
    <w:p w14:paraId="7EC03148" w14:textId="368EFACA" w:rsidR="00010A15" w:rsidRDefault="00246B5E" w:rsidP="00010A15">
      <w:pPr>
        <w:ind w:firstLine="391"/>
      </w:pPr>
      <w:r>
        <w:t>Por outro lado</w:t>
      </w:r>
      <w:r w:rsidR="002A744B">
        <w:t>, as aplicações</w:t>
      </w:r>
      <w:r w:rsidR="004568C0">
        <w:t xml:space="preserve"> acima referidas</w:t>
      </w:r>
      <w:r w:rsidR="002A744B">
        <w:t xml:space="preserve"> funcionam unicamente com </w:t>
      </w:r>
      <w:r w:rsidR="00D5784C">
        <w:t>dossiês</w:t>
      </w:r>
      <w:r w:rsidR="002A744B">
        <w:t xml:space="preserve"> de capacidades</w:t>
      </w:r>
      <w:ins w:id="1431" w:author="Diogo Aires" w:date="2018-07-14T20:36:00Z">
        <w:r w:rsidR="00C8047E">
          <w:t xml:space="preserve"> e currículos</w:t>
        </w:r>
      </w:ins>
      <w:r w:rsidR="002A744B">
        <w:t xml:space="preserve"> em formato PDF. </w:t>
      </w:r>
      <w:r w:rsidR="004568C0">
        <w:t>Desta forma</w:t>
      </w:r>
      <w:r w:rsidR="00275437">
        <w:t>,</w:t>
      </w:r>
      <w:r w:rsidR="00B47114">
        <w:t xml:space="preserve"> não só </w:t>
      </w:r>
      <w:r w:rsidR="003C19CB">
        <w:t xml:space="preserve">é </w:t>
      </w:r>
      <w:r w:rsidR="00362BC3">
        <w:t>dificulta</w:t>
      </w:r>
      <w:r w:rsidR="003C19CB">
        <w:t>da</w:t>
      </w:r>
      <w:r w:rsidR="00362BC3">
        <w:t xml:space="preserve"> a</w:t>
      </w:r>
      <w:r w:rsidR="00B47114">
        <w:t xml:space="preserve"> atualização do</w:t>
      </w:r>
      <w:ins w:id="1432" w:author="Diogo Aires" w:date="2018-07-14T20:36:00Z">
        <w:r w:rsidR="00C8047E">
          <w:t>s dois</w:t>
        </w:r>
      </w:ins>
      <w:del w:id="1433" w:author="Diogo Aires" w:date="2018-07-14T20:36:00Z">
        <w:r w:rsidR="00B47114" w:rsidDel="00C8047E">
          <w:delText xml:space="preserve"> </w:delText>
        </w:r>
        <w:r w:rsidR="00D5784C" w:rsidDel="00C8047E">
          <w:delText>dossiê</w:delText>
        </w:r>
      </w:del>
      <w:r w:rsidR="00B47114">
        <w:t xml:space="preserve">, </w:t>
      </w:r>
      <w:r w:rsidR="00362BC3">
        <w:t xml:space="preserve">como </w:t>
      </w:r>
      <w:r w:rsidR="00B47114">
        <w:t xml:space="preserve">não é </w:t>
      </w:r>
      <w:r w:rsidR="003C19CB">
        <w:t>incluído</w:t>
      </w:r>
      <w:r w:rsidR="00B47114">
        <w:t xml:space="preserve"> qualquer mecanismo </w:t>
      </w:r>
      <w:r w:rsidR="00275437">
        <w:t>para filtrar</w:t>
      </w:r>
      <w:r w:rsidR="003C19CB">
        <w:t xml:space="preserve"> informação desnecessária </w:t>
      </w:r>
      <w:r w:rsidR="00B47114">
        <w:t>ou repetida</w:t>
      </w:r>
      <w:r w:rsidR="00275437">
        <w:t>,</w:t>
      </w:r>
      <w:r w:rsidR="00B47114">
        <w:t xml:space="preserve"> </w:t>
      </w:r>
      <w:r w:rsidR="00275437">
        <w:t>nem</w:t>
      </w:r>
      <w:r w:rsidR="00B47114">
        <w:t xml:space="preserve"> </w:t>
      </w:r>
      <w:r w:rsidR="00275437">
        <w:t xml:space="preserve">é </w:t>
      </w:r>
      <w:r w:rsidR="00B47114">
        <w:t>indica</w:t>
      </w:r>
      <w:r w:rsidR="00275437">
        <w:t>do</w:t>
      </w:r>
      <w:r w:rsidR="00B47114">
        <w:t xml:space="preserve"> </w:t>
      </w:r>
      <w:r w:rsidR="004568C0">
        <w:t>quais as</w:t>
      </w:r>
      <w:r w:rsidR="00B47114">
        <w:t xml:space="preserve"> </w:t>
      </w:r>
      <w:r w:rsidR="00275437">
        <w:t>competências</w:t>
      </w:r>
      <w:r w:rsidR="00B47114">
        <w:t xml:space="preserve"> tecnol</w:t>
      </w:r>
      <w:r w:rsidR="00275437">
        <w:t>ógicas</w:t>
      </w:r>
      <w:r w:rsidR="00B47114">
        <w:t xml:space="preserve"> </w:t>
      </w:r>
      <w:r w:rsidR="004568C0">
        <w:t xml:space="preserve">que </w:t>
      </w:r>
      <w:r w:rsidR="00F23607">
        <w:t xml:space="preserve">a </w:t>
      </w:r>
      <w:r w:rsidR="004568C0">
        <w:t xml:space="preserve">empresa </w:t>
      </w:r>
      <w:del w:id="1434" w:author="Diogo Aires" w:date="2018-07-14T20:37:00Z">
        <w:r w:rsidR="004568C0" w:rsidDel="00C8047E">
          <w:delText>procura</w:delText>
        </w:r>
        <w:r w:rsidR="00B47114" w:rsidDel="00C8047E">
          <w:delText xml:space="preserve"> ou</w:delText>
        </w:r>
        <w:r w:rsidR="003C19CB" w:rsidDel="00C8047E">
          <w:delText xml:space="preserve"> que</w:delText>
        </w:r>
        <w:r w:rsidR="00010A15" w:rsidDel="00C8047E">
          <w:delText xml:space="preserve"> </w:delText>
        </w:r>
      </w:del>
      <w:r w:rsidR="00010A15">
        <w:t xml:space="preserve">considera importantes. </w:t>
      </w:r>
    </w:p>
    <w:p w14:paraId="00B61D91" w14:textId="5DF96E81" w:rsidR="00756512" w:rsidRDefault="004568C0" w:rsidP="004568C0">
      <w:pPr>
        <w:ind w:firstLine="391"/>
      </w:pPr>
      <w:r>
        <w:t>No mesmo contexto</w:t>
      </w:r>
      <w:r w:rsidR="00AC5AD8">
        <w:t>,</w:t>
      </w:r>
      <w:r w:rsidR="00756512">
        <w:t xml:space="preserve"> também</w:t>
      </w:r>
      <w:r w:rsidR="002A744B">
        <w:t xml:space="preserve"> não</w:t>
      </w:r>
      <w:r w:rsidR="00756512">
        <w:t xml:space="preserve"> incluem qualquer tipo </w:t>
      </w:r>
      <w:r w:rsidR="002A744B">
        <w:t>de funcionalidade de marcação de entrevistas,</w:t>
      </w:r>
      <w:r w:rsidR="00445EFE">
        <w:t xml:space="preserve"> embora</w:t>
      </w:r>
      <w:r w:rsidR="002A744B">
        <w:t xml:space="preserve"> </w:t>
      </w:r>
      <w:r w:rsidR="00830803">
        <w:t>algumas utiliz</w:t>
      </w:r>
      <w:r w:rsidR="00445EFE">
        <w:t>e</w:t>
      </w:r>
      <w:r w:rsidR="00830803">
        <w:t xml:space="preserve">m </w:t>
      </w:r>
      <w:r w:rsidR="002A744B">
        <w:t>o Google Calend</w:t>
      </w:r>
      <w:r w:rsidR="00B83242">
        <w:t>a</w:t>
      </w:r>
      <w:r w:rsidR="002A744B">
        <w:t>r</w:t>
      </w:r>
      <w:r w:rsidR="00445EFE">
        <w:t>. Aquelas</w:t>
      </w:r>
      <w:r w:rsidR="00322A2F">
        <w:t xml:space="preserve"> que não utilizam </w:t>
      </w:r>
      <w:r w:rsidR="00830803">
        <w:t>nenhum</w:t>
      </w:r>
      <w:r w:rsidR="00322A2F">
        <w:t xml:space="preserve"> mecanismo </w:t>
      </w:r>
      <w:r w:rsidR="00830803">
        <w:t>semelhante</w:t>
      </w:r>
      <w:r w:rsidR="00445EFE">
        <w:t xml:space="preserve"> </w:t>
      </w:r>
      <w:r>
        <w:t xml:space="preserve">correm o risco de, caso ocorra alguma falha de comunicação este as partes interessadas, a entrevista não ocorrer. </w:t>
      </w:r>
      <w:r w:rsidR="003C19BD">
        <w:t xml:space="preserve">Aquelas </w:t>
      </w:r>
      <w:r w:rsidR="006C0EEA">
        <w:t>que utilizam o Google Calend</w:t>
      </w:r>
      <w:r w:rsidR="00B83242">
        <w:t>a</w:t>
      </w:r>
      <w:r w:rsidR="006C0EEA">
        <w:t>r</w:t>
      </w:r>
      <w:r w:rsidR="003C19BD">
        <w:t>,</w:t>
      </w:r>
      <w:r w:rsidR="006C0EEA">
        <w:t xml:space="preserve"> conseguem ultrapassar esta limitação, mas o candidato fica </w:t>
      </w:r>
      <w:r w:rsidR="003C19BD">
        <w:t xml:space="preserve">completamente </w:t>
      </w:r>
      <w:r w:rsidR="006C0EEA">
        <w:t>dependente</w:t>
      </w:r>
      <w:r w:rsidR="003C19BD">
        <w:t xml:space="preserve"> </w:t>
      </w:r>
      <w:r w:rsidR="00830803">
        <w:t>de receber um convite</w:t>
      </w:r>
      <w:r w:rsidR="003C19BD">
        <w:t xml:space="preserve"> para a entrevista</w:t>
      </w:r>
      <w:r w:rsidR="00830803">
        <w:t xml:space="preserve">, o </w:t>
      </w:r>
      <w:r w:rsidR="006C0EEA">
        <w:t>qu</w:t>
      </w:r>
      <w:r w:rsidR="00AC5AD8">
        <w:t>al</w:t>
      </w:r>
      <w:r w:rsidR="006C0EEA">
        <w:t xml:space="preserve"> pode </w:t>
      </w:r>
      <w:r w:rsidR="00AC5AD8">
        <w:t>não chegar</w:t>
      </w:r>
      <w:r w:rsidR="006C0EEA">
        <w:t>.</w:t>
      </w:r>
      <w:r w:rsidR="00830803">
        <w:t xml:space="preserve"> </w:t>
      </w:r>
    </w:p>
    <w:p w14:paraId="3A370EDB" w14:textId="7E84F4D5" w:rsidR="00E56E6F" w:rsidRDefault="00DC5995" w:rsidP="00B676B9">
      <w:pPr>
        <w:ind w:firstLine="391"/>
      </w:pPr>
      <w:r>
        <w:t>As</w:t>
      </w:r>
      <w:r w:rsidR="00B967AD">
        <w:t xml:space="preserve"> pesquisa</w:t>
      </w:r>
      <w:r>
        <w:t>s</w:t>
      </w:r>
      <w:r w:rsidR="00B967AD">
        <w:t xml:space="preserve"> </w:t>
      </w:r>
      <w:r w:rsidR="00C1677D">
        <w:t>efetu</w:t>
      </w:r>
      <w:r>
        <w:t>adas</w:t>
      </w:r>
      <w:r w:rsidR="00C1677D">
        <w:t xml:space="preserve"> para o desenvolvimento do IView</w:t>
      </w:r>
      <w:r w:rsidR="00B967AD">
        <w:t xml:space="preserve">, </w:t>
      </w:r>
      <w:r>
        <w:t>revelaram,</w:t>
      </w:r>
      <w:r w:rsidR="00C1677D">
        <w:t xml:space="preserve"> </w:t>
      </w:r>
      <w:r w:rsidR="00CE5EF7">
        <w:t>contudo,</w:t>
      </w:r>
      <w:r w:rsidR="00E56E6F">
        <w:t xml:space="preserve"> duas aplicações que permitem a comunicaçã</w:t>
      </w:r>
      <w:r w:rsidR="00830803">
        <w:t>o entre candidato e colaborador</w:t>
      </w:r>
      <w:r w:rsidR="00AA1FF2">
        <w:t>.</w:t>
      </w:r>
      <w:r w:rsidR="00830803">
        <w:t xml:space="preserve"> </w:t>
      </w:r>
      <w:r w:rsidR="00AA1FF2">
        <w:t>A</w:t>
      </w:r>
      <w:r w:rsidR="00C80AC2">
        <w:t xml:space="preserve"> prime</w:t>
      </w:r>
      <w:r w:rsidR="00F23607">
        <w:t>ira</w:t>
      </w:r>
      <w:r w:rsidR="00AA1FF2">
        <w:t>, já</w:t>
      </w:r>
      <w:r w:rsidR="00AF42CB">
        <w:t xml:space="preserve"> </w:t>
      </w:r>
      <w:r w:rsidR="00AA1FF2">
        <w:t xml:space="preserve">referida </w:t>
      </w:r>
      <w:r w:rsidR="00AF42CB">
        <w:t>anteriormente</w:t>
      </w:r>
      <w:r w:rsidR="00AA1FF2">
        <w:t>, o</w:t>
      </w:r>
      <w:r w:rsidR="00AF42CB">
        <w:t xml:space="preserve"> </w:t>
      </w:r>
      <w:r w:rsidR="00C80AC2">
        <w:t>“Portal de Emprego”</w:t>
      </w:r>
      <w:sdt>
        <w:sdtPr>
          <w:id w:val="1991506885"/>
          <w:citation/>
        </w:sdtPr>
        <w:sdtContent>
          <w:r w:rsidR="00AF42CB">
            <w:fldChar w:fldCharType="begin"/>
          </w:r>
          <w:r w:rsidR="00AF42CB">
            <w:instrText xml:space="preserve"> CITATION Min18 \l 2070 </w:instrText>
          </w:r>
          <w:r w:rsidR="00AF42CB">
            <w:fldChar w:fldCharType="separate"/>
          </w:r>
          <w:r w:rsidR="009915B0">
            <w:rPr>
              <w:noProof/>
            </w:rPr>
            <w:t xml:space="preserve"> </w:t>
          </w:r>
          <w:r w:rsidR="009915B0" w:rsidRPr="009915B0">
            <w:rPr>
              <w:noProof/>
            </w:rPr>
            <w:t>[1]</w:t>
          </w:r>
          <w:r w:rsidR="00AF42CB">
            <w:fldChar w:fldCharType="end"/>
          </w:r>
        </w:sdtContent>
      </w:sdt>
      <w:r w:rsidR="00C80AC2">
        <w:t xml:space="preserve"> </w:t>
      </w:r>
      <w:r w:rsidR="00AA1FF2">
        <w:t>da</w:t>
      </w:r>
      <w:r w:rsidR="00C80AC2">
        <w:t xml:space="preserve"> </w:t>
      </w:r>
      <w:r w:rsidR="00C80AC2" w:rsidRPr="004568C0">
        <w:rPr>
          <w:i/>
        </w:rPr>
        <w:t>Mind Source</w:t>
      </w:r>
      <w:r w:rsidR="00AA1FF2">
        <w:t>,</w:t>
      </w:r>
      <w:r w:rsidR="00830803">
        <w:t xml:space="preserve"> permite</w:t>
      </w:r>
      <w:r w:rsidR="001F071F">
        <w:t xml:space="preserve"> aos candidatos duas funcionalidades principais:</w:t>
      </w:r>
    </w:p>
    <w:p w14:paraId="6D41C25F" w14:textId="4F89B4AF" w:rsidR="001F071F" w:rsidRDefault="00B83242" w:rsidP="00E8633D">
      <w:pPr>
        <w:pStyle w:val="PargrafodaLista"/>
        <w:numPr>
          <w:ilvl w:val="0"/>
          <w:numId w:val="5"/>
        </w:numPr>
        <w:ind w:left="357" w:firstLine="0"/>
      </w:pPr>
      <w:r>
        <w:t xml:space="preserve">Gerir </w:t>
      </w:r>
      <w:r w:rsidR="001F071F">
        <w:t xml:space="preserve">ficheiros, currículos e dossiês, </w:t>
      </w:r>
      <w:r w:rsidR="004568C0">
        <w:t xml:space="preserve">ultrapassando </w:t>
      </w:r>
      <w:r w:rsidR="00AA1FF2">
        <w:t>assim</w:t>
      </w:r>
      <w:r w:rsidR="001F071F">
        <w:t xml:space="preserve"> a necessidade de comunicar com um colaborador </w:t>
      </w:r>
      <w:r w:rsidR="004568C0">
        <w:t xml:space="preserve">sempre que é necessário </w:t>
      </w:r>
      <w:r w:rsidR="001F071F">
        <w:t>realizar uma atualização</w:t>
      </w:r>
      <w:r w:rsidR="006D5112">
        <w:t xml:space="preserve"> </w:t>
      </w:r>
      <w:r w:rsidR="004568C0">
        <w:t xml:space="preserve">de </w:t>
      </w:r>
      <w:r w:rsidR="006D5112">
        <w:t>ficheiros</w:t>
      </w:r>
      <w:r w:rsidR="006D3A8A">
        <w:t>;</w:t>
      </w:r>
    </w:p>
    <w:p w14:paraId="5308AA4C" w14:textId="3DB16CED" w:rsidR="00AA1FF2" w:rsidRDefault="006D5112" w:rsidP="00E8633D">
      <w:pPr>
        <w:pStyle w:val="PargrafodaLista"/>
        <w:numPr>
          <w:ilvl w:val="0"/>
          <w:numId w:val="5"/>
        </w:numPr>
        <w:ind w:left="357" w:firstLine="0"/>
      </w:pPr>
      <w:r>
        <w:t xml:space="preserve">Verificar </w:t>
      </w:r>
      <w:r w:rsidR="00AA1FF2">
        <w:t xml:space="preserve">as </w:t>
      </w:r>
      <w:r>
        <w:t xml:space="preserve">vagas disponíveis e </w:t>
      </w:r>
      <w:r w:rsidR="002F1A6B">
        <w:t>candidatar-</w:t>
      </w:r>
      <w:r w:rsidR="006A5116">
        <w:t>se</w:t>
      </w:r>
      <w:r>
        <w:t xml:space="preserve"> </w:t>
      </w:r>
      <w:r w:rsidR="00D5784C">
        <w:t>à</w:t>
      </w:r>
      <w:r>
        <w:t>s mesmas</w:t>
      </w:r>
      <w:r w:rsidR="00830803">
        <w:t>.</w:t>
      </w:r>
    </w:p>
    <w:p w14:paraId="15669460" w14:textId="340216A1" w:rsidR="00315A85" w:rsidRDefault="00AA1FF2" w:rsidP="00D319D9">
      <w:pPr>
        <w:ind w:firstLine="391"/>
      </w:pPr>
      <w:r>
        <w:t>Contudo,</w:t>
      </w:r>
      <w:r w:rsidR="006D5112">
        <w:t xml:space="preserve"> estas funcionalidades têm limitações importantes, </w:t>
      </w:r>
      <w:r w:rsidR="004568C0">
        <w:t>como por exemplo:</w:t>
      </w:r>
      <w:r w:rsidR="00830803">
        <w:t xml:space="preserve"> </w:t>
      </w:r>
      <w:r w:rsidR="006D5112">
        <w:t xml:space="preserve">não </w:t>
      </w:r>
      <w:r w:rsidR="00DC5995">
        <w:t>são</w:t>
      </w:r>
      <w:r>
        <w:t xml:space="preserve"> </w:t>
      </w:r>
      <w:r w:rsidR="006D5112">
        <w:t>indica</w:t>
      </w:r>
      <w:r>
        <w:t>do</w:t>
      </w:r>
      <w:r w:rsidR="00DC5995">
        <w:t>s</w:t>
      </w:r>
      <w:r w:rsidR="006D5112">
        <w:t xml:space="preserve"> qu</w:t>
      </w:r>
      <w:r>
        <w:t>ais os</w:t>
      </w:r>
      <w:r w:rsidR="006D5112">
        <w:t xml:space="preserve"> ficheiros </w:t>
      </w:r>
      <w:r>
        <w:t xml:space="preserve">que </w:t>
      </w:r>
      <w:r w:rsidR="006D5112">
        <w:t>o candidato deve incluir</w:t>
      </w:r>
      <w:r>
        <w:t>,</w:t>
      </w:r>
      <w:r w:rsidR="006D5112">
        <w:t xml:space="preserve"> </w:t>
      </w:r>
      <w:r w:rsidR="00DC5995">
        <w:t>nem</w:t>
      </w:r>
      <w:r w:rsidR="006D5112">
        <w:t xml:space="preserve"> a sua estrutura. Já para as </w:t>
      </w:r>
      <w:r w:rsidR="002F1A6B">
        <w:t>candidaturas</w:t>
      </w:r>
      <w:r w:rsidR="006D5112">
        <w:t xml:space="preserve">, a informação fornecida é bastante limitada, sendo só </w:t>
      </w:r>
      <w:r w:rsidR="00D5784C">
        <w:t>indica</w:t>
      </w:r>
      <w:r w:rsidR="00DC5995">
        <w:t>das</w:t>
      </w:r>
      <w:r w:rsidR="00D5784C">
        <w:t xml:space="preserve"> </w:t>
      </w:r>
      <w:r w:rsidR="006D5112">
        <w:t>qu</w:t>
      </w:r>
      <w:r w:rsidR="00DC5995">
        <w:t>ais as</w:t>
      </w:r>
      <w:r w:rsidR="006D5112">
        <w:t xml:space="preserve"> </w:t>
      </w:r>
      <w:r w:rsidR="002F1A6B">
        <w:t xml:space="preserve">candidaturas </w:t>
      </w:r>
      <w:r w:rsidR="00A6069D">
        <w:t xml:space="preserve">que </w:t>
      </w:r>
      <w:r w:rsidR="006D5112">
        <w:t>est</w:t>
      </w:r>
      <w:r w:rsidR="00D5784C">
        <w:t>ão</w:t>
      </w:r>
      <w:r w:rsidR="006D5112">
        <w:t xml:space="preserve"> a ocorrer</w:t>
      </w:r>
      <w:r w:rsidR="00830803">
        <w:t>.</w:t>
      </w:r>
      <w:r w:rsidR="002A744B">
        <w:t xml:space="preserve"> </w:t>
      </w:r>
    </w:p>
    <w:p w14:paraId="6DD5E119" w14:textId="03A7D7ED" w:rsidR="00E55ACC" w:rsidRDefault="001815F6" w:rsidP="00D319D9">
      <w:pPr>
        <w:ind w:firstLine="391"/>
      </w:pPr>
      <w:r>
        <w:lastRenderedPageBreak/>
        <w:t>Outr</w:t>
      </w:r>
      <w:r w:rsidR="009E61A9">
        <w:t>o</w:t>
      </w:r>
      <w:r>
        <w:t xml:space="preserve"> </w:t>
      </w:r>
      <w:r w:rsidR="00315A85">
        <w:t xml:space="preserve">exemplo </w:t>
      </w:r>
      <w:r>
        <w:t>é uma aplicação de ge</w:t>
      </w:r>
      <w:r w:rsidR="00315A85">
        <w:t>stão de</w:t>
      </w:r>
      <w:r>
        <w:t xml:space="preserve"> perfil produzida pela </w:t>
      </w:r>
      <w:r w:rsidR="00570396" w:rsidRPr="000464E3">
        <w:rPr>
          <w:i/>
        </w:rPr>
        <w:t>Randstad</w:t>
      </w:r>
      <w:r>
        <w:t xml:space="preserve"> </w:t>
      </w:r>
      <w:sdt>
        <w:sdtPr>
          <w:id w:val="-1071576854"/>
          <w:citation/>
        </w:sdtPr>
        <w:sdtContent>
          <w:r>
            <w:fldChar w:fldCharType="begin"/>
          </w:r>
          <w:r>
            <w:instrText xml:space="preserve"> CITATION Ran18 \l 2070 </w:instrText>
          </w:r>
          <w:r>
            <w:fldChar w:fldCharType="separate"/>
          </w:r>
          <w:r w:rsidR="009915B0" w:rsidRPr="009915B0">
            <w:rPr>
              <w:noProof/>
            </w:rPr>
            <w:t>[2]</w:t>
          </w:r>
          <w:r>
            <w:fldChar w:fldCharType="end"/>
          </w:r>
        </w:sdtContent>
      </w:sdt>
      <w:r w:rsidR="00203552">
        <w:t xml:space="preserve">, </w:t>
      </w:r>
      <w:r w:rsidR="00DF567C">
        <w:t xml:space="preserve">a </w:t>
      </w:r>
      <w:r w:rsidR="00203552">
        <w:t>qu</w:t>
      </w:r>
      <w:r w:rsidR="00DF567C">
        <w:t>al</w:t>
      </w:r>
      <w:r w:rsidR="00203552">
        <w:t xml:space="preserve"> não</w:t>
      </w:r>
      <w:r>
        <w:t xml:space="preserve"> inclui qualquer capacidade de verifica</w:t>
      </w:r>
      <w:r w:rsidR="00DF567C">
        <w:t>ção de</w:t>
      </w:r>
      <w:r>
        <w:t xml:space="preserve"> vagas e </w:t>
      </w:r>
      <w:r w:rsidR="00A6069D">
        <w:t xml:space="preserve">quais as </w:t>
      </w:r>
      <w:r w:rsidR="000464E3">
        <w:t>candidaturas à</w:t>
      </w:r>
      <w:r w:rsidR="006A5116">
        <w:t>s mesm</w:t>
      </w:r>
      <w:r w:rsidR="00A6069D">
        <w:t>as</w:t>
      </w:r>
      <w:r>
        <w:t>, estando limitad</w:t>
      </w:r>
      <w:r w:rsidR="00A6069D">
        <w:t>a</w:t>
      </w:r>
      <w:r>
        <w:t xml:space="preserve"> unicamente </w:t>
      </w:r>
      <w:r w:rsidR="00DF567C">
        <w:t>à</w:t>
      </w:r>
      <w:r>
        <w:t xml:space="preserve"> constru</w:t>
      </w:r>
      <w:r w:rsidR="00DF567C">
        <w:t>ção</w:t>
      </w:r>
      <w:r>
        <w:t xml:space="preserve"> e ge</w:t>
      </w:r>
      <w:r w:rsidR="00DF567C">
        <w:t>stão</w:t>
      </w:r>
      <w:r w:rsidR="00D5784C">
        <w:t xml:space="preserve"> </w:t>
      </w:r>
      <w:r w:rsidR="00DF567C">
        <w:t>d</w:t>
      </w:r>
      <w:r w:rsidR="00D5784C">
        <w:t>o</w:t>
      </w:r>
      <w:r w:rsidR="00203552">
        <w:t xml:space="preserve"> perfil do</w:t>
      </w:r>
      <w:r w:rsidR="00A6069D">
        <w:t>s</w:t>
      </w:r>
      <w:r w:rsidR="00203552">
        <w:t xml:space="preserve"> candidato</w:t>
      </w:r>
      <w:r w:rsidR="00A6069D">
        <w:t>s</w:t>
      </w:r>
      <w:r w:rsidR="00DF567C">
        <w:t>.</w:t>
      </w:r>
      <w:r w:rsidR="00203552">
        <w:t xml:space="preserve"> </w:t>
      </w:r>
      <w:r w:rsidR="00DF567C">
        <w:t>E</w:t>
      </w:r>
      <w:r w:rsidR="00203552">
        <w:t xml:space="preserve">sta aplicação </w:t>
      </w:r>
      <w:r w:rsidR="00010A15">
        <w:t>permite,</w:t>
      </w:r>
      <w:r w:rsidR="00A224E1">
        <w:t xml:space="preserve"> </w:t>
      </w:r>
      <w:r w:rsidR="00DF567C">
        <w:t>contudo, o</w:t>
      </w:r>
      <w:r w:rsidR="00A224E1">
        <w:t xml:space="preserve"> desenvolvimento</w:t>
      </w:r>
      <w:r w:rsidR="00203552">
        <w:t xml:space="preserve"> e gestão</w:t>
      </w:r>
      <w:r w:rsidR="00A224E1">
        <w:t xml:space="preserve"> do currículo e dossi</w:t>
      </w:r>
      <w:r w:rsidR="00D5784C">
        <w:t>ê</w:t>
      </w:r>
      <w:r w:rsidR="00203552">
        <w:t xml:space="preserve"> de capacidades </w:t>
      </w:r>
      <w:r w:rsidR="00DF567C">
        <w:t>de uma forma</w:t>
      </w:r>
      <w:r w:rsidR="00203552">
        <w:t xml:space="preserve"> </w:t>
      </w:r>
      <w:r w:rsidR="00DF567C">
        <w:t>bastante</w:t>
      </w:r>
      <w:r w:rsidR="00203552">
        <w:t xml:space="preserve"> fácil. </w:t>
      </w:r>
      <w:r w:rsidR="00DF567C">
        <w:t>De todas as formas, a</w:t>
      </w:r>
      <w:r w:rsidR="00A224E1">
        <w:t xml:space="preserve"> </w:t>
      </w:r>
      <w:r w:rsidR="00570396" w:rsidRPr="000464E3">
        <w:rPr>
          <w:i/>
        </w:rPr>
        <w:t>Randstad</w:t>
      </w:r>
      <w:r w:rsidR="00A224E1">
        <w:t xml:space="preserve"> não é uma empresa na área das tecnologias, </w:t>
      </w:r>
      <w:r w:rsidR="00DF567C">
        <w:t xml:space="preserve">incluindo </w:t>
      </w:r>
      <w:r w:rsidR="00A224E1">
        <w:t xml:space="preserve">por isso </w:t>
      </w:r>
      <w:r w:rsidR="002F1A6B">
        <w:t>n</w:t>
      </w:r>
      <w:r w:rsidR="00A224E1">
        <w:t>o perfil</w:t>
      </w:r>
      <w:r w:rsidR="00DF567C">
        <w:t xml:space="preserve"> do candidato,</w:t>
      </w:r>
      <w:r w:rsidR="00A224E1">
        <w:t xml:space="preserve"> um extenso raio de informações que torna a </w:t>
      </w:r>
      <w:r w:rsidR="00DF567C">
        <w:t xml:space="preserve">sua </w:t>
      </w:r>
      <w:r w:rsidR="00A224E1">
        <w:t>formação</w:t>
      </w:r>
      <w:r w:rsidR="00203552">
        <w:t xml:space="preserve"> um pouco mais complex</w:t>
      </w:r>
      <w:r w:rsidR="002F1A6B">
        <w:t xml:space="preserve">a que </w:t>
      </w:r>
      <w:r w:rsidR="000464E3">
        <w:t xml:space="preserve">o </w:t>
      </w:r>
      <w:r w:rsidR="002F1A6B">
        <w:t>necessário.</w:t>
      </w:r>
      <w:r w:rsidR="00DF567C">
        <w:t xml:space="preserve"> </w:t>
      </w:r>
      <w:r w:rsidR="005E2DD8">
        <w:t>A</w:t>
      </w:r>
      <w:r w:rsidR="00A224E1">
        <w:t>pesar d</w:t>
      </w:r>
      <w:r w:rsidR="00BC1794">
        <w:t xml:space="preserve">as </w:t>
      </w:r>
      <w:r w:rsidR="00C503B7">
        <w:t xml:space="preserve">várias </w:t>
      </w:r>
      <w:r w:rsidR="00BC1794">
        <w:t>limitações enumeradas,</w:t>
      </w:r>
      <w:r w:rsidR="00A224E1">
        <w:t xml:space="preserve"> </w:t>
      </w:r>
      <w:r w:rsidR="00C503B7">
        <w:t xml:space="preserve">esta </w:t>
      </w:r>
      <w:r w:rsidR="00A224E1">
        <w:t>a aplicação da</w:t>
      </w:r>
      <w:del w:id="1435" w:author="Diogo Aires" w:date="2018-07-14T20:38:00Z">
        <w:r w:rsidR="00A224E1" w:rsidDel="00C8047E">
          <w:delText xml:space="preserve"> </w:delText>
        </w:r>
        <w:r w:rsidR="00570396" w:rsidRPr="000464E3" w:rsidDel="00C8047E">
          <w:rPr>
            <w:i/>
          </w:rPr>
          <w:delText>Randstad</w:delText>
        </w:r>
      </w:del>
      <w:r w:rsidR="00C503B7">
        <w:t>,</w:t>
      </w:r>
      <w:r w:rsidR="00A224E1">
        <w:t xml:space="preserve"> </w:t>
      </w:r>
      <w:r w:rsidR="00BC1794">
        <w:t>proporcionou</w:t>
      </w:r>
      <w:r w:rsidR="00A224E1">
        <w:t xml:space="preserve"> </w:t>
      </w:r>
      <w:r w:rsidR="005E2DD8">
        <w:t xml:space="preserve">parte </w:t>
      </w:r>
      <w:r w:rsidR="00A224E1">
        <w:t xml:space="preserve">da </w:t>
      </w:r>
      <w:r w:rsidR="00F23607">
        <w:t>inspiração</w:t>
      </w:r>
      <w:r w:rsidR="00A224E1">
        <w:t xml:space="preserve"> gráfica para o </w:t>
      </w:r>
      <w:r w:rsidR="00C503B7">
        <w:t>IView</w:t>
      </w:r>
      <w:ins w:id="1436" w:author="Diogo Aires" w:date="2018-07-14T20:38:00Z">
        <w:r w:rsidR="00C8047E">
          <w:t xml:space="preserve">, sendo também desenvolvida em </w:t>
        </w:r>
        <w:r w:rsidR="00C8047E" w:rsidRPr="00C8047E">
          <w:rPr>
            <w:i/>
            <w:rPrChange w:id="1437" w:author="Diogo Aires" w:date="2018-07-14T20:38:00Z">
              <w:rPr/>
            </w:rPrChange>
          </w:rPr>
          <w:t>OutSystems</w:t>
        </w:r>
      </w:ins>
      <w:r w:rsidR="00C620E1">
        <w:t>.</w:t>
      </w:r>
    </w:p>
    <w:p w14:paraId="76013BA0" w14:textId="65B4AA66" w:rsidR="00D9518F" w:rsidRDefault="00A1333D" w:rsidP="00B676B9">
      <w:pPr>
        <w:ind w:firstLine="391"/>
      </w:pPr>
      <w:r>
        <w:t>Existem ainda duas outras aplicações que estão</w:t>
      </w:r>
      <w:r w:rsidR="000464E3">
        <w:t>,</w:t>
      </w:r>
      <w:r>
        <w:t xml:space="preserve"> </w:t>
      </w:r>
      <w:r w:rsidR="00BC1794">
        <w:t>de alguma forma</w:t>
      </w:r>
      <w:r>
        <w:t xml:space="preserve"> relacionadas com </w:t>
      </w:r>
      <w:r w:rsidR="00B40D66">
        <w:t>o</w:t>
      </w:r>
      <w:r>
        <w:t xml:space="preserve"> IView, mas ao contr</w:t>
      </w:r>
      <w:r w:rsidR="005E2DD8">
        <w:t>á</w:t>
      </w:r>
      <w:r>
        <w:t xml:space="preserve">rio das </w:t>
      </w:r>
      <w:r w:rsidR="00BC1794">
        <w:t>referidas anteriormente,</w:t>
      </w:r>
      <w:r>
        <w:t xml:space="preserve"> não são limitadas a uma só empresa e </w:t>
      </w:r>
      <w:r w:rsidR="00BC1794">
        <w:t xml:space="preserve">são </w:t>
      </w:r>
      <w:r>
        <w:t xml:space="preserve">mais </w:t>
      </w:r>
      <w:r w:rsidR="00BC1794">
        <w:t xml:space="preserve">adequadas </w:t>
      </w:r>
      <w:r w:rsidR="00DF6652">
        <w:t>para a</w:t>
      </w:r>
      <w:r>
        <w:t xml:space="preserve"> partilha</w:t>
      </w:r>
      <w:r w:rsidR="00BC1794">
        <w:t xml:space="preserve"> de</w:t>
      </w:r>
      <w:r>
        <w:t xml:space="preserve"> informaçã</w:t>
      </w:r>
      <w:r w:rsidR="00D319D9">
        <w:t>o sobre perfis e vagas na área</w:t>
      </w:r>
      <w:r w:rsidR="00B40D66">
        <w:t xml:space="preserve"> em questão</w:t>
      </w:r>
      <w:r w:rsidR="00D319D9">
        <w:t>.</w:t>
      </w:r>
      <w:r w:rsidR="00B40D66">
        <w:t xml:space="preserve"> </w:t>
      </w:r>
      <w:r w:rsidR="00DF6652">
        <w:t xml:space="preserve">A </w:t>
      </w:r>
      <w:r w:rsidR="00F23607">
        <w:t>primeira</w:t>
      </w:r>
      <w:r>
        <w:t xml:space="preserve"> </w:t>
      </w:r>
      <w:r w:rsidR="00B40D66">
        <w:t>referência,</w:t>
      </w:r>
      <w:r w:rsidR="00DF6652">
        <w:t xml:space="preserve"> trata-se d</w:t>
      </w:r>
      <w:r>
        <w:t>a rede social</w:t>
      </w:r>
      <w:r w:rsidR="00D319D9">
        <w:t xml:space="preserve"> </w:t>
      </w:r>
      <w:r w:rsidR="00D319D9" w:rsidRPr="00F23607">
        <w:rPr>
          <w:i/>
        </w:rPr>
        <w:t>LinkedIn</w:t>
      </w:r>
      <w:sdt>
        <w:sdtPr>
          <w:id w:val="-1129238913"/>
          <w:citation/>
        </w:sdtPr>
        <w:sdtContent>
          <w:r>
            <w:fldChar w:fldCharType="begin"/>
          </w:r>
          <w:r>
            <w:instrText xml:space="preserve"> CITATION Lin03 \l 2070 </w:instrText>
          </w:r>
          <w:r>
            <w:fldChar w:fldCharType="separate"/>
          </w:r>
          <w:r w:rsidR="009915B0">
            <w:rPr>
              <w:noProof/>
            </w:rPr>
            <w:t xml:space="preserve"> </w:t>
          </w:r>
          <w:r w:rsidR="009915B0" w:rsidRPr="009915B0">
            <w:rPr>
              <w:noProof/>
            </w:rPr>
            <w:t>[3]</w:t>
          </w:r>
          <w:r>
            <w:fldChar w:fldCharType="end"/>
          </w:r>
        </w:sdtContent>
      </w:sdt>
      <w:r>
        <w:t xml:space="preserve">, </w:t>
      </w:r>
      <w:r w:rsidR="00D319D9">
        <w:t>que</w:t>
      </w:r>
      <w:r>
        <w:t xml:space="preserve"> permite gerir um perfil</w:t>
      </w:r>
      <w:r w:rsidR="00DF6652">
        <w:t xml:space="preserve"> </w:t>
      </w:r>
      <w:r w:rsidR="0070531C">
        <w:t>analogamente</w:t>
      </w:r>
      <w:r>
        <w:t xml:space="preserve"> </w:t>
      </w:r>
      <w:r w:rsidR="00D319D9">
        <w:t>à</w:t>
      </w:r>
      <w:r>
        <w:t xml:space="preserve"> aplicação da </w:t>
      </w:r>
      <w:r w:rsidR="00570396" w:rsidRPr="000464E3">
        <w:rPr>
          <w:i/>
        </w:rPr>
        <w:t>Randstad</w:t>
      </w:r>
      <w:r>
        <w:t>, m</w:t>
      </w:r>
      <w:r w:rsidR="00D319D9">
        <w:t xml:space="preserve">as </w:t>
      </w:r>
      <w:r w:rsidR="00DF6652">
        <w:t xml:space="preserve">de </w:t>
      </w:r>
      <w:r w:rsidR="00D319D9">
        <w:t>uma forma menos interativa</w:t>
      </w:r>
      <w:r w:rsidR="00DF6652">
        <w:t>.</w:t>
      </w:r>
      <w:r w:rsidR="00D319D9">
        <w:t xml:space="preserve"> </w:t>
      </w:r>
      <w:r w:rsidR="00DF6652">
        <w:t>E</w:t>
      </w:r>
      <w:r w:rsidR="00D319D9">
        <w:t>sta aplicação</w:t>
      </w:r>
      <w:r w:rsidR="00DF6652">
        <w:t>,</w:t>
      </w:r>
      <w:r w:rsidR="00D319D9">
        <w:t xml:space="preserve"> também </w:t>
      </w:r>
      <w:r>
        <w:t xml:space="preserve">não inclui qualquer tipo de informação sobre </w:t>
      </w:r>
      <w:r w:rsidR="002F1A6B">
        <w:t>candidaturas</w:t>
      </w:r>
      <w:r>
        <w:t xml:space="preserve"> ou entrevistas</w:t>
      </w:r>
      <w:del w:id="1438" w:author="Diogo Aires" w:date="2018-07-14T20:39:00Z">
        <w:r w:rsidDel="00C8047E">
          <w:delText xml:space="preserve">, </w:delText>
        </w:r>
        <w:r w:rsidR="005E2DD8" w:rsidDel="00C8047E">
          <w:delText>m</w:delText>
        </w:r>
        <w:r w:rsidDel="00C8047E">
          <w:delText>as</w:delText>
        </w:r>
        <w:r w:rsidR="00B40D66" w:rsidDel="00C8047E">
          <w:delText xml:space="preserve"> é</w:delText>
        </w:r>
        <w:r w:rsidDel="00C8047E">
          <w:delText xml:space="preserve"> em si uma aplicação que permite </w:delText>
        </w:r>
        <w:r w:rsidR="005E2DD8" w:rsidDel="00C8047E">
          <w:delText xml:space="preserve">a </w:delText>
        </w:r>
        <w:r w:rsidDel="00C8047E">
          <w:delText>partilha fácil de informação de perfi</w:delText>
        </w:r>
        <w:r w:rsidR="00DF6652" w:rsidDel="00C8047E">
          <w:delText>s</w:delText>
        </w:r>
        <w:r w:rsidDel="00C8047E">
          <w:delText xml:space="preserve"> </w:delText>
        </w:r>
        <w:r w:rsidR="00DF6652" w:rsidDel="00C8047E">
          <w:delText xml:space="preserve">adequados a </w:delText>
        </w:r>
        <w:r w:rsidDel="00C8047E">
          <w:delText>empresas</w:delText>
        </w:r>
        <w:r w:rsidR="00DF6652" w:rsidDel="00C8047E">
          <w:delText xml:space="preserve"> variadas</w:delText>
        </w:r>
      </w:del>
      <w:r>
        <w:t>.</w:t>
      </w:r>
      <w:r w:rsidR="00D319D9">
        <w:t xml:space="preserve"> </w:t>
      </w:r>
      <w:r>
        <w:t>Quase num</w:t>
      </w:r>
      <w:r w:rsidR="00DF6652">
        <w:t>a</w:t>
      </w:r>
      <w:r>
        <w:t xml:space="preserve"> </w:t>
      </w:r>
      <w:r w:rsidR="00DF6652">
        <w:t xml:space="preserve">vertente </w:t>
      </w:r>
      <w:r>
        <w:t>complet</w:t>
      </w:r>
      <w:r w:rsidR="00DF6652">
        <w:t>amente</w:t>
      </w:r>
      <w:r>
        <w:t xml:space="preserve"> opost</w:t>
      </w:r>
      <w:r w:rsidR="00DF6652">
        <w:t>a</w:t>
      </w:r>
      <w:r>
        <w:t xml:space="preserve">, a aplicação </w:t>
      </w:r>
      <w:r w:rsidRPr="00F23607">
        <w:rPr>
          <w:i/>
        </w:rPr>
        <w:t>ITJobs</w:t>
      </w:r>
      <w:sdt>
        <w:sdtPr>
          <w:id w:val="-765997879"/>
          <w:citation/>
        </w:sdtPr>
        <w:sdtContent>
          <w:r>
            <w:fldChar w:fldCharType="begin"/>
          </w:r>
          <w:r>
            <w:instrText xml:space="preserve"> CITATION ITJ18 \l 2070 </w:instrText>
          </w:r>
          <w:r>
            <w:fldChar w:fldCharType="separate"/>
          </w:r>
          <w:r w:rsidR="009915B0">
            <w:rPr>
              <w:noProof/>
            </w:rPr>
            <w:t xml:space="preserve"> </w:t>
          </w:r>
          <w:r w:rsidR="009915B0" w:rsidRPr="009915B0">
            <w:rPr>
              <w:noProof/>
            </w:rPr>
            <w:t>[4]</w:t>
          </w:r>
          <w:r>
            <w:fldChar w:fldCharType="end"/>
          </w:r>
        </w:sdtContent>
      </w:sdt>
      <w:r>
        <w:t xml:space="preserve"> fornece uma extensa fonte de informação sobre empregos, formações e eventos na ár</w:t>
      </w:r>
      <w:r w:rsidR="00D319D9">
        <w:t xml:space="preserve">ea de tecnologias e informática, </w:t>
      </w:r>
      <w:r w:rsidR="0070531C">
        <w:t xml:space="preserve">mas </w:t>
      </w:r>
      <w:r>
        <w:t>não inclui qualquer possibilidade de ge</w:t>
      </w:r>
      <w:r w:rsidR="00DF6652">
        <w:t>stão</w:t>
      </w:r>
      <w:r>
        <w:t xml:space="preserve"> </w:t>
      </w:r>
      <w:r w:rsidR="00DF6652">
        <w:t xml:space="preserve">de </w:t>
      </w:r>
      <w:r>
        <w:t>perfis</w:t>
      </w:r>
      <w:r w:rsidR="0070531C">
        <w:t>.</w:t>
      </w:r>
    </w:p>
    <w:p w14:paraId="13182E55" w14:textId="3ED4CF8A" w:rsidR="00AD1D77" w:rsidRDefault="006F7643" w:rsidP="00E8633D">
      <w:pPr>
        <w:ind w:firstLine="391"/>
      </w:pPr>
      <w:r>
        <w:t>Tal como referido no</w:t>
      </w:r>
      <w:r w:rsidR="00D9518F">
        <w:t xml:space="preserve"> </w:t>
      </w:r>
      <w:r w:rsidR="00C512DE">
        <w:t>início</w:t>
      </w:r>
      <w:r w:rsidR="00D9518F">
        <w:t xml:space="preserve"> desta secção</w:t>
      </w:r>
      <w:r>
        <w:t>,</w:t>
      </w:r>
      <w:r w:rsidR="00D9518F">
        <w:t xml:space="preserve"> </w:t>
      </w:r>
      <w:r>
        <w:t>as</w:t>
      </w:r>
      <w:r w:rsidR="00D9518F">
        <w:t xml:space="preserve"> aplicações semelhantes a</w:t>
      </w:r>
      <w:r>
        <w:t>o</w:t>
      </w:r>
      <w:r w:rsidR="00D9518F">
        <w:t xml:space="preserve"> IView, mesmo que limitadas, são bastante comuns em empresas na área </w:t>
      </w:r>
      <w:del w:id="1439" w:author="Diogo Aires" w:date="2018-07-14T20:40:00Z">
        <w:r w:rsidR="00D9518F" w:rsidDel="00C8047E">
          <w:delText>d</w:delText>
        </w:r>
        <w:r w:rsidR="00FE6165" w:rsidDel="00C8047E">
          <w:delText>os</w:delText>
        </w:r>
        <w:r w:rsidR="00D9518F" w:rsidDel="00C8047E">
          <w:delText xml:space="preserve"> </w:delText>
        </w:r>
        <w:r w:rsidR="00FE6165" w:rsidDel="00C8047E">
          <w:delText xml:space="preserve">sistemas </w:delText>
        </w:r>
      </w:del>
      <w:r w:rsidR="00FE6165">
        <w:t xml:space="preserve">de </w:t>
      </w:r>
      <w:del w:id="1440" w:author="Diogo Aires" w:date="2018-07-14T20:40:00Z">
        <w:r w:rsidR="00FE6165" w:rsidDel="00C8047E">
          <w:delText>informação</w:delText>
        </w:r>
      </w:del>
      <w:ins w:id="1441" w:author="Diogo Aires" w:date="2018-07-14T20:40:00Z">
        <w:r w:rsidR="00C8047E">
          <w:t>tecnologias</w:t>
        </w:r>
      </w:ins>
      <w:r>
        <w:t>.</w:t>
      </w:r>
      <w:r w:rsidR="00D319D9">
        <w:t xml:space="preserve"> </w:t>
      </w:r>
      <w:r>
        <w:t>T</w:t>
      </w:r>
      <w:r w:rsidR="00D9518F">
        <w:t>al facto</w:t>
      </w:r>
      <w:r>
        <w:t xml:space="preserve"> é indicativo que o</w:t>
      </w:r>
      <w:r w:rsidR="00D9518F">
        <w:t xml:space="preserve"> IView pode ser </w:t>
      </w:r>
      <w:r>
        <w:t xml:space="preserve">bastante </w:t>
      </w:r>
      <w:r w:rsidR="00D9518F">
        <w:t>útil para esta área</w:t>
      </w:r>
      <w:r>
        <w:t>, procurando ir mais além na gestão da informação dos candidatos, bem como promovendo a facilidade de interação</w:t>
      </w:r>
      <w:r w:rsidR="001C687F">
        <w:t xml:space="preserve"> destes com as empresas</w:t>
      </w:r>
      <w:r w:rsidR="00D9518F">
        <w:t>.</w:t>
      </w:r>
      <w:r w:rsidR="001C687F">
        <w:t xml:space="preserve"> </w:t>
      </w:r>
      <w:r w:rsidR="00D9518F">
        <w:t xml:space="preserve">Por exemplo, </w:t>
      </w:r>
      <w:r w:rsidR="00D319D9">
        <w:t xml:space="preserve">utilizando </w:t>
      </w:r>
      <w:r w:rsidR="00D9518F">
        <w:t xml:space="preserve">de novo a </w:t>
      </w:r>
      <w:r w:rsidR="00842DB2">
        <w:t>experiência</w:t>
      </w:r>
      <w:r w:rsidR="00D9518F">
        <w:t xml:space="preserve"> pessoal de um dos autores do projeto</w:t>
      </w:r>
      <w:r w:rsidR="00D319D9">
        <w:t xml:space="preserve">, </w:t>
      </w:r>
      <w:r w:rsidR="00D9518F">
        <w:t>em algumas entrevistas na área</w:t>
      </w:r>
      <w:r w:rsidR="001C687F">
        <w:t>,</w:t>
      </w:r>
      <w:r w:rsidR="00D9518F">
        <w:t xml:space="preserve"> </w:t>
      </w:r>
      <w:r w:rsidR="001C687F">
        <w:t>este constatou que</w:t>
      </w:r>
      <w:r w:rsidR="002B5A0D">
        <w:t xml:space="preserve"> u</w:t>
      </w:r>
      <w:r w:rsidR="003F566D">
        <w:t>m extenso nú</w:t>
      </w:r>
      <w:r w:rsidR="00D9518F">
        <w:t xml:space="preserve">mero de empresas </w:t>
      </w:r>
      <w:r w:rsidR="00FE6165">
        <w:t xml:space="preserve">nesta </w:t>
      </w:r>
      <w:r w:rsidR="00D9518F">
        <w:t>área</w:t>
      </w:r>
      <w:r w:rsidR="001C687F">
        <w:t>, já dispõem</w:t>
      </w:r>
      <w:r w:rsidR="00D9518F">
        <w:t xml:space="preserve"> de aplicaç</w:t>
      </w:r>
      <w:r w:rsidR="001C687F">
        <w:t>ões do tipo</w:t>
      </w:r>
      <w:r w:rsidR="00D9518F">
        <w:t xml:space="preserve"> da IView</w:t>
      </w:r>
      <w:r w:rsidR="00FE6165">
        <w:t>, mas não</w:t>
      </w:r>
      <w:r w:rsidR="00AB1821">
        <w:t xml:space="preserve"> suportam</w:t>
      </w:r>
      <w:r w:rsidR="002B5A0D">
        <w:t xml:space="preserve"> </w:t>
      </w:r>
      <w:r w:rsidR="00AB1821">
        <w:t>a</w:t>
      </w:r>
      <w:r w:rsidR="00EA3508">
        <w:t xml:space="preserve"> possibilidade </w:t>
      </w:r>
      <w:r w:rsidR="000464E3">
        <w:t>de os</w:t>
      </w:r>
      <w:r w:rsidR="00EA3508">
        <w:t xml:space="preserve"> candidatos </w:t>
      </w:r>
      <w:r w:rsidR="00AB1821">
        <w:t>poderem</w:t>
      </w:r>
      <w:r w:rsidR="00EA3508">
        <w:t xml:space="preserve"> interagir </w:t>
      </w:r>
      <w:r w:rsidR="001C687F">
        <w:t>com as empresas através dessas</w:t>
      </w:r>
      <w:r w:rsidR="00EA3508">
        <w:t xml:space="preserve"> aplicaç</w:t>
      </w:r>
      <w:r w:rsidR="001C687F">
        <w:t>ões</w:t>
      </w:r>
      <w:r w:rsidR="00AB1821">
        <w:t>. É portanto,</w:t>
      </w:r>
      <w:r w:rsidR="00D4392C">
        <w:t xml:space="preserve"> </w:t>
      </w:r>
      <w:r w:rsidR="00EA3508">
        <w:t xml:space="preserve">um </w:t>
      </w:r>
      <w:r w:rsidR="00AB1821">
        <w:t xml:space="preserve">requisito </w:t>
      </w:r>
      <w:r w:rsidR="00EA3508">
        <w:t>que não f</w:t>
      </w:r>
      <w:r w:rsidR="00D4392C">
        <w:t>o</w:t>
      </w:r>
      <w:r w:rsidR="00EA3508">
        <w:t xml:space="preserve">i </w:t>
      </w:r>
      <w:r w:rsidR="00AB1821">
        <w:t xml:space="preserve">ainda </w:t>
      </w:r>
      <w:r w:rsidR="00EA3508">
        <w:t>considera</w:t>
      </w:r>
      <w:r w:rsidR="004F54C4">
        <w:t>d</w:t>
      </w:r>
      <w:r w:rsidR="00AB1821">
        <w:t>o nas aplicações existentes no mercado</w:t>
      </w:r>
      <w:r w:rsidR="001C687F">
        <w:t>,</w:t>
      </w:r>
      <w:r w:rsidR="00EA3508">
        <w:t xml:space="preserve"> </w:t>
      </w:r>
      <w:r w:rsidR="004F54C4">
        <w:t xml:space="preserve">mas que </w:t>
      </w:r>
      <w:r w:rsidR="001C687F">
        <w:t>seria</w:t>
      </w:r>
      <w:r w:rsidR="004F54C4">
        <w:t xml:space="preserve"> desejável - n</w:t>
      </w:r>
      <w:r w:rsidR="00EA3508">
        <w:t xml:space="preserve">ormalmente </w:t>
      </w:r>
      <w:r w:rsidR="001C687F">
        <w:t xml:space="preserve">os </w:t>
      </w:r>
      <w:r w:rsidR="00EA3508">
        <w:t>entrevistadores refer</w:t>
      </w:r>
      <w:r w:rsidR="00D4392C">
        <w:t>e</w:t>
      </w:r>
      <w:r w:rsidR="00F23607">
        <w:t>m que, no futuro,</w:t>
      </w:r>
      <w:r w:rsidR="00EA3508">
        <w:t xml:space="preserve"> a empresa para</w:t>
      </w:r>
      <w:r w:rsidR="001C687F">
        <w:t xml:space="preserve"> a qual </w:t>
      </w:r>
      <w:r w:rsidR="00EA3508">
        <w:t>trabalha</w:t>
      </w:r>
      <w:r w:rsidR="00D4392C">
        <w:t>m</w:t>
      </w:r>
      <w:r w:rsidR="00EA3508">
        <w:t xml:space="preserve"> dever</w:t>
      </w:r>
      <w:r w:rsidR="00D4392C">
        <w:t>á</w:t>
      </w:r>
      <w:r w:rsidR="00EA3508">
        <w:t xml:space="preserve"> iniciar um projeto interno para </w:t>
      </w:r>
      <w:r w:rsidR="004F54C4">
        <w:t xml:space="preserve">criar tal </w:t>
      </w:r>
      <w:r w:rsidR="00AB1821">
        <w:t>funcionalidade</w:t>
      </w:r>
      <w:r w:rsidR="004F54C4">
        <w:t>.</w:t>
      </w:r>
    </w:p>
    <w:p w14:paraId="21B63CFC" w14:textId="1BE7B92D" w:rsidR="003B310E" w:rsidRPr="003B310E" w:rsidRDefault="003B310E" w:rsidP="00E8633D">
      <w:pPr>
        <w:pStyle w:val="Cabealho2"/>
        <w:numPr>
          <w:ilvl w:val="1"/>
          <w:numId w:val="21"/>
        </w:numPr>
        <w:ind w:left="0" w:firstLine="0"/>
      </w:pPr>
      <w:bookmarkStart w:id="1442" w:name="_Ref512096799"/>
      <w:bookmarkStart w:id="1443" w:name="_Toc517606825"/>
      <w:bookmarkStart w:id="1444" w:name="_Toc519372184"/>
      <w:r w:rsidRPr="003B310E">
        <w:t>Descrição do Projeto</w:t>
      </w:r>
      <w:bookmarkEnd w:id="1442"/>
      <w:bookmarkEnd w:id="1443"/>
      <w:bookmarkEnd w:id="1444"/>
    </w:p>
    <w:p w14:paraId="632EEFF0" w14:textId="77777777" w:rsidR="002F1A6B" w:rsidRDefault="003F566D" w:rsidP="002F1A6B">
      <w:pPr>
        <w:ind w:firstLine="0"/>
      </w:pPr>
      <w:r>
        <w:t>O projeto IView está dividido</w:t>
      </w:r>
      <w:r w:rsidR="00AF42CB">
        <w:t xml:space="preserve"> em </w:t>
      </w:r>
      <w:r w:rsidR="00D936FF">
        <w:t>duas</w:t>
      </w:r>
      <w:r w:rsidR="00AF42CB">
        <w:t xml:space="preserve"> </w:t>
      </w:r>
      <w:r w:rsidR="00D936FF">
        <w:t>aplicações</w:t>
      </w:r>
      <w:r w:rsidR="00AF42CB">
        <w:t xml:space="preserve">, tendo cada </w:t>
      </w:r>
      <w:r w:rsidR="00F62F0E">
        <w:t>aplicação</w:t>
      </w:r>
      <w:r w:rsidR="00AF42CB">
        <w:t xml:space="preserve"> um conjunto individual de requisitos funcionais, de acordo com o seu objetivo espe</w:t>
      </w:r>
      <w:r w:rsidR="003B310E">
        <w:t>c</w:t>
      </w:r>
      <w:r w:rsidR="00D4392C">
        <w:t>í</w:t>
      </w:r>
      <w:r w:rsidR="002F1A6B">
        <w:t>fico.</w:t>
      </w:r>
    </w:p>
    <w:p w14:paraId="04E751A7" w14:textId="4472094A" w:rsidR="00F25650" w:rsidRDefault="00854993" w:rsidP="002F1A6B">
      <w:r>
        <w:t xml:space="preserve">Na </w:t>
      </w:r>
      <w:r>
        <w:fldChar w:fldCharType="begin"/>
      </w:r>
      <w:r>
        <w:instrText xml:space="preserve"> REF _Ref512275306 \h </w:instrText>
      </w:r>
      <w:r>
        <w:fldChar w:fldCharType="separate"/>
      </w:r>
      <w:r w:rsidR="00B73B54">
        <w:t xml:space="preserve">Figura </w:t>
      </w:r>
      <w:r w:rsidR="00B73B54">
        <w:rPr>
          <w:noProof/>
        </w:rPr>
        <w:t>1</w:t>
      </w:r>
      <w:r>
        <w:fldChar w:fldCharType="end"/>
      </w:r>
      <w:r w:rsidR="004F54C4">
        <w:t xml:space="preserve"> está representado </w:t>
      </w:r>
      <w:r>
        <w:t xml:space="preserve">um </w:t>
      </w:r>
      <w:r w:rsidR="003F566D">
        <w:t>caso de utilização</w:t>
      </w:r>
      <w:r>
        <w:t xml:space="preserve"> que descreve de for</w:t>
      </w:r>
      <w:r w:rsidR="004F54C4">
        <w:t>ma geral as funcionalidades das aplicações</w:t>
      </w:r>
      <w:r>
        <w:t xml:space="preserve"> para os vários </w:t>
      </w:r>
      <w:r w:rsidR="00B51C3E">
        <w:t>perfis</w:t>
      </w:r>
      <w:r>
        <w:t xml:space="preserve"> de utilizador. </w:t>
      </w:r>
      <w:r w:rsidR="002F1A6B">
        <w:t xml:space="preserve"> N</w:t>
      </w:r>
      <w:r w:rsidR="00F25650">
        <w:t>esta figura é possível verificar a existência de quatro perfis de utilizador:</w:t>
      </w:r>
    </w:p>
    <w:p w14:paraId="39341490" w14:textId="77777777" w:rsidR="00F25650" w:rsidRDefault="00F25650" w:rsidP="00E8633D">
      <w:pPr>
        <w:pStyle w:val="PargrafodaLista"/>
        <w:numPr>
          <w:ilvl w:val="0"/>
          <w:numId w:val="12"/>
        </w:numPr>
        <w:ind w:left="714" w:hanging="357"/>
      </w:pPr>
      <w:r>
        <w:lastRenderedPageBreak/>
        <w:t>Utilizador Não Registrado – o nível mais baixo que existe, com funcionalidades limitadas;</w:t>
      </w:r>
    </w:p>
    <w:p w14:paraId="1E05A830" w14:textId="7FFD854E" w:rsidR="00F25650" w:rsidRDefault="00F25650" w:rsidP="00E8633D">
      <w:pPr>
        <w:pStyle w:val="PargrafodaLista"/>
        <w:numPr>
          <w:ilvl w:val="0"/>
          <w:numId w:val="12"/>
        </w:numPr>
        <w:ind w:left="714" w:hanging="357"/>
      </w:pPr>
      <w:r>
        <w:t xml:space="preserve">Candidato – representa o candidato às </w:t>
      </w:r>
      <w:r w:rsidR="002F1A6B">
        <w:t>ofertas</w:t>
      </w:r>
      <w:r>
        <w:t xml:space="preserve"> disponibilizadas pelas empresas, sendo os seus acessos limitados a leitura e escrita sobre a informação a si associada, com a exceção dos anúncios das vagas, que são públicos</w:t>
      </w:r>
      <w:r w:rsidR="002F1A6B">
        <w:t>, tendo um acesso unicamente de leitura a estas informações</w:t>
      </w:r>
      <w:r>
        <w:t>;</w:t>
      </w:r>
    </w:p>
    <w:p w14:paraId="5A12050A" w14:textId="77777777" w:rsidR="00F25650" w:rsidRDefault="00F25650" w:rsidP="00E8633D">
      <w:pPr>
        <w:pStyle w:val="PargrafodaLista"/>
        <w:numPr>
          <w:ilvl w:val="0"/>
          <w:numId w:val="12"/>
        </w:numPr>
        <w:ind w:left="714" w:hanging="357"/>
      </w:pPr>
      <w:r>
        <w:t>Colaborador – representa um colaborador na empresa, possuindo um maior conjunto de acesso, não limitado a instâncias associadas ao próprio;</w:t>
      </w:r>
    </w:p>
    <w:p w14:paraId="2B5C6B8F" w14:textId="71754421" w:rsidR="00F25650" w:rsidRDefault="00F25650" w:rsidP="00E8633D">
      <w:pPr>
        <w:pStyle w:val="PargrafodaLista"/>
        <w:numPr>
          <w:ilvl w:val="0"/>
          <w:numId w:val="12"/>
        </w:numPr>
        <w:ind w:left="714" w:hanging="357"/>
      </w:pPr>
      <w:r>
        <w:t>Administrador – este nível inclui todas as funcionalidades do colaborador, mais alguns extras que possibilitam a administração de utilizadores</w:t>
      </w:r>
      <w:r w:rsidR="002B5A0D">
        <w:t>.</w:t>
      </w:r>
    </w:p>
    <w:p w14:paraId="11BAB09E" w14:textId="77777777" w:rsidR="00854993" w:rsidRDefault="00C841D3" w:rsidP="00E7113F">
      <w:pPr>
        <w:pStyle w:val="imagens"/>
      </w:pPr>
      <w:r>
        <w:drawing>
          <wp:inline distT="0" distB="0" distL="0" distR="0" wp14:anchorId="69ABC399" wp14:editId="09FA7498">
            <wp:extent cx="4680000" cy="3248849"/>
            <wp:effectExtent l="0" t="0" r="6350" b="8890"/>
            <wp:docPr id="25" name="Imagem 25" descr="C:\Users\Diogo\AppData\Local\Microsoft\Windows\INetCache\Content.Word\Over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Overall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248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8B014" w14:textId="31700812" w:rsidR="002B1FE7" w:rsidRDefault="00854993" w:rsidP="002B1FE7">
      <w:pPr>
        <w:pStyle w:val="Legenda"/>
      </w:pPr>
      <w:bookmarkStart w:id="1445" w:name="_Ref512275306"/>
      <w:bookmarkStart w:id="1446" w:name="_Ref512275303"/>
      <w:bookmarkStart w:id="1447" w:name="_Toc519372231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1</w:t>
      </w:r>
      <w:r w:rsidR="00FA37B9">
        <w:rPr>
          <w:noProof/>
        </w:rPr>
        <w:fldChar w:fldCharType="end"/>
      </w:r>
      <w:bookmarkEnd w:id="1445"/>
      <w:r>
        <w:t xml:space="preserve"> </w:t>
      </w:r>
      <w:r w:rsidR="003F566D">
        <w:t>–</w:t>
      </w:r>
      <w:r>
        <w:t xml:space="preserve"> </w:t>
      </w:r>
      <w:bookmarkEnd w:id="1446"/>
      <w:r w:rsidR="003F566D">
        <w:t>Visão geral d</w:t>
      </w:r>
      <w:r w:rsidR="00062082">
        <w:t>o</w:t>
      </w:r>
      <w:r w:rsidR="003F566D">
        <w:t xml:space="preserve"> IView</w:t>
      </w:r>
      <w:r w:rsidR="00F8163F">
        <w:t>.</w:t>
      </w:r>
      <w:bookmarkEnd w:id="1447"/>
    </w:p>
    <w:p w14:paraId="3A0BB170" w14:textId="74C033D0" w:rsidR="00F25650" w:rsidRPr="00854993" w:rsidRDefault="00F25650" w:rsidP="00F25650">
      <w:r>
        <w:t xml:space="preserve">Nas restantes 3 subsecções, </w:t>
      </w:r>
      <w:r w:rsidR="004276ED">
        <w:t>são descritas</w:t>
      </w:r>
      <w:r>
        <w:t xml:space="preserve"> as funcionalidades de cada aplicação (</w:t>
      </w:r>
      <w:r w:rsidR="004845D2" w:rsidRPr="004845D2">
        <w:rPr>
          <w:i/>
        </w:rPr>
        <w:t>web</w:t>
      </w:r>
      <w:r>
        <w:t xml:space="preserve"> e </w:t>
      </w:r>
      <w:r w:rsidR="004276ED">
        <w:rPr>
          <w:i/>
        </w:rPr>
        <w:t>mobile</w:t>
      </w:r>
      <w:r>
        <w:t xml:space="preserve">), apresentando casos de utilização, seguidos de uma ideia geral dos mesmos. </w:t>
      </w:r>
      <w:r w:rsidR="00126520">
        <w:t>Também é incluindo</w:t>
      </w:r>
      <w:r>
        <w:t xml:space="preserve"> algumas interações </w:t>
      </w:r>
      <w:r w:rsidRPr="00F25650">
        <w:rPr>
          <w:i/>
        </w:rPr>
        <w:t xml:space="preserve">back-end </w:t>
      </w:r>
      <w:r>
        <w:t xml:space="preserve">que ocorrerão no decorrer das funcionalidades, referindo as entidades da base de dados, que podem ser verificadas na secção </w:t>
      </w:r>
      <w:r>
        <w:fldChar w:fldCharType="begin"/>
      </w:r>
      <w:r>
        <w:instrText xml:space="preserve"> REF _Ref512097913 \w \h </w:instrText>
      </w:r>
      <w:r>
        <w:fldChar w:fldCharType="separate"/>
      </w:r>
      <w:r w:rsidR="00B73B54">
        <w:t>3.2</w:t>
      </w:r>
      <w:r>
        <w:fldChar w:fldCharType="end"/>
      </w:r>
      <w:r>
        <w:t xml:space="preserve"> </w:t>
      </w:r>
      <w:r w:rsidR="001D4DC7">
        <w:t>onde</w:t>
      </w:r>
      <w:r>
        <w:t xml:space="preserve"> apresenta o respetivo modelo entidade-associação.</w:t>
      </w:r>
    </w:p>
    <w:p w14:paraId="77E59981" w14:textId="05688AA2" w:rsidR="00AF42CB" w:rsidRPr="003B310E" w:rsidRDefault="00F62F0E" w:rsidP="00E8633D">
      <w:pPr>
        <w:pStyle w:val="Cabealho3"/>
        <w:numPr>
          <w:ilvl w:val="2"/>
          <w:numId w:val="21"/>
        </w:numPr>
        <w:ind w:left="0" w:firstLine="0"/>
      </w:pPr>
      <w:bookmarkStart w:id="1448" w:name="_Ref512096860"/>
      <w:bookmarkStart w:id="1449" w:name="_Toc517606826"/>
      <w:bookmarkStart w:id="1450" w:name="_Toc519372185"/>
      <w:r w:rsidRPr="00E8633D">
        <w:rPr>
          <w:sz w:val="22"/>
        </w:rPr>
        <w:t>Aplicação</w:t>
      </w:r>
      <w:r w:rsidR="00AF42CB" w:rsidRPr="003B310E">
        <w:t xml:space="preserve"> </w:t>
      </w:r>
      <w:bookmarkEnd w:id="1448"/>
      <w:bookmarkEnd w:id="1449"/>
      <w:r w:rsidR="004845D2" w:rsidRPr="004845D2">
        <w:rPr>
          <w:i/>
        </w:rPr>
        <w:t>web</w:t>
      </w:r>
      <w:bookmarkEnd w:id="1450"/>
    </w:p>
    <w:p w14:paraId="3E3ED457" w14:textId="169B271F" w:rsidR="00287755" w:rsidRPr="00287755" w:rsidRDefault="00252B7C" w:rsidP="009C7A9B">
      <w:pPr>
        <w:ind w:firstLine="0"/>
      </w:pPr>
      <w:r>
        <w:t xml:space="preserve">A </w:t>
      </w:r>
      <w:r w:rsidR="00570B91">
        <w:t>vertente</w:t>
      </w:r>
      <w:r>
        <w:t xml:space="preserve"> </w:t>
      </w:r>
      <w:r w:rsidR="004845D2" w:rsidRPr="004845D2">
        <w:rPr>
          <w:i/>
        </w:rPr>
        <w:t>web</w:t>
      </w:r>
      <w:r w:rsidR="00570B91">
        <w:t xml:space="preserve"> do projeto</w:t>
      </w:r>
      <w:r>
        <w:t>,</w:t>
      </w:r>
      <w:r w:rsidR="00AF42CB">
        <w:t xml:space="preserve"> </w:t>
      </w:r>
      <w:r>
        <w:t xml:space="preserve">tem como foco </w:t>
      </w:r>
      <w:r w:rsidR="00AF42CB">
        <w:t xml:space="preserve">a disponibilização de diferentes funcionalidades aos dois </w:t>
      </w:r>
      <w:r>
        <w:t xml:space="preserve">perfis </w:t>
      </w:r>
      <w:r w:rsidR="00643144">
        <w:t xml:space="preserve">principais </w:t>
      </w:r>
      <w:r w:rsidR="00AF42CB">
        <w:t>participantes na ap</w:t>
      </w:r>
      <w:r w:rsidR="00287755">
        <w:t xml:space="preserve">licação: candidatos e </w:t>
      </w:r>
      <w:r w:rsidR="00126520">
        <w:t>colaboradores</w:t>
      </w:r>
      <w:r w:rsidR="00287755">
        <w:t xml:space="preserve">. </w:t>
      </w:r>
    </w:p>
    <w:p w14:paraId="0B64DC5C" w14:textId="0D0E0728" w:rsidR="00AF42CB" w:rsidRDefault="00AF42CB" w:rsidP="00287755">
      <w:pPr>
        <w:ind w:firstLine="391"/>
      </w:pPr>
      <w:r>
        <w:t xml:space="preserve">Também </w:t>
      </w:r>
      <w:r w:rsidR="006D3A8A">
        <w:t>inclui</w:t>
      </w:r>
      <w:r>
        <w:t>, a publicação de informação geral da empresa, incluindo:</w:t>
      </w:r>
    </w:p>
    <w:p w14:paraId="3766653A" w14:textId="77777777" w:rsidR="00AF42CB" w:rsidRDefault="00AF42CB" w:rsidP="00E8633D">
      <w:pPr>
        <w:pStyle w:val="PargrafodaLista"/>
        <w:numPr>
          <w:ilvl w:val="0"/>
          <w:numId w:val="15"/>
        </w:numPr>
        <w:ind w:left="357" w:firstLine="0"/>
      </w:pPr>
      <w:r>
        <w:t>Contactos;</w:t>
      </w:r>
    </w:p>
    <w:p w14:paraId="6E463790" w14:textId="77777777" w:rsidR="00AF42CB" w:rsidRDefault="00AF42CB" w:rsidP="00E8633D">
      <w:pPr>
        <w:pStyle w:val="PargrafodaLista"/>
        <w:numPr>
          <w:ilvl w:val="0"/>
          <w:numId w:val="15"/>
        </w:numPr>
        <w:ind w:left="357" w:firstLine="0"/>
      </w:pPr>
      <w:r>
        <w:t xml:space="preserve">Missão e valores da empresa; </w:t>
      </w:r>
    </w:p>
    <w:p w14:paraId="16CE72D2" w14:textId="29E19311" w:rsidR="00AF42CB" w:rsidRDefault="00126520" w:rsidP="00E8633D">
      <w:pPr>
        <w:pStyle w:val="PargrafodaLista"/>
        <w:numPr>
          <w:ilvl w:val="0"/>
          <w:numId w:val="15"/>
        </w:numPr>
        <w:ind w:left="357" w:firstLine="0"/>
      </w:pPr>
      <w:r>
        <w:lastRenderedPageBreak/>
        <w:t>Vagas</w:t>
      </w:r>
      <w:r w:rsidR="00AF42CB">
        <w:t xml:space="preserve"> para novas colocações;</w:t>
      </w:r>
    </w:p>
    <w:p w14:paraId="09179E29" w14:textId="77777777" w:rsidR="00AF42CB" w:rsidRDefault="00AF42CB" w:rsidP="00E8633D">
      <w:pPr>
        <w:pStyle w:val="PargrafodaLista"/>
        <w:numPr>
          <w:ilvl w:val="0"/>
          <w:numId w:val="15"/>
        </w:numPr>
        <w:ind w:left="357" w:firstLine="0"/>
      </w:pPr>
      <w:r>
        <w:t xml:space="preserve">Informação geral sobre os colaboradores; </w:t>
      </w:r>
    </w:p>
    <w:p w14:paraId="59B857A1" w14:textId="7C96EB73" w:rsidR="006D3A8A" w:rsidRDefault="00AF42CB" w:rsidP="00E8633D">
      <w:pPr>
        <w:pStyle w:val="PargrafodaLista"/>
        <w:numPr>
          <w:ilvl w:val="0"/>
          <w:numId w:val="15"/>
        </w:numPr>
        <w:ind w:left="357" w:firstLine="0"/>
      </w:pPr>
      <w:r>
        <w:t>Possibilitar a realização de candidaturas espontâneas.</w:t>
      </w:r>
    </w:p>
    <w:p w14:paraId="44D3A326" w14:textId="6410AF3C" w:rsidR="006D3A8A" w:rsidRDefault="00F25650" w:rsidP="00F25650">
      <w:pPr>
        <w:ind w:firstLine="391"/>
      </w:pPr>
      <w:r>
        <w:t xml:space="preserve">Estas funcionalidades, as funcionalidades dos utilizadores não registrados, podem ser verificadas na </w:t>
      </w:r>
      <w:r>
        <w:fldChar w:fldCharType="begin"/>
      </w:r>
      <w:r>
        <w:instrText xml:space="preserve"> REF _Ref512282150 \h </w:instrText>
      </w:r>
      <w:r>
        <w:fldChar w:fldCharType="separate"/>
      </w:r>
      <w:r w:rsidR="00B73B54">
        <w:t xml:space="preserve">Figura </w:t>
      </w:r>
      <w:r w:rsidR="00B73B54">
        <w:rPr>
          <w:noProof/>
        </w:rPr>
        <w:t>2</w:t>
      </w:r>
      <w:r>
        <w:fldChar w:fldCharType="end"/>
      </w:r>
      <w:r>
        <w:t>.</w:t>
      </w:r>
    </w:p>
    <w:p w14:paraId="02935F24" w14:textId="77777777" w:rsidR="006B3019" w:rsidRDefault="006B3019" w:rsidP="00E7113F">
      <w:pPr>
        <w:pStyle w:val="imagens"/>
      </w:pPr>
      <w:r>
        <w:drawing>
          <wp:inline distT="0" distB="0" distL="0" distR="0" wp14:anchorId="0F6A2E02" wp14:editId="2C806E39">
            <wp:extent cx="5400040" cy="2299372"/>
            <wp:effectExtent l="0" t="0" r="0" b="5715"/>
            <wp:docPr id="45" name="Imagem 45" descr="C:\Users\Diogo\AppData\Local\Microsoft\Windows\INetCache\Content.Word\Non Registered Candi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Non Registered Candidate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99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96222" w14:textId="46144EA3" w:rsidR="00E7113F" w:rsidRDefault="006B3019" w:rsidP="00E7113F">
      <w:pPr>
        <w:pStyle w:val="Legenda"/>
        <w:rPr>
          <w:noProof/>
        </w:rPr>
      </w:pPr>
      <w:bookmarkStart w:id="1451" w:name="_Ref512282150"/>
      <w:bookmarkStart w:id="1452" w:name="_Toc519372232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2</w:t>
      </w:r>
      <w:r w:rsidR="00FA37B9">
        <w:rPr>
          <w:noProof/>
        </w:rPr>
        <w:fldChar w:fldCharType="end"/>
      </w:r>
      <w:bookmarkEnd w:id="1451"/>
      <w:r>
        <w:t xml:space="preserve"> - </w:t>
      </w:r>
      <w:r w:rsidR="003F566D">
        <w:t>Casos de utilização</w:t>
      </w:r>
      <w:r>
        <w:t xml:space="preserve">, </w:t>
      </w:r>
      <w:r>
        <w:rPr>
          <w:noProof/>
        </w:rPr>
        <w:t>Utilizadores Não Registados</w:t>
      </w:r>
      <w:r w:rsidR="00F8163F">
        <w:rPr>
          <w:noProof/>
        </w:rPr>
        <w:t>.</w:t>
      </w:r>
      <w:bookmarkEnd w:id="1452"/>
    </w:p>
    <w:p w14:paraId="37D78C69" w14:textId="1364BD8A" w:rsidR="00F25650" w:rsidRDefault="001D4DC7" w:rsidP="00F25650">
      <w:pPr>
        <w:ind w:firstLine="391"/>
      </w:pPr>
      <w:r>
        <w:t xml:space="preserve">Os colaboradores da empresa </w:t>
      </w:r>
      <w:r w:rsidR="00F25650">
        <w:t>que participem no processo de entrevista são capazes de:</w:t>
      </w:r>
    </w:p>
    <w:p w14:paraId="633257FB" w14:textId="77777777" w:rsidR="00F25650" w:rsidRDefault="00F25650" w:rsidP="00E8633D">
      <w:pPr>
        <w:pStyle w:val="PargrafodaLista"/>
        <w:numPr>
          <w:ilvl w:val="0"/>
          <w:numId w:val="8"/>
        </w:numPr>
        <w:ind w:left="714" w:hanging="357"/>
      </w:pPr>
      <w:r>
        <w:t>Estabelecer novos candidatos em função de candidaturas espontâneas;</w:t>
      </w:r>
    </w:p>
    <w:p w14:paraId="1D662F19" w14:textId="77777777" w:rsidR="00F25650" w:rsidRDefault="00F25650" w:rsidP="00E8633D">
      <w:pPr>
        <w:pStyle w:val="PargrafodaLista"/>
        <w:numPr>
          <w:ilvl w:val="0"/>
          <w:numId w:val="8"/>
        </w:numPr>
        <w:ind w:left="714" w:hanging="357"/>
      </w:pPr>
      <w:r>
        <w:t>Formar os processos de entrevista para novos cargos na empresa como também os formulários para as entrevistas;</w:t>
      </w:r>
    </w:p>
    <w:p w14:paraId="74298FAC" w14:textId="77777777" w:rsidR="00F25650" w:rsidRDefault="00F25650" w:rsidP="00E8633D">
      <w:pPr>
        <w:pStyle w:val="PargrafodaLista"/>
        <w:numPr>
          <w:ilvl w:val="0"/>
          <w:numId w:val="8"/>
        </w:numPr>
        <w:ind w:left="714" w:hanging="357"/>
      </w:pPr>
      <w:r>
        <w:t xml:space="preserve">Gerir os vários passos que compõem um processo de candidatura e os respetivos estados de acordo com a sua progressão; </w:t>
      </w:r>
    </w:p>
    <w:p w14:paraId="79799F29" w14:textId="042657B1" w:rsidR="00F25650" w:rsidRDefault="00F25650" w:rsidP="00E8633D">
      <w:pPr>
        <w:pStyle w:val="PargrafodaLista"/>
        <w:numPr>
          <w:ilvl w:val="0"/>
          <w:numId w:val="8"/>
        </w:numPr>
        <w:ind w:left="714" w:hanging="357"/>
      </w:pPr>
      <w:r>
        <w:t>Verificar candidaturas a novos cargos, permitindo promover um candidato para o próximo passo do processo, ou terminar</w:t>
      </w:r>
      <w:r w:rsidR="00126520">
        <w:t xml:space="preserve"> o mesmo</w:t>
      </w:r>
      <w:r>
        <w:t xml:space="preserve">, </w:t>
      </w:r>
      <w:r w:rsidR="00126520">
        <w:t>com</w:t>
      </w:r>
      <w:r>
        <w:t xml:space="preserve"> o candidato </w:t>
      </w:r>
      <w:r w:rsidR="00126520">
        <w:t xml:space="preserve">sendo </w:t>
      </w:r>
      <w:r w:rsidR="005F0F3A">
        <w:t>informado automaticamente</w:t>
      </w:r>
      <w:r w:rsidR="00126520">
        <w:t xml:space="preserve"> desta ação</w:t>
      </w:r>
      <w:r>
        <w:t xml:space="preserve">, por </w:t>
      </w:r>
      <w:r w:rsidRPr="00E23D24">
        <w:rPr>
          <w:i/>
        </w:rPr>
        <w:t>email</w:t>
      </w:r>
      <w:r>
        <w:t>;</w:t>
      </w:r>
    </w:p>
    <w:p w14:paraId="49DBD477" w14:textId="77777777" w:rsidR="00F25650" w:rsidRDefault="00F25650" w:rsidP="00E8633D">
      <w:pPr>
        <w:pStyle w:val="PargrafodaLista"/>
        <w:numPr>
          <w:ilvl w:val="0"/>
          <w:numId w:val="8"/>
        </w:numPr>
        <w:ind w:left="714" w:hanging="357"/>
      </w:pPr>
      <w:r>
        <w:t>Marcar novas entrevistas e verificar entrevistas já marcadas;</w:t>
      </w:r>
    </w:p>
    <w:p w14:paraId="0832C779" w14:textId="1EA94531" w:rsidR="00A06CE0" w:rsidRDefault="00F25650" w:rsidP="00E8633D">
      <w:pPr>
        <w:pStyle w:val="PargrafodaLista"/>
        <w:numPr>
          <w:ilvl w:val="0"/>
          <w:numId w:val="8"/>
        </w:numPr>
        <w:ind w:left="714" w:hanging="357"/>
      </w:pPr>
      <w:r>
        <w:t xml:space="preserve">Guardar entrevistas, cuja informação poderá ser utilizada em futuras considerações. </w:t>
      </w:r>
    </w:p>
    <w:p w14:paraId="733B7397" w14:textId="1302BE6D" w:rsidR="00F25650" w:rsidRDefault="00F25650" w:rsidP="00126520">
      <w:pPr>
        <w:ind w:firstLine="391"/>
      </w:pPr>
      <w:r>
        <w:t xml:space="preserve">A </w:t>
      </w:r>
      <w:r>
        <w:fldChar w:fldCharType="begin"/>
      </w:r>
      <w:r>
        <w:instrText xml:space="preserve"> REF _Ref512282333 \h </w:instrText>
      </w:r>
      <w:r>
        <w:fldChar w:fldCharType="separate"/>
      </w:r>
      <w:r w:rsidR="00B73B54">
        <w:t xml:space="preserve">Figura </w:t>
      </w:r>
      <w:r w:rsidR="00B73B54">
        <w:rPr>
          <w:noProof/>
        </w:rPr>
        <w:t>3</w:t>
      </w:r>
      <w:r>
        <w:fldChar w:fldCharType="end"/>
      </w:r>
      <w:r>
        <w:t xml:space="preserve"> e a </w:t>
      </w:r>
      <w:r>
        <w:fldChar w:fldCharType="begin"/>
      </w:r>
      <w:r>
        <w:instrText xml:space="preserve"> REF _Ref512282339 \h </w:instrText>
      </w:r>
      <w:r>
        <w:fldChar w:fldCharType="separate"/>
      </w:r>
      <w:r w:rsidR="00B73B54">
        <w:t xml:space="preserve">Figura </w:t>
      </w:r>
      <w:r w:rsidR="00B73B54">
        <w:rPr>
          <w:noProof/>
        </w:rPr>
        <w:t>4</w:t>
      </w:r>
      <w:r>
        <w:fldChar w:fldCharType="end"/>
      </w:r>
      <w:r>
        <w:t xml:space="preserve"> ilustram as funcionalidades acima enumeradas, de uma fo</w:t>
      </w:r>
      <w:r w:rsidR="00126520">
        <w:t>rma mais abrangente e detalhada. Na</w:t>
      </w:r>
      <w:r>
        <w:t xml:space="preserve"> </w:t>
      </w:r>
      <w:r w:rsidR="004276ED">
        <w:fldChar w:fldCharType="begin"/>
      </w:r>
      <w:r w:rsidR="004276ED">
        <w:instrText xml:space="preserve"> REF _Ref512282339 \h </w:instrText>
      </w:r>
      <w:r w:rsidR="004276ED">
        <w:fldChar w:fldCharType="separate"/>
      </w:r>
      <w:r w:rsidR="00B73B54">
        <w:t xml:space="preserve">Figura </w:t>
      </w:r>
      <w:r w:rsidR="00B73B54">
        <w:rPr>
          <w:noProof/>
        </w:rPr>
        <w:t>4</w:t>
      </w:r>
      <w:r w:rsidR="004276ED">
        <w:fldChar w:fldCharType="end"/>
      </w:r>
      <w:r w:rsidR="004276ED">
        <w:t xml:space="preserve"> são demonstradas </w:t>
      </w:r>
      <w:r>
        <w:t>as funcionalidades mais centradas n</w:t>
      </w:r>
      <w:r w:rsidR="00126520">
        <w:t>o processo de entrevista</w:t>
      </w:r>
      <w:r>
        <w:t xml:space="preserve"> e outros eventos, sendo as resta</w:t>
      </w:r>
      <w:r w:rsidR="00126520">
        <w:t xml:space="preserve">ntes mostradas </w:t>
      </w:r>
      <w:r w:rsidR="004276ED">
        <w:t xml:space="preserve">pela </w:t>
      </w:r>
      <w:r w:rsidR="004276ED">
        <w:fldChar w:fldCharType="begin"/>
      </w:r>
      <w:r w:rsidR="004276ED">
        <w:instrText xml:space="preserve"> REF _Ref512282333 \h </w:instrText>
      </w:r>
      <w:r w:rsidR="004276ED">
        <w:fldChar w:fldCharType="separate"/>
      </w:r>
      <w:r w:rsidR="00B73B54">
        <w:t xml:space="preserve">Figura </w:t>
      </w:r>
      <w:r w:rsidR="00B73B54">
        <w:rPr>
          <w:noProof/>
        </w:rPr>
        <w:t>3</w:t>
      </w:r>
      <w:r w:rsidR="004276ED">
        <w:fldChar w:fldCharType="end"/>
      </w:r>
      <w:r w:rsidR="00126520">
        <w:t xml:space="preserve">.  </w:t>
      </w:r>
    </w:p>
    <w:p w14:paraId="4855E4E9" w14:textId="704FFF86" w:rsidR="001D1E1F" w:rsidRDefault="00504665" w:rsidP="00E7113F">
      <w:pPr>
        <w:pStyle w:val="imagens"/>
      </w:pPr>
      <w:r>
        <w:lastRenderedPageBreak/>
        <w:drawing>
          <wp:inline distT="0" distB="0" distL="0" distR="0" wp14:anchorId="1DBDAC23" wp14:editId="5A051222">
            <wp:extent cx="5400000" cy="7129160"/>
            <wp:effectExtent l="0" t="0" r="0" b="0"/>
            <wp:docPr id="13" name="Imagem 13" descr="C:\Users\Diogo\AppData\Local\Microsoft\Windows\INetCache\Content.Word\co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cola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712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B920B" w14:textId="3B46B865" w:rsidR="0021007E" w:rsidRDefault="001D1E1F" w:rsidP="001D1E1F">
      <w:pPr>
        <w:pStyle w:val="Legenda"/>
      </w:pPr>
      <w:bookmarkStart w:id="1453" w:name="_Ref512282333"/>
      <w:bookmarkStart w:id="1454" w:name="_Toc519372233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3</w:t>
      </w:r>
      <w:r w:rsidR="00FA37B9">
        <w:rPr>
          <w:noProof/>
        </w:rPr>
        <w:fldChar w:fldCharType="end"/>
      </w:r>
      <w:bookmarkEnd w:id="1453"/>
      <w:r>
        <w:t xml:space="preserve"> - </w:t>
      </w:r>
      <w:r w:rsidR="003F566D">
        <w:t>Casos de utilização</w:t>
      </w:r>
      <w:r>
        <w:t>, Colaborador 1</w:t>
      </w:r>
      <w:r w:rsidR="00F8163F">
        <w:t>.</w:t>
      </w:r>
      <w:bookmarkEnd w:id="1454"/>
    </w:p>
    <w:p w14:paraId="625E69D7" w14:textId="77777777" w:rsidR="0021007E" w:rsidRDefault="0021007E" w:rsidP="0021007E">
      <w:pPr>
        <w:jc w:val="center"/>
      </w:pPr>
    </w:p>
    <w:p w14:paraId="5B0F3FA3" w14:textId="77777777" w:rsidR="001D1E1F" w:rsidRDefault="0021007E" w:rsidP="00E7113F">
      <w:pPr>
        <w:pStyle w:val="imagens"/>
      </w:pPr>
      <w:r>
        <w:lastRenderedPageBreak/>
        <w:drawing>
          <wp:inline distT="0" distB="0" distL="0" distR="0" wp14:anchorId="60EE4DF8" wp14:editId="13394C33">
            <wp:extent cx="5400040" cy="68580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92495" w14:textId="5600BE63" w:rsidR="0021007E" w:rsidRDefault="001D1E1F" w:rsidP="001D1E1F">
      <w:pPr>
        <w:pStyle w:val="Legenda"/>
      </w:pPr>
      <w:bookmarkStart w:id="1455" w:name="_Ref512282339"/>
      <w:bookmarkStart w:id="1456" w:name="_Toc519372234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4</w:t>
      </w:r>
      <w:r w:rsidR="00FA37B9">
        <w:rPr>
          <w:noProof/>
        </w:rPr>
        <w:fldChar w:fldCharType="end"/>
      </w:r>
      <w:bookmarkEnd w:id="1455"/>
      <w:r>
        <w:t xml:space="preserve"> - </w:t>
      </w:r>
      <w:r w:rsidR="003F566D">
        <w:t>Casos de utilização</w:t>
      </w:r>
      <w:r>
        <w:t>, Colaborador 2</w:t>
      </w:r>
      <w:r w:rsidR="00F8163F">
        <w:t>.</w:t>
      </w:r>
      <w:bookmarkEnd w:id="1456"/>
    </w:p>
    <w:p w14:paraId="40CD5633" w14:textId="28BBDCBF" w:rsidR="00AF42CB" w:rsidRDefault="0093662D" w:rsidP="00AF42CB">
      <w:pPr>
        <w:ind w:firstLine="391"/>
      </w:pPr>
      <w:r>
        <w:t>Os c</w:t>
      </w:r>
      <w:r w:rsidR="00AF42CB">
        <w:t xml:space="preserve">andidatos </w:t>
      </w:r>
      <w:del w:id="1457" w:author="Diogo Aires" w:date="2018-07-14T20:43:00Z">
        <w:r w:rsidR="00AF42CB" w:rsidDel="00C8047E">
          <w:delText xml:space="preserve">a novos cargos na empresa </w:delText>
        </w:r>
      </w:del>
      <w:r w:rsidR="006D3A8A">
        <w:t>são</w:t>
      </w:r>
      <w:r w:rsidR="00AF42CB">
        <w:t xml:space="preserve"> capazes de:</w:t>
      </w:r>
    </w:p>
    <w:p w14:paraId="1EFFFEF2" w14:textId="1A24EA34" w:rsidR="00AF42CB" w:rsidRDefault="00AF42CB" w:rsidP="00E8633D">
      <w:pPr>
        <w:pStyle w:val="PargrafodaLista"/>
        <w:numPr>
          <w:ilvl w:val="0"/>
          <w:numId w:val="7"/>
        </w:numPr>
        <w:ind w:left="714" w:hanging="357"/>
      </w:pPr>
      <w:r>
        <w:t xml:space="preserve">Gerir o seu currículo e </w:t>
      </w:r>
      <w:r w:rsidR="00D5784C">
        <w:t>dossiê</w:t>
      </w:r>
      <w:r>
        <w:t xml:space="preserve"> de capacidades, com limitações e indicações estabelecidas pela empresa</w:t>
      </w:r>
      <w:r w:rsidR="00E9209B">
        <w:t>;</w:t>
      </w:r>
    </w:p>
    <w:p w14:paraId="5DE44614" w14:textId="43232FEA" w:rsidR="00AF42CB" w:rsidRDefault="00AF42CB" w:rsidP="00E8633D">
      <w:pPr>
        <w:pStyle w:val="PargrafodaLista"/>
        <w:numPr>
          <w:ilvl w:val="0"/>
          <w:numId w:val="7"/>
        </w:numPr>
        <w:ind w:left="357" w:firstLine="0"/>
      </w:pPr>
      <w:r>
        <w:t>Verificar/procura</w:t>
      </w:r>
      <w:r w:rsidR="00785E75">
        <w:t>r anúncios</w:t>
      </w:r>
      <w:r>
        <w:t xml:space="preserve"> aos quais se podem candidatar;</w:t>
      </w:r>
    </w:p>
    <w:p w14:paraId="19616800" w14:textId="2475B213" w:rsidR="00AF42CB" w:rsidRDefault="00AF42CB" w:rsidP="00E8633D">
      <w:pPr>
        <w:pStyle w:val="PargrafodaLista"/>
        <w:numPr>
          <w:ilvl w:val="0"/>
          <w:numId w:val="7"/>
        </w:numPr>
        <w:ind w:left="357" w:firstLine="0"/>
      </w:pPr>
      <w:r>
        <w:t>Averiguar o estado de processos de entrevistas em que participam no momento</w:t>
      </w:r>
      <w:r w:rsidR="006D3A8A">
        <w:t>;</w:t>
      </w:r>
    </w:p>
    <w:p w14:paraId="48DF8FB5" w14:textId="3FEF3342" w:rsidR="003A5843" w:rsidRDefault="00AF42CB" w:rsidP="00E8633D">
      <w:pPr>
        <w:pStyle w:val="PargrafodaLista"/>
        <w:numPr>
          <w:ilvl w:val="0"/>
          <w:numId w:val="7"/>
        </w:numPr>
        <w:ind w:left="357" w:firstLine="0"/>
      </w:pPr>
      <w:r>
        <w:t>Verificar entrevistas marcadas, incluindo informações gerais da entrevista</w:t>
      </w:r>
      <w:r w:rsidR="006D3A8A">
        <w:t>.</w:t>
      </w:r>
    </w:p>
    <w:p w14:paraId="4398E613" w14:textId="3FCF1D34" w:rsidR="003A5843" w:rsidRDefault="00CE36E9" w:rsidP="003A5843">
      <w:pPr>
        <w:ind w:firstLine="391"/>
      </w:pPr>
      <w:r>
        <w:t>As</w:t>
      </w:r>
      <w:r w:rsidR="00AC321B">
        <w:t xml:space="preserve"> funcionalidades</w:t>
      </w:r>
      <w:r>
        <w:t xml:space="preserve"> referidas na aplicação </w:t>
      </w:r>
      <w:r w:rsidR="004845D2" w:rsidRPr="004845D2">
        <w:rPr>
          <w:i/>
        </w:rPr>
        <w:t>web</w:t>
      </w:r>
      <w:r w:rsidR="00AC321B">
        <w:t xml:space="preserve">, podem ser verificadas na  </w:t>
      </w:r>
      <w:r w:rsidR="00AC321B">
        <w:fldChar w:fldCharType="begin"/>
      </w:r>
      <w:r w:rsidR="00AC321B">
        <w:instrText xml:space="preserve"> REF _Ref512282904 \h </w:instrText>
      </w:r>
      <w:r w:rsidR="00AC321B">
        <w:fldChar w:fldCharType="separate"/>
      </w:r>
      <w:r w:rsidR="00B73B54">
        <w:t xml:space="preserve">Figura </w:t>
      </w:r>
      <w:r w:rsidR="00B73B54">
        <w:rPr>
          <w:noProof/>
        </w:rPr>
        <w:t>5</w:t>
      </w:r>
      <w:r w:rsidR="00AC321B">
        <w:fldChar w:fldCharType="end"/>
      </w:r>
      <w:r w:rsidR="00AC321B">
        <w:t>.</w:t>
      </w:r>
    </w:p>
    <w:p w14:paraId="5BBF4024" w14:textId="77777777" w:rsidR="00AC321B" w:rsidRDefault="0021007E" w:rsidP="00E7113F">
      <w:pPr>
        <w:pStyle w:val="imagens"/>
      </w:pPr>
      <w:r>
        <w:lastRenderedPageBreak/>
        <w:drawing>
          <wp:inline distT="0" distB="0" distL="0" distR="0" wp14:anchorId="674DDCA6" wp14:editId="686C4D26">
            <wp:extent cx="4043701" cy="4556629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556" cy="4560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799E5" w14:textId="275DA3A2" w:rsidR="00CE5EF7" w:rsidRDefault="00AC321B" w:rsidP="00B94385">
      <w:pPr>
        <w:pStyle w:val="Legenda"/>
        <w:ind w:firstLine="0"/>
      </w:pPr>
      <w:bookmarkStart w:id="1458" w:name="_Ref512282904"/>
      <w:bookmarkStart w:id="1459" w:name="_Ref512282902"/>
      <w:bookmarkStart w:id="1460" w:name="_Toc519372235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5</w:t>
      </w:r>
      <w:r w:rsidR="00FA37B9">
        <w:rPr>
          <w:noProof/>
        </w:rPr>
        <w:fldChar w:fldCharType="end"/>
      </w:r>
      <w:bookmarkEnd w:id="1458"/>
      <w:r>
        <w:t xml:space="preserve"> - </w:t>
      </w:r>
      <w:r w:rsidR="003F566D">
        <w:t>Casos de utilização</w:t>
      </w:r>
      <w:r>
        <w:t>, Candidato</w:t>
      </w:r>
      <w:bookmarkEnd w:id="1459"/>
      <w:r w:rsidR="00F8163F">
        <w:t>.</w:t>
      </w:r>
      <w:bookmarkEnd w:id="1460"/>
    </w:p>
    <w:p w14:paraId="6BD238A6" w14:textId="7DBF822F" w:rsidR="00C358E4" w:rsidRDefault="002A60EF" w:rsidP="00E8633D">
      <w:r>
        <w:t xml:space="preserve">Por </w:t>
      </w:r>
      <w:r w:rsidR="000C210B">
        <w:t>último</w:t>
      </w:r>
      <w:r w:rsidR="008C6F3D">
        <w:t>,</w:t>
      </w:r>
      <w:r>
        <w:t xml:space="preserve"> temos o gerente que inclui todas as cap</w:t>
      </w:r>
      <w:r w:rsidR="00785E75">
        <w:t>acidades de um colaborador acrescentando mais algumas funcionalidades que</w:t>
      </w:r>
      <w:r>
        <w:t xml:space="preserve"> podem ser verificadas na </w:t>
      </w:r>
      <w:r w:rsidR="007C7A7A">
        <w:fldChar w:fldCharType="begin"/>
      </w:r>
      <w:r w:rsidR="007C7A7A">
        <w:instrText xml:space="preserve"> REF _Ref518598987 \h </w:instrText>
      </w:r>
      <w:r w:rsidR="007C7A7A">
        <w:fldChar w:fldCharType="separate"/>
      </w:r>
      <w:r w:rsidR="00B73B54">
        <w:t xml:space="preserve">Figura </w:t>
      </w:r>
      <w:r w:rsidR="00B73B54">
        <w:rPr>
          <w:noProof/>
        </w:rPr>
        <w:t>6</w:t>
      </w:r>
      <w:r w:rsidR="007C7A7A">
        <w:fldChar w:fldCharType="end"/>
      </w:r>
      <w:r>
        <w:t xml:space="preserve">. Estas </w:t>
      </w:r>
      <w:r w:rsidR="004276ED">
        <w:t>capacidades extra</w:t>
      </w:r>
      <w:r>
        <w:t xml:space="preserve"> servem principalmente para realizar alterações na base de dados que embora importantes, não devem ser acessíveis a todos os colaboradores.</w:t>
      </w:r>
      <w:r w:rsidR="00FD6B5D">
        <w:t xml:space="preserve"> Estas</w:t>
      </w:r>
      <w:r w:rsidR="00C358E4">
        <w:t xml:space="preserve"> </w:t>
      </w:r>
      <w:r w:rsidR="007C7A7A">
        <w:t>capacidades</w:t>
      </w:r>
      <w:r w:rsidR="00FD6B5D">
        <w:t xml:space="preserve"> extra</w:t>
      </w:r>
      <w:r w:rsidR="00C358E4">
        <w:t xml:space="preserve"> são:</w:t>
      </w:r>
    </w:p>
    <w:p w14:paraId="02D2CA0B" w14:textId="1F0DF3C8" w:rsidR="00C358E4" w:rsidRDefault="00C358E4" w:rsidP="00E8633D">
      <w:pPr>
        <w:pStyle w:val="PargrafodaLista"/>
        <w:numPr>
          <w:ilvl w:val="0"/>
          <w:numId w:val="26"/>
        </w:numPr>
        <w:ind w:left="357" w:firstLine="0"/>
      </w:pPr>
      <w:r>
        <w:t xml:space="preserve">Adicionar e remover </w:t>
      </w:r>
      <w:r w:rsidR="00371FE2">
        <w:t>empresa</w:t>
      </w:r>
      <w:r>
        <w:t>s colaboradoras</w:t>
      </w:r>
      <w:r w:rsidR="007C7A7A">
        <w:t>;</w:t>
      </w:r>
    </w:p>
    <w:p w14:paraId="1775AD73" w14:textId="7F0678C9" w:rsidR="00C358E4" w:rsidRDefault="00C358E4" w:rsidP="00E8633D">
      <w:pPr>
        <w:pStyle w:val="PargrafodaLista"/>
        <w:numPr>
          <w:ilvl w:val="0"/>
          <w:numId w:val="26"/>
        </w:numPr>
        <w:ind w:left="357" w:firstLine="0"/>
      </w:pPr>
      <w:r>
        <w:t>Remover candidatos estabelecidos</w:t>
      </w:r>
      <w:r w:rsidR="007C7A7A">
        <w:t>;</w:t>
      </w:r>
    </w:p>
    <w:p w14:paraId="6CC5A96E" w14:textId="4348DD0B" w:rsidR="00C358E4" w:rsidRDefault="00C358E4" w:rsidP="00E8633D">
      <w:pPr>
        <w:pStyle w:val="PargrafodaLista"/>
        <w:numPr>
          <w:ilvl w:val="0"/>
          <w:numId w:val="26"/>
        </w:numPr>
        <w:ind w:left="357" w:firstLine="0"/>
      </w:pPr>
      <w:r>
        <w:t>Remover e adicionar colaboradores</w:t>
      </w:r>
      <w:r w:rsidR="007C7A7A">
        <w:t>;</w:t>
      </w:r>
    </w:p>
    <w:p w14:paraId="52C6B571" w14:textId="505EF2C5" w:rsidR="00C358E4" w:rsidRDefault="00C358E4" w:rsidP="00E8633D">
      <w:pPr>
        <w:pStyle w:val="PargrafodaLista"/>
        <w:numPr>
          <w:ilvl w:val="0"/>
          <w:numId w:val="26"/>
        </w:numPr>
        <w:ind w:left="357" w:firstLine="0"/>
      </w:pPr>
      <w:r>
        <w:t xml:space="preserve">Editar os eventos </w:t>
      </w:r>
      <w:r w:rsidR="00785E75">
        <w:t>estabelecidos por colaboradores</w:t>
      </w:r>
      <w:r w:rsidR="007C7A7A">
        <w:t>;</w:t>
      </w:r>
      <w:r>
        <w:t xml:space="preserve"> </w:t>
      </w:r>
    </w:p>
    <w:p w14:paraId="6823510D" w14:textId="0260814D" w:rsidR="00C358E4" w:rsidRDefault="00C358E4" w:rsidP="00E8633D">
      <w:pPr>
        <w:pStyle w:val="PargrafodaLista"/>
        <w:numPr>
          <w:ilvl w:val="0"/>
          <w:numId w:val="35"/>
        </w:numPr>
      </w:pPr>
      <w:r>
        <w:t>mais especificamente tem a capacidade de alterar a responsabilidade do evento para outro colaborador</w:t>
      </w:r>
      <w:r w:rsidR="002B5A0D">
        <w:t>.</w:t>
      </w:r>
    </w:p>
    <w:p w14:paraId="6BC04BDD" w14:textId="7F2F452D" w:rsidR="00C358E4" w:rsidRDefault="00C358E4" w:rsidP="00E8633D">
      <w:pPr>
        <w:pStyle w:val="PargrafodaLista"/>
        <w:numPr>
          <w:ilvl w:val="0"/>
          <w:numId w:val="26"/>
        </w:numPr>
        <w:ind w:left="357" w:firstLine="0"/>
      </w:pPr>
      <w:r>
        <w:t>Remover projetos já estabelecidos</w:t>
      </w:r>
      <w:r w:rsidR="007C7A7A">
        <w:t>.</w:t>
      </w:r>
    </w:p>
    <w:p w14:paraId="13270085" w14:textId="77777777" w:rsidR="007C7A7A" w:rsidRDefault="007C7A7A" w:rsidP="007C7A7A">
      <w:pPr>
        <w:pStyle w:val="imagens"/>
      </w:pPr>
      <w:r>
        <w:lastRenderedPageBreak/>
        <w:drawing>
          <wp:inline distT="0" distB="0" distL="0" distR="0" wp14:anchorId="1319F787" wp14:editId="664BC5B9">
            <wp:extent cx="5256000" cy="3333600"/>
            <wp:effectExtent l="0" t="0" r="1905" b="635"/>
            <wp:docPr id="14" name="Imagem 14" descr="C:\Users\Diogo\AppData\Local\Microsoft\Windows\INetCache\Content.Word\manager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manager(1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000" cy="33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AA68D" w14:textId="0448C691" w:rsidR="007C7A7A" w:rsidRPr="009A6C08" w:rsidRDefault="007C7A7A" w:rsidP="007C7A7A">
      <w:pPr>
        <w:pStyle w:val="Legenda"/>
      </w:pPr>
      <w:bookmarkStart w:id="1461" w:name="_Ref518598987"/>
      <w:bookmarkStart w:id="1462" w:name="_Toc519372236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6</w:t>
      </w:r>
      <w:r w:rsidR="00FA37B9">
        <w:rPr>
          <w:noProof/>
        </w:rPr>
        <w:fldChar w:fldCharType="end"/>
      </w:r>
      <w:bookmarkEnd w:id="1461"/>
      <w:r>
        <w:t xml:space="preserve"> - Casos de utilização, Gerente.</w:t>
      </w:r>
      <w:bookmarkEnd w:id="1462"/>
    </w:p>
    <w:p w14:paraId="235958EE" w14:textId="4B4D22B1" w:rsidR="00AF42CB" w:rsidRPr="00E8633D" w:rsidRDefault="00F62F0E" w:rsidP="00E8633D">
      <w:pPr>
        <w:pStyle w:val="Cabealho3"/>
        <w:numPr>
          <w:ilvl w:val="2"/>
          <w:numId w:val="21"/>
        </w:numPr>
        <w:ind w:left="0" w:firstLine="0"/>
        <w:rPr>
          <w:sz w:val="22"/>
        </w:rPr>
      </w:pPr>
      <w:bookmarkStart w:id="1463" w:name="_Ref512096897"/>
      <w:bookmarkStart w:id="1464" w:name="_Toc517606827"/>
      <w:bookmarkStart w:id="1465" w:name="_Toc519372186"/>
      <w:r w:rsidRPr="00E8633D">
        <w:rPr>
          <w:sz w:val="22"/>
        </w:rPr>
        <w:t>Aplicação</w:t>
      </w:r>
      <w:r w:rsidR="00AF42CB" w:rsidRPr="00E8633D">
        <w:rPr>
          <w:sz w:val="22"/>
        </w:rPr>
        <w:t xml:space="preserve"> </w:t>
      </w:r>
      <w:bookmarkEnd w:id="1463"/>
      <w:bookmarkEnd w:id="1464"/>
      <w:r w:rsidR="004845D2" w:rsidRPr="004845D2">
        <w:rPr>
          <w:i/>
          <w:sz w:val="22"/>
        </w:rPr>
        <w:t>mobile</w:t>
      </w:r>
      <w:bookmarkEnd w:id="1465"/>
    </w:p>
    <w:p w14:paraId="0C3DE0DE" w14:textId="7D6E47E4" w:rsidR="00B67A2F" w:rsidRDefault="00B67A2F" w:rsidP="00E83BBB">
      <w:pPr>
        <w:ind w:firstLine="0"/>
      </w:pPr>
      <w:r>
        <w:t xml:space="preserve">A </w:t>
      </w:r>
      <w:r w:rsidR="00CE36E9">
        <w:t xml:space="preserve">vertente </w:t>
      </w:r>
      <w:r w:rsidR="004845D2" w:rsidRPr="004845D2">
        <w:rPr>
          <w:i/>
        </w:rPr>
        <w:t>mobile</w:t>
      </w:r>
      <w:r>
        <w:t xml:space="preserve"> </w:t>
      </w:r>
      <w:r w:rsidR="00CE36E9">
        <w:t xml:space="preserve">da aplicação, </w:t>
      </w:r>
      <w:r>
        <w:t xml:space="preserve">tem como objetivo ser uma fonte de informação conveniente e </w:t>
      </w:r>
      <w:r w:rsidRPr="00FA7F18">
        <w:rPr>
          <w:i/>
        </w:rPr>
        <w:t>lightweight</w:t>
      </w:r>
      <w:r>
        <w:t xml:space="preserve"> para </w:t>
      </w:r>
      <w:r w:rsidR="00CE36E9">
        <w:t>os c</w:t>
      </w:r>
      <w:r>
        <w:t>andidatos que utilizam</w:t>
      </w:r>
      <w:r w:rsidR="00CE36E9">
        <w:t xml:space="preserve"> o</w:t>
      </w:r>
      <w:r>
        <w:t xml:space="preserve"> IView</w:t>
      </w:r>
      <w:r w:rsidR="00CE36E9">
        <w:t>, optando-se</w:t>
      </w:r>
      <w:r>
        <w:t xml:space="preserve"> </w:t>
      </w:r>
      <w:r w:rsidR="00CE36E9">
        <w:t>a</w:t>
      </w:r>
      <w:r w:rsidR="00785E75">
        <w:t>ssim por manter nesta vertente</w:t>
      </w:r>
      <w:r>
        <w:t xml:space="preserve"> as funcionalidades estritamente necessárias </w:t>
      </w:r>
      <w:r w:rsidR="00CE36E9">
        <w:t>a este fim</w:t>
      </w:r>
      <w:r>
        <w:t>.</w:t>
      </w:r>
      <w:r w:rsidR="00CE36E9">
        <w:t xml:space="preserve"> Através d</w:t>
      </w:r>
      <w:r w:rsidR="00D936FF">
        <w:t>esta aplicação</w:t>
      </w:r>
      <w:r w:rsidR="00CE36E9">
        <w:t>,</w:t>
      </w:r>
      <w:r>
        <w:t xml:space="preserve"> os candidatos </w:t>
      </w:r>
      <w:r w:rsidR="00AF6318">
        <w:t>são</w:t>
      </w:r>
      <w:r>
        <w:t xml:space="preserve"> capazes de</w:t>
      </w:r>
      <w:r w:rsidR="00A738AB">
        <w:t xml:space="preserve"> realizar as funcionalidades da </w:t>
      </w:r>
      <w:r w:rsidR="00A738AB">
        <w:fldChar w:fldCharType="begin"/>
      </w:r>
      <w:r w:rsidR="00A738AB">
        <w:instrText xml:space="preserve"> REF _Ref512284554 \h </w:instrText>
      </w:r>
      <w:r w:rsidR="00A738AB">
        <w:fldChar w:fldCharType="separate"/>
      </w:r>
      <w:r w:rsidR="00B73B54">
        <w:t xml:space="preserve">Figura </w:t>
      </w:r>
      <w:r w:rsidR="00B73B54">
        <w:rPr>
          <w:noProof/>
        </w:rPr>
        <w:t>7</w:t>
      </w:r>
      <w:r w:rsidR="00A738AB">
        <w:fldChar w:fldCharType="end"/>
      </w:r>
      <w:r>
        <w:t>:</w:t>
      </w:r>
    </w:p>
    <w:p w14:paraId="3CE855A7" w14:textId="1AC2A25F" w:rsidR="00B67A2F" w:rsidRDefault="00B67A2F" w:rsidP="004276ED">
      <w:pPr>
        <w:pStyle w:val="PargrafodaLista"/>
        <w:numPr>
          <w:ilvl w:val="0"/>
          <w:numId w:val="11"/>
        </w:numPr>
        <w:ind w:left="357" w:firstLine="0"/>
      </w:pPr>
      <w:r>
        <w:t>Verificar e edita</w:t>
      </w:r>
      <w:r w:rsidR="00AF6318">
        <w:t>r a</w:t>
      </w:r>
      <w:r w:rsidR="00F80416">
        <w:t>s suas</w:t>
      </w:r>
      <w:r w:rsidR="00AF6318">
        <w:t xml:space="preserve"> informaç</w:t>
      </w:r>
      <w:r w:rsidR="00F80416">
        <w:t>ões pessoais</w:t>
      </w:r>
      <w:r w:rsidR="004276ED">
        <w:t xml:space="preserve"> básicas</w:t>
      </w:r>
      <w:del w:id="1466" w:author="Diogo Aires" w:date="2018-07-14T20:45:00Z">
        <w:r w:rsidR="004276ED" w:rsidDel="005268C6">
          <w:delText xml:space="preserve"> (nome, morada, contactos, etc.) </w:delText>
        </w:r>
      </w:del>
      <w:r w:rsidR="004276ED">
        <w:t xml:space="preserve">no </w:t>
      </w:r>
      <w:r w:rsidR="00AF6318">
        <w:t>seu currículo;</w:t>
      </w:r>
    </w:p>
    <w:p w14:paraId="5A1DB79B" w14:textId="37437EB0" w:rsidR="00B67A2F" w:rsidRDefault="00B67A2F" w:rsidP="00E8633D">
      <w:pPr>
        <w:pStyle w:val="PargrafodaLista"/>
        <w:numPr>
          <w:ilvl w:val="0"/>
          <w:numId w:val="11"/>
        </w:numPr>
        <w:ind w:left="714" w:hanging="357"/>
      </w:pPr>
      <w:r>
        <w:t>Ver o estado de processos aos quais se ca</w:t>
      </w:r>
      <w:r w:rsidR="00AF6318">
        <w:t>ndidataram - r</w:t>
      </w:r>
      <w:r>
        <w:t>eceber notificações quando tais processos sofrem alteração, ou seja, se foram rejeit</w:t>
      </w:r>
      <w:r w:rsidR="00AF6318">
        <w:t>ados ou passaram à próxima fase;</w:t>
      </w:r>
    </w:p>
    <w:p w14:paraId="41199D89" w14:textId="77777777" w:rsidR="00B67A2F" w:rsidRDefault="00B67A2F" w:rsidP="00E8633D">
      <w:pPr>
        <w:pStyle w:val="PargrafodaLista"/>
        <w:numPr>
          <w:ilvl w:val="0"/>
          <w:numId w:val="11"/>
        </w:numPr>
        <w:ind w:left="357" w:firstLine="0"/>
      </w:pPr>
      <w:r>
        <w:t xml:space="preserve">Ver entrevistas marcadas e respetivas informações. </w:t>
      </w:r>
    </w:p>
    <w:p w14:paraId="11BE6AB8" w14:textId="22E31199" w:rsidR="004566EF" w:rsidRDefault="00A738AB" w:rsidP="00E7113F">
      <w:pPr>
        <w:pStyle w:val="imagens"/>
      </w:pPr>
      <w:r>
        <w:drawing>
          <wp:inline distT="0" distB="0" distL="0" distR="0" wp14:anchorId="04CF5D6E" wp14:editId="62926EA1">
            <wp:extent cx="3684947" cy="25527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363" cy="2569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0DE46" w14:textId="01139C58" w:rsidR="0021007E" w:rsidRDefault="004566EF" w:rsidP="004566EF">
      <w:pPr>
        <w:pStyle w:val="Legenda"/>
      </w:pPr>
      <w:bookmarkStart w:id="1467" w:name="_Ref512284554"/>
      <w:bookmarkStart w:id="1468" w:name="_Toc519372237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7</w:t>
      </w:r>
      <w:r w:rsidR="00FA37B9">
        <w:rPr>
          <w:noProof/>
        </w:rPr>
        <w:fldChar w:fldCharType="end"/>
      </w:r>
      <w:bookmarkEnd w:id="1467"/>
      <w:r>
        <w:t xml:space="preserve"> - </w:t>
      </w:r>
      <w:r w:rsidR="003F566D">
        <w:t>Casos de utilização</w:t>
      </w:r>
      <w:r>
        <w:t xml:space="preserve">, Candidato </w:t>
      </w:r>
      <w:r w:rsidR="004845D2" w:rsidRPr="004845D2">
        <w:rPr>
          <w:i/>
        </w:rPr>
        <w:t>Mobile</w:t>
      </w:r>
      <w:r w:rsidR="00F8163F">
        <w:t>.</w:t>
      </w:r>
      <w:bookmarkEnd w:id="1468"/>
    </w:p>
    <w:p w14:paraId="41EF009D" w14:textId="53673DB1" w:rsidR="00B67A2F" w:rsidRDefault="00B67A2F" w:rsidP="004566EF">
      <w:pPr>
        <w:ind w:firstLine="391"/>
      </w:pPr>
      <w:r>
        <w:lastRenderedPageBreak/>
        <w:t>A</w:t>
      </w:r>
      <w:r w:rsidR="00AF6318">
        <w:t xml:space="preserve"> necessidade de uma aplicação</w:t>
      </w:r>
      <w:r>
        <w:t xml:space="preserve"> </w:t>
      </w:r>
      <w:r w:rsidR="00AF6318">
        <w:t>mais leve</w:t>
      </w:r>
      <w:r>
        <w:t xml:space="preserve"> deve-se, em parte, ao problema de sincronismo de aplicações m</w:t>
      </w:r>
      <w:r w:rsidR="00785E75">
        <w:t>ó</w:t>
      </w:r>
      <w:r>
        <w:t>v</w:t>
      </w:r>
      <w:r w:rsidR="00785E75">
        <w:t>eis desenvolvidas em</w:t>
      </w:r>
      <w:r w:rsidR="00AF6318">
        <w:t xml:space="preserve"> </w:t>
      </w:r>
      <w:r w:rsidR="00AF6318" w:rsidRPr="00856292">
        <w:rPr>
          <w:i/>
        </w:rPr>
        <w:t>OutSystem</w:t>
      </w:r>
      <w:r w:rsidR="00E9209B" w:rsidRPr="00856292">
        <w:rPr>
          <w:i/>
        </w:rPr>
        <w:t>s</w:t>
      </w:r>
      <w:r w:rsidR="00E9209B">
        <w:t>. A</w:t>
      </w:r>
      <w:r>
        <w:t>o manter só alguns acessos de leitura essenciais e ainda menos acessos de escrita, que em si são rest</w:t>
      </w:r>
      <w:r w:rsidR="00785E75">
        <w:t>ritos</w:t>
      </w:r>
      <w:r>
        <w:t xml:space="preserve"> a informações acessíveis unicamente a um candidato, a aplicação desenvo</w:t>
      </w:r>
      <w:r w:rsidR="00F627E8">
        <w:t>lvida pode tomar partido</w:t>
      </w:r>
      <w:r>
        <w:t xml:space="preserve"> dos padrõe</w:t>
      </w:r>
      <w:r w:rsidR="00AF6318">
        <w:t>s de sincronização mais simples</w:t>
      </w:r>
      <w:r w:rsidR="004276ED">
        <w:t xml:space="preserve">, garantindo uma melhor </w:t>
      </w:r>
      <w:r w:rsidR="004276ED" w:rsidRPr="00620678">
        <w:rPr>
          <w:i/>
        </w:rPr>
        <w:t>performance</w:t>
      </w:r>
      <w:r w:rsidR="004276ED">
        <w:t xml:space="preserve"> quando comparada a aplicações </w:t>
      </w:r>
      <w:r w:rsidR="004276ED" w:rsidRPr="004276ED">
        <w:rPr>
          <w:i/>
        </w:rPr>
        <w:t>mobile</w:t>
      </w:r>
      <w:r w:rsidR="004276ED">
        <w:t xml:space="preserve"> com um numero de leituras e escritas</w:t>
      </w:r>
      <w:r w:rsidR="00620678">
        <w:t xml:space="preserve"> muito elevado</w:t>
      </w:r>
      <w:r w:rsidR="00785E75">
        <w:t>.</w:t>
      </w:r>
      <w:r w:rsidR="00AF6318">
        <w:t xml:space="preserve"> </w:t>
      </w:r>
      <w:r w:rsidR="00785E75">
        <w:t>E</w:t>
      </w:r>
      <w:r>
        <w:t xml:space="preserve">ste problema e as suas possíveis soluções são abordadas, numa forma simplificada, na subsecção </w:t>
      </w:r>
      <w:r w:rsidR="00924F78">
        <w:fldChar w:fldCharType="begin"/>
      </w:r>
      <w:r w:rsidR="00924F78">
        <w:instrText xml:space="preserve"> REF _Ref512097030 \w \h </w:instrText>
      </w:r>
      <w:r w:rsidR="00924F78">
        <w:fldChar w:fldCharType="separate"/>
      </w:r>
      <w:r w:rsidR="00B73B54">
        <w:t>2.3</w:t>
      </w:r>
      <w:r w:rsidR="00924F78">
        <w:fldChar w:fldCharType="end"/>
      </w:r>
      <w:r w:rsidR="00924F78">
        <w:t>.</w:t>
      </w:r>
    </w:p>
    <w:p w14:paraId="7A92A190" w14:textId="47ABFDA0" w:rsidR="00946F26" w:rsidRDefault="003957C9" w:rsidP="00E8633D">
      <w:pPr>
        <w:pStyle w:val="Cabealho2"/>
        <w:numPr>
          <w:ilvl w:val="1"/>
          <w:numId w:val="21"/>
        </w:numPr>
        <w:ind w:left="0" w:firstLine="0"/>
      </w:pPr>
      <w:bookmarkStart w:id="1469" w:name="_Ref512097030"/>
      <w:bookmarkStart w:id="1470" w:name="_Toc517606829"/>
      <w:bookmarkStart w:id="1471" w:name="_Toc519372187"/>
      <w:r>
        <w:t>Descrição da plataforma, modelos de desenvolvimentos</w:t>
      </w:r>
      <w:bookmarkEnd w:id="1469"/>
      <w:bookmarkEnd w:id="1470"/>
      <w:bookmarkEnd w:id="1471"/>
    </w:p>
    <w:p w14:paraId="664D0B98" w14:textId="396C9C18" w:rsidR="00AF42CB" w:rsidRDefault="00AF42CB" w:rsidP="009C7A9B">
      <w:pPr>
        <w:ind w:firstLine="0"/>
      </w:pPr>
      <w:r>
        <w:t xml:space="preserve">Para </w:t>
      </w:r>
      <w:r w:rsidR="000B5C5F">
        <w:t>a implementação</w:t>
      </w:r>
      <w:r>
        <w:t xml:space="preserve"> d</w:t>
      </w:r>
      <w:r w:rsidR="000B5C5F">
        <w:t>e ambas as</w:t>
      </w:r>
      <w:r>
        <w:t xml:space="preserve"> aplicações</w:t>
      </w:r>
      <w:r w:rsidR="00785E75">
        <w:t xml:space="preserve"> do IView</w:t>
      </w:r>
      <w:r w:rsidR="000B5C5F">
        <w:t xml:space="preserve"> foi</w:t>
      </w:r>
      <w:r>
        <w:t xml:space="preserve"> utilizada a plataforma de desenvolvimento </w:t>
      </w:r>
      <w:r w:rsidRPr="00856292">
        <w:rPr>
          <w:i/>
        </w:rPr>
        <w:t>OutSystems</w:t>
      </w:r>
      <w:r>
        <w:t xml:space="preserve">, cuja arquitetura </w:t>
      </w:r>
      <w:r w:rsidR="00F627E8">
        <w:t xml:space="preserve">se </w:t>
      </w:r>
      <w:r>
        <w:t xml:space="preserve">encontra ilustrada na </w:t>
      </w:r>
      <w:r>
        <w:fldChar w:fldCharType="begin"/>
      </w:r>
      <w:r>
        <w:instrText xml:space="preserve"> REF _Ref512084638 \h </w:instrText>
      </w:r>
      <w:r>
        <w:fldChar w:fldCharType="separate"/>
      </w:r>
      <w:ins w:id="1472" w:author="Diogo Aires" w:date="2018-07-14T22:53:00Z">
        <w:r w:rsidR="00B73B54">
          <w:t xml:space="preserve">Figura </w:t>
        </w:r>
        <w:r w:rsidR="00B73B54">
          <w:rPr>
            <w:noProof/>
          </w:rPr>
          <w:t>8</w:t>
        </w:r>
      </w:ins>
      <w:del w:id="1473" w:author="Diogo Aires" w:date="2018-07-14T19:10:00Z">
        <w:r w:rsidR="006C34F5" w:rsidDel="006C5A4E">
          <w:delText xml:space="preserve">Figura </w:delText>
        </w:r>
        <w:r w:rsidR="00620678" w:rsidDel="006C5A4E">
          <w:delText>8</w:delText>
        </w:r>
      </w:del>
      <w:r>
        <w:fldChar w:fldCharType="end"/>
      </w:r>
      <w:r>
        <w:t>.</w:t>
      </w:r>
    </w:p>
    <w:p w14:paraId="34C2B0D8" w14:textId="77777777" w:rsidR="00AF42CB" w:rsidRDefault="00AF42CB" w:rsidP="00E7113F">
      <w:pPr>
        <w:pStyle w:val="imagens"/>
      </w:pPr>
      <w:r>
        <w:drawing>
          <wp:inline distT="0" distB="0" distL="0" distR="0" wp14:anchorId="3EF4B35B" wp14:editId="0F8F2685">
            <wp:extent cx="4350385" cy="21717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dd404-amazon-rds-for-microsoft-sql-server-deep-dive-aws-reinvent-2014-23-638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536" cy="217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74D48" w14:textId="62B97295" w:rsidR="007457C4" w:rsidRDefault="00AF42CB" w:rsidP="007457C4">
      <w:pPr>
        <w:pStyle w:val="Legenda"/>
      </w:pPr>
      <w:bookmarkStart w:id="1474" w:name="_Ref512084638"/>
      <w:bookmarkStart w:id="1475" w:name="_Ref512084634"/>
      <w:bookmarkStart w:id="1476" w:name="_Toc519372238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8</w:t>
      </w:r>
      <w:r w:rsidR="00FA37B9">
        <w:rPr>
          <w:noProof/>
        </w:rPr>
        <w:fldChar w:fldCharType="end"/>
      </w:r>
      <w:bookmarkEnd w:id="1474"/>
      <w:r>
        <w:t xml:space="preserve"> - </w:t>
      </w:r>
      <w:r w:rsidR="00C5630B">
        <w:t>Arquitetura</w:t>
      </w:r>
      <w:r>
        <w:t xml:space="preserve"> </w:t>
      </w:r>
      <w:r w:rsidRPr="00856292">
        <w:rPr>
          <w:i/>
        </w:rPr>
        <w:t>OutSystems</w:t>
      </w:r>
      <w:bookmarkEnd w:id="1475"/>
      <w:sdt>
        <w:sdtPr>
          <w:id w:val="-512680319"/>
          <w:citation/>
        </w:sdtPr>
        <w:sdtContent>
          <w:r w:rsidR="00E762F9">
            <w:fldChar w:fldCharType="begin"/>
          </w:r>
          <w:r w:rsidR="00E762F9">
            <w:instrText xml:space="preserve"> CITATION Out18 \l 2070 </w:instrText>
          </w:r>
          <w:r w:rsidR="00E762F9">
            <w:fldChar w:fldCharType="separate"/>
          </w:r>
          <w:ins w:id="1477" w:author="Diogo Aires" w:date="2018-07-14T20:54:00Z">
            <w:r w:rsidR="00706D8E">
              <w:rPr>
                <w:noProof/>
              </w:rPr>
              <w:t xml:space="preserve"> </w:t>
            </w:r>
            <w:r w:rsidR="00706D8E" w:rsidRPr="00706D8E">
              <w:rPr>
                <w:noProof/>
                <w:rPrChange w:id="1478" w:author="Diogo Aires" w:date="2018-07-14T20:54:00Z">
                  <w:rPr>
                    <w:rFonts w:eastAsia="Times New Roman"/>
                  </w:rPr>
                </w:rPrChange>
              </w:rPr>
              <w:t>[5]</w:t>
            </w:r>
          </w:ins>
          <w:del w:id="1479" w:author="Diogo Aires" w:date="2018-07-14T20:54:00Z">
            <w:r w:rsidR="009915B0" w:rsidDel="00706D8E">
              <w:rPr>
                <w:noProof/>
              </w:rPr>
              <w:delText xml:space="preserve"> </w:delText>
            </w:r>
            <w:r w:rsidR="009915B0" w:rsidRPr="009915B0" w:rsidDel="00706D8E">
              <w:rPr>
                <w:noProof/>
              </w:rPr>
              <w:delText>[5]</w:delText>
            </w:r>
          </w:del>
          <w:r w:rsidR="00E762F9">
            <w:fldChar w:fldCharType="end"/>
          </w:r>
        </w:sdtContent>
      </w:sdt>
      <w:r w:rsidR="00F8163F">
        <w:t>.</w:t>
      </w:r>
      <w:bookmarkEnd w:id="1476"/>
    </w:p>
    <w:p w14:paraId="393D07AA" w14:textId="1597132C" w:rsidR="00E83BBB" w:rsidRPr="00CD4328" w:rsidRDefault="00E83BBB" w:rsidP="00E83BBB">
      <w:pPr>
        <w:ind w:firstLine="391"/>
      </w:pPr>
      <w:r w:rsidRPr="00CD4328">
        <w:t>A escolha desta plataforma f</w:t>
      </w:r>
      <w:r>
        <w:t>o</w:t>
      </w:r>
      <w:r w:rsidRPr="00CD4328">
        <w:t>i devido</w:t>
      </w:r>
      <w:r>
        <w:t xml:space="preserve"> a duas razõ</w:t>
      </w:r>
      <w:r w:rsidRPr="00CD4328">
        <w:t>es fundamentais:</w:t>
      </w:r>
    </w:p>
    <w:p w14:paraId="755BD275" w14:textId="3D33C31F" w:rsidR="00E83BBB" w:rsidRPr="00CD4328" w:rsidRDefault="00E83BBB" w:rsidP="00E8633D">
      <w:pPr>
        <w:pStyle w:val="PargrafodaLista"/>
        <w:numPr>
          <w:ilvl w:val="0"/>
          <w:numId w:val="9"/>
        </w:numPr>
        <w:ind w:left="714" w:hanging="357"/>
      </w:pPr>
      <w:r w:rsidRPr="00CD4328">
        <w:t>Sendo capaz de desenvolver as duas vertentes</w:t>
      </w:r>
      <w:r>
        <w:t xml:space="preserve"> (</w:t>
      </w:r>
      <w:r w:rsidR="004845D2" w:rsidRPr="004845D2">
        <w:rPr>
          <w:i/>
        </w:rPr>
        <w:t>web</w:t>
      </w:r>
      <w:r>
        <w:t xml:space="preserve"> e </w:t>
      </w:r>
      <w:r w:rsidR="004845D2" w:rsidRPr="004845D2">
        <w:rPr>
          <w:i/>
        </w:rPr>
        <w:t>mobile</w:t>
      </w:r>
      <w:r>
        <w:t>)</w:t>
      </w:r>
      <w:r w:rsidRPr="00CD4328">
        <w:t xml:space="preserve">, é possível aproximar as duas </w:t>
      </w:r>
      <w:r>
        <w:t>interfaces gráficas;</w:t>
      </w:r>
    </w:p>
    <w:p w14:paraId="5EA5BA34" w14:textId="068C58DB" w:rsidR="00E83BBB" w:rsidRDefault="00E83BBB" w:rsidP="00E8633D">
      <w:pPr>
        <w:pStyle w:val="PargrafodaLista"/>
        <w:numPr>
          <w:ilvl w:val="0"/>
          <w:numId w:val="9"/>
        </w:numPr>
        <w:ind w:left="714" w:hanging="357"/>
      </w:pPr>
      <w:r w:rsidRPr="00CD4328">
        <w:t xml:space="preserve">Permite </w:t>
      </w:r>
      <w:r>
        <w:t>o</w:t>
      </w:r>
      <w:r w:rsidR="00620678">
        <w:t xml:space="preserve"> </w:t>
      </w:r>
      <w:r w:rsidRPr="00CD4328">
        <w:t xml:space="preserve">desenvolvimento duma interface visualmente agradável e simples de </w:t>
      </w:r>
      <w:r>
        <w:t>utilizar</w:t>
      </w:r>
      <w:r w:rsidRPr="00CD4328">
        <w:t xml:space="preserve">, sem ter de </w:t>
      </w:r>
      <w:r>
        <w:t xml:space="preserve">se </w:t>
      </w:r>
      <w:r w:rsidR="00785E75">
        <w:t>despender</w:t>
      </w:r>
      <w:r w:rsidRPr="00CD4328">
        <w:t xml:space="preserve"> muito tempo </w:t>
      </w:r>
      <w:r>
        <w:t>no desenvolvimento da</w:t>
      </w:r>
      <w:r w:rsidRPr="00CD4328">
        <w:t xml:space="preserve"> mesma.</w:t>
      </w:r>
    </w:p>
    <w:p w14:paraId="1A1A69DE" w14:textId="4B1A7288" w:rsidR="00F8163F" w:rsidRDefault="00E83BBB" w:rsidP="00E83BBB">
      <w:pPr>
        <w:ind w:firstLine="391"/>
      </w:pPr>
      <w:r>
        <w:t xml:space="preserve">A plataforma </w:t>
      </w:r>
      <w:r w:rsidRPr="00856292">
        <w:rPr>
          <w:i/>
        </w:rPr>
        <w:t>OutSystems</w:t>
      </w:r>
      <w:r>
        <w:t xml:space="preserve"> permite um desenvolvimento rápido </w:t>
      </w:r>
      <w:r w:rsidR="00F80416">
        <w:t>de ambas as</w:t>
      </w:r>
      <w:r>
        <w:t xml:space="preserve"> aplicações através de um modo visual quer na aplicação </w:t>
      </w:r>
      <w:r w:rsidR="004845D2" w:rsidRPr="004845D2">
        <w:rPr>
          <w:i/>
        </w:rPr>
        <w:t>web</w:t>
      </w:r>
      <w:r>
        <w:t xml:space="preserve"> quer na aplicação </w:t>
      </w:r>
      <w:r w:rsidR="004845D2" w:rsidRPr="004845D2">
        <w:rPr>
          <w:i/>
        </w:rPr>
        <w:t>mobile</w:t>
      </w:r>
      <w:r>
        <w:rPr>
          <w:i/>
        </w:rPr>
        <w:t xml:space="preserve">. </w:t>
      </w:r>
      <w:r>
        <w:t xml:space="preserve">As aplicações são </w:t>
      </w:r>
      <w:r w:rsidRPr="00CD4328">
        <w:t xml:space="preserve">publicadas utilizando a </w:t>
      </w:r>
      <w:r w:rsidRPr="00DE1E02">
        <w:rPr>
          <w:i/>
        </w:rPr>
        <w:t>framework</w:t>
      </w:r>
      <w:r>
        <w:t xml:space="preserve"> .Net</w:t>
      </w:r>
      <w:r w:rsidRPr="00CD4328">
        <w:t xml:space="preserve"> </w:t>
      </w:r>
      <w:r>
        <w:t>(</w:t>
      </w:r>
      <w:r w:rsidRPr="00CD4328">
        <w:t>linguagem C#</w:t>
      </w:r>
      <w:r>
        <w:t>). No</w:t>
      </w:r>
      <w:r w:rsidRPr="00CD4328">
        <w:t xml:space="preserve"> </w:t>
      </w:r>
      <w:r w:rsidRPr="00DE1E02">
        <w:rPr>
          <w:i/>
        </w:rPr>
        <w:t>back-end</w:t>
      </w:r>
      <w:r>
        <w:t xml:space="preserve">, utiliza uma base de dados </w:t>
      </w:r>
      <w:r w:rsidRPr="00620678">
        <w:rPr>
          <w:i/>
        </w:rPr>
        <w:t>SQL Server</w:t>
      </w:r>
      <w:r w:rsidRPr="00CD4328">
        <w:rPr>
          <w:rStyle w:val="tlid-translation"/>
        </w:rPr>
        <w:t xml:space="preserve"> </w:t>
      </w:r>
      <w:r>
        <w:rPr>
          <w:rStyle w:val="tlid-translation"/>
        </w:rPr>
        <w:t xml:space="preserve">e padrões </w:t>
      </w:r>
      <w:r w:rsidRPr="00620678">
        <w:rPr>
          <w:rStyle w:val="tlid-translation"/>
          <w:i/>
        </w:rPr>
        <w:t>JavaScript</w:t>
      </w:r>
      <w:r>
        <w:rPr>
          <w:rStyle w:val="tlid-translation"/>
        </w:rPr>
        <w:t xml:space="preserve"> para produzir o </w:t>
      </w:r>
      <w:r w:rsidRPr="00A33A80">
        <w:rPr>
          <w:rStyle w:val="tlid-translation"/>
          <w:i/>
        </w:rPr>
        <w:t>front-end.</w:t>
      </w:r>
      <w:r>
        <w:t xml:space="preserve"> </w:t>
      </w:r>
    </w:p>
    <w:p w14:paraId="3D2E3B77" w14:textId="653088EF" w:rsidR="00323E06" w:rsidRDefault="00323E06" w:rsidP="00E8633D">
      <w:pPr>
        <w:pStyle w:val="Cabealho3"/>
        <w:numPr>
          <w:ilvl w:val="2"/>
          <w:numId w:val="21"/>
        </w:numPr>
        <w:ind w:left="0" w:firstLine="0"/>
      </w:pPr>
      <w:bookmarkStart w:id="1480" w:name="_Toc519372188"/>
      <w:r w:rsidRPr="00E8633D">
        <w:rPr>
          <w:sz w:val="22"/>
        </w:rPr>
        <w:t>Servidores Fundamentais</w:t>
      </w:r>
      <w:bookmarkEnd w:id="1480"/>
    </w:p>
    <w:p w14:paraId="21A55EC3" w14:textId="5F310393" w:rsidR="00323E06" w:rsidRDefault="00323E06" w:rsidP="00323E06">
      <w:pPr>
        <w:ind w:firstLine="0"/>
      </w:pPr>
      <w:r>
        <w:t xml:space="preserve">Para o desenvolvimento </w:t>
      </w:r>
      <w:r w:rsidR="00620678">
        <w:t>rápido e simples</w:t>
      </w:r>
      <w:r w:rsidR="00044C93">
        <w:t xml:space="preserve"> característico da aplicação</w:t>
      </w:r>
      <w:r>
        <w:t xml:space="preserve">, a </w:t>
      </w:r>
      <w:r w:rsidRPr="00620678">
        <w:rPr>
          <w:i/>
        </w:rPr>
        <w:t>OutSystems</w:t>
      </w:r>
      <w:r>
        <w:t xml:space="preserve"> inclui três servidores fundamentais e especializados numa área diferente. O primeiro dos três servidores é o </w:t>
      </w:r>
      <w:r w:rsidRPr="005F0F3A">
        <w:rPr>
          <w:i/>
        </w:rPr>
        <w:t>Code</w:t>
      </w:r>
      <w:r>
        <w:t xml:space="preserve"> </w:t>
      </w:r>
      <w:r w:rsidRPr="005F0F3A">
        <w:rPr>
          <w:i/>
        </w:rPr>
        <w:t>Generator</w:t>
      </w:r>
      <w:r>
        <w:t xml:space="preserve"> que essencialmente realiza uma leitura da interface gráfica de desenvolvimento e a partir de informação da mesma:</w:t>
      </w:r>
    </w:p>
    <w:p w14:paraId="60312D37" w14:textId="2DFDA5DE" w:rsidR="00323E06" w:rsidRDefault="00323E06" w:rsidP="00E8633D">
      <w:pPr>
        <w:pStyle w:val="PargrafodaLista"/>
        <w:numPr>
          <w:ilvl w:val="0"/>
          <w:numId w:val="24"/>
        </w:numPr>
        <w:ind w:left="357" w:firstLine="0"/>
      </w:pPr>
      <w:r>
        <w:t xml:space="preserve">Verifica dependências externas e aplica otimizações </w:t>
      </w:r>
      <w:r w:rsidR="00F80416">
        <w:t>à</w:t>
      </w:r>
      <w:r>
        <w:t xml:space="preserve"> aplicação;</w:t>
      </w:r>
    </w:p>
    <w:p w14:paraId="59A070AB" w14:textId="3EB0CACE" w:rsidR="00323E06" w:rsidRDefault="00323E06" w:rsidP="00E8633D">
      <w:pPr>
        <w:pStyle w:val="PargrafodaLista"/>
        <w:numPr>
          <w:ilvl w:val="0"/>
          <w:numId w:val="23"/>
        </w:numPr>
        <w:ind w:left="357" w:firstLine="0"/>
      </w:pPr>
      <w:r>
        <w:lastRenderedPageBreak/>
        <w:t>Gera código nativo</w:t>
      </w:r>
      <w:r w:rsidR="00996762">
        <w:t xml:space="preserve"> e </w:t>
      </w:r>
      <w:r w:rsidR="00996762" w:rsidRPr="00570396">
        <w:rPr>
          <w:i/>
        </w:rPr>
        <w:t>proxies</w:t>
      </w:r>
      <w:r w:rsidR="00996762">
        <w:t xml:space="preserve"> de integração</w:t>
      </w:r>
      <w:r>
        <w:t>;</w:t>
      </w:r>
    </w:p>
    <w:p w14:paraId="3CF0DF5F" w14:textId="01CCE59F" w:rsidR="00323E06" w:rsidRDefault="00F80416" w:rsidP="00E8633D">
      <w:pPr>
        <w:pStyle w:val="PargrafodaLista"/>
        <w:numPr>
          <w:ilvl w:val="0"/>
          <w:numId w:val="23"/>
        </w:numPr>
        <w:ind w:left="357" w:firstLine="0"/>
      </w:pPr>
      <w:r>
        <w:t>Agrupa</w:t>
      </w:r>
      <w:r w:rsidR="00323E06">
        <w:t xml:space="preserve"> as capacidades de </w:t>
      </w:r>
      <w:r>
        <w:t>gestão</w:t>
      </w:r>
      <w:r w:rsidR="00323E06">
        <w:t xml:space="preserve"> de sessão, autenticação e configurações para a aplicação</w:t>
      </w:r>
      <w:r w:rsidR="00996762">
        <w:t>.</w:t>
      </w:r>
    </w:p>
    <w:p w14:paraId="7FB61946" w14:textId="52303ADA" w:rsidR="00323E06" w:rsidRDefault="00323E06" w:rsidP="00323E06">
      <w:r>
        <w:t xml:space="preserve">No </w:t>
      </w:r>
      <w:r w:rsidRPr="005F0F3A">
        <w:rPr>
          <w:i/>
        </w:rPr>
        <w:t>Deployment Service</w:t>
      </w:r>
      <w:r>
        <w:t xml:space="preserve"> os componentes ger</w:t>
      </w:r>
      <w:r w:rsidR="00F00045">
        <w:t xml:space="preserve">ados </w:t>
      </w:r>
      <w:r w:rsidR="00F80416">
        <w:t>pela</w:t>
      </w:r>
      <w:r>
        <w:t xml:space="preserve"> aplicação são </w:t>
      </w:r>
      <w:r w:rsidR="00F00045">
        <w:t>implementados</w:t>
      </w:r>
      <w:r>
        <w:t xml:space="preserve"> num </w:t>
      </w:r>
      <w:r w:rsidRPr="00F80416">
        <w:rPr>
          <w:i/>
        </w:rPr>
        <w:t>server</w:t>
      </w:r>
      <w:r>
        <w:t xml:space="preserve"> de aplicações, garantido que a mesma é instalada consistentemente em cada servidor </w:t>
      </w:r>
      <w:r w:rsidRPr="00570396">
        <w:rPr>
          <w:i/>
        </w:rPr>
        <w:t>front-end</w:t>
      </w:r>
      <w:r>
        <w:t xml:space="preserve"> da </w:t>
      </w:r>
      <w:r w:rsidRPr="00570396">
        <w:rPr>
          <w:i/>
        </w:rPr>
        <w:t>farm</w:t>
      </w:r>
      <w:r>
        <w:t xml:space="preserve"> de servidores da</w:t>
      </w:r>
      <w:r w:rsidR="00F80416">
        <w:t xml:space="preserve"> organização dona da aplicação.</w:t>
      </w:r>
    </w:p>
    <w:p w14:paraId="07F48380" w14:textId="31ADD928" w:rsidR="00323E06" w:rsidRDefault="00323E06" w:rsidP="00323E06">
      <w:r>
        <w:t xml:space="preserve">Por </w:t>
      </w:r>
      <w:r w:rsidR="000C210B">
        <w:t>último</w:t>
      </w:r>
      <w:r>
        <w:t xml:space="preserve"> existe o </w:t>
      </w:r>
      <w:r w:rsidRPr="005F0F3A">
        <w:rPr>
          <w:i/>
        </w:rPr>
        <w:t>Application Service</w:t>
      </w:r>
      <w:r>
        <w:t xml:space="preserve"> que fo</w:t>
      </w:r>
      <w:r w:rsidR="00F80416">
        <w:t>rnece dois serviços importantes:</w:t>
      </w:r>
    </w:p>
    <w:p w14:paraId="4A657CB9" w14:textId="77777777" w:rsidR="00323E06" w:rsidRDefault="00323E06" w:rsidP="00E8633D">
      <w:pPr>
        <w:pStyle w:val="PargrafodaLista"/>
        <w:numPr>
          <w:ilvl w:val="0"/>
          <w:numId w:val="22"/>
        </w:numPr>
        <w:ind w:left="357" w:firstLine="0"/>
        <w:rPr>
          <w:rStyle w:val="Forte"/>
          <w:b w:val="0"/>
        </w:rPr>
      </w:pPr>
      <w:r>
        <w:t xml:space="preserve">O </w:t>
      </w:r>
      <w:r w:rsidRPr="00F00045">
        <w:rPr>
          <w:rStyle w:val="Forte"/>
          <w:b w:val="0"/>
          <w:i/>
        </w:rPr>
        <w:t>S</w:t>
      </w:r>
      <w:r w:rsidRPr="005F0F3A">
        <w:rPr>
          <w:rStyle w:val="Forte"/>
          <w:b w:val="0"/>
          <w:i/>
        </w:rPr>
        <w:t>cheduler Service</w:t>
      </w:r>
      <w:r w:rsidRPr="00067D28">
        <w:rPr>
          <w:rStyle w:val="Forte"/>
          <w:b w:val="0"/>
        </w:rPr>
        <w:t xml:space="preserve">, que administra a execução de </w:t>
      </w:r>
      <w:r w:rsidRPr="00570396">
        <w:rPr>
          <w:rStyle w:val="Forte"/>
          <w:b w:val="0"/>
          <w:i/>
        </w:rPr>
        <w:t>threads</w:t>
      </w:r>
      <w:r w:rsidRPr="00067D28">
        <w:rPr>
          <w:rStyle w:val="Forte"/>
          <w:b w:val="0"/>
        </w:rPr>
        <w:t xml:space="preserve"> planeadas</w:t>
      </w:r>
      <w:r>
        <w:rPr>
          <w:rStyle w:val="Forte"/>
          <w:b w:val="0"/>
        </w:rPr>
        <w:t>;</w:t>
      </w:r>
    </w:p>
    <w:p w14:paraId="5A6F66BB" w14:textId="14FF322B" w:rsidR="00323E06" w:rsidRDefault="00323E06" w:rsidP="00E8633D">
      <w:pPr>
        <w:pStyle w:val="PargrafodaLista"/>
        <w:numPr>
          <w:ilvl w:val="1"/>
          <w:numId w:val="22"/>
        </w:numPr>
        <w:ind w:left="357" w:firstLine="0"/>
      </w:pPr>
      <w:r>
        <w:rPr>
          <w:bCs/>
        </w:rPr>
        <w:t xml:space="preserve">O </w:t>
      </w:r>
      <w:r w:rsidRPr="005F0F3A">
        <w:rPr>
          <w:bCs/>
          <w:i/>
        </w:rPr>
        <w:t>Log Service</w:t>
      </w:r>
      <w:r>
        <w:rPr>
          <w:bCs/>
        </w:rPr>
        <w:t>, responsável por gerir erros, auditorias e o desempenho de uma aplicação.</w:t>
      </w:r>
      <w:r w:rsidRPr="004B27DD">
        <w:rPr>
          <w:b/>
        </w:rPr>
        <w:t xml:space="preserve"> </w:t>
      </w:r>
    </w:p>
    <w:p w14:paraId="3F255B6F" w14:textId="69EA4436" w:rsidR="00B041A7" w:rsidRPr="00E8633D" w:rsidRDefault="00B041A7" w:rsidP="00E8633D">
      <w:pPr>
        <w:pStyle w:val="Cabealho3"/>
        <w:numPr>
          <w:ilvl w:val="2"/>
          <w:numId w:val="21"/>
        </w:numPr>
        <w:ind w:left="0" w:firstLine="0"/>
        <w:rPr>
          <w:sz w:val="22"/>
        </w:rPr>
      </w:pPr>
      <w:bookmarkStart w:id="1481" w:name="_Toc517606830"/>
      <w:bookmarkStart w:id="1482" w:name="_Toc519372189"/>
      <w:r w:rsidRPr="00E8633D">
        <w:rPr>
          <w:sz w:val="22"/>
        </w:rPr>
        <w:t>Sincronismo</w:t>
      </w:r>
      <w:bookmarkEnd w:id="1481"/>
      <w:bookmarkEnd w:id="1482"/>
    </w:p>
    <w:p w14:paraId="78AE177D" w14:textId="5CA8627F" w:rsidR="002B1FE7" w:rsidRPr="002B1FE7" w:rsidRDefault="00F00045" w:rsidP="00323E06">
      <w:pPr>
        <w:ind w:firstLine="0"/>
      </w:pPr>
      <w:r>
        <w:t>O</w:t>
      </w:r>
      <w:r w:rsidR="002B1FE7" w:rsidRPr="002B1FE7">
        <w:t xml:space="preserve"> desenvolvimento sobre a plataforma </w:t>
      </w:r>
      <w:r w:rsidR="004845D2" w:rsidRPr="004845D2">
        <w:rPr>
          <w:i/>
        </w:rPr>
        <w:t>mobile</w:t>
      </w:r>
      <w:r w:rsidR="002B1FE7" w:rsidRPr="002B1FE7">
        <w:t xml:space="preserve"> regularmente envolve a utilizaç</w:t>
      </w:r>
      <w:r w:rsidR="00F80416">
        <w:t>ão de duas fontes de informação: a base de dados</w:t>
      </w:r>
      <w:r w:rsidR="002B1FE7" w:rsidRPr="002B1FE7">
        <w:t xml:space="preserve"> </w:t>
      </w:r>
      <w:r w:rsidR="00F80416">
        <w:t>(</w:t>
      </w:r>
      <w:r w:rsidR="002B1FE7" w:rsidRPr="002B1FE7">
        <w:rPr>
          <w:i/>
        </w:rPr>
        <w:t>online</w:t>
      </w:r>
      <w:r w:rsidR="00F80416">
        <w:rPr>
          <w:i/>
        </w:rPr>
        <w:t>)</w:t>
      </w:r>
      <w:r w:rsidR="00F80416">
        <w:t xml:space="preserve"> e o armazenamento local (</w:t>
      </w:r>
      <w:r w:rsidR="002B1FE7" w:rsidRPr="002B1FE7">
        <w:rPr>
          <w:i/>
        </w:rPr>
        <w:t>offline</w:t>
      </w:r>
      <w:r w:rsidR="00F80416">
        <w:rPr>
          <w:i/>
        </w:rPr>
        <w:t>)</w:t>
      </w:r>
      <w:r w:rsidR="002B1FE7" w:rsidRPr="002B1FE7">
        <w:t xml:space="preserve">. </w:t>
      </w:r>
      <w:r w:rsidR="00F80416">
        <w:t>E</w:t>
      </w:r>
      <w:r w:rsidR="002B1FE7" w:rsidRPr="002B1FE7">
        <w:t xml:space="preserve">stas fontes devem </w:t>
      </w:r>
      <w:r w:rsidR="00F80416">
        <w:t>estar</w:t>
      </w:r>
      <w:r w:rsidR="002B1FE7" w:rsidRPr="002B1FE7">
        <w:t xml:space="preserve"> sempre</w:t>
      </w:r>
      <w:r w:rsidR="00F80416">
        <w:t xml:space="preserve"> que possível </w:t>
      </w:r>
      <w:r w:rsidR="002B1FE7" w:rsidRPr="002B1FE7">
        <w:t>sincronizadas para garantir que informação da segunda fonte</w:t>
      </w:r>
      <w:r w:rsidR="00F80416">
        <w:t xml:space="preserve"> (</w:t>
      </w:r>
      <w:r w:rsidR="00F80416" w:rsidRPr="00F80416">
        <w:rPr>
          <w:i/>
        </w:rPr>
        <w:t>offline</w:t>
      </w:r>
      <w:r w:rsidR="00F80416">
        <w:t>)</w:t>
      </w:r>
      <w:r w:rsidR="002B1FE7" w:rsidRPr="002B1FE7">
        <w:t xml:space="preserve"> é a mais atualizada possível.</w:t>
      </w:r>
    </w:p>
    <w:p w14:paraId="7E65DBCC" w14:textId="3B46C223" w:rsidR="00575AD2" w:rsidRDefault="00575AD2" w:rsidP="00296A00">
      <w:pPr>
        <w:ind w:firstLine="391"/>
      </w:pPr>
      <w:r>
        <w:t xml:space="preserve">Por esta razão a </w:t>
      </w:r>
      <w:r w:rsidRPr="00856292">
        <w:rPr>
          <w:i/>
        </w:rPr>
        <w:t>OutSy</w:t>
      </w:r>
      <w:r w:rsidR="00750DFB" w:rsidRPr="00856292">
        <w:rPr>
          <w:i/>
        </w:rPr>
        <w:t>s</w:t>
      </w:r>
      <w:r w:rsidRPr="00856292">
        <w:rPr>
          <w:i/>
        </w:rPr>
        <w:t>tems</w:t>
      </w:r>
      <w:r>
        <w:t xml:space="preserve"> fornece uma </w:t>
      </w:r>
      <w:r w:rsidRPr="0017106C">
        <w:rPr>
          <w:i/>
        </w:rPr>
        <w:t>framework</w:t>
      </w:r>
      <w:r>
        <w:t xml:space="preserve"> de sincronismo</w:t>
      </w:r>
      <w:r w:rsidR="00C223D4">
        <w:t>,</w:t>
      </w:r>
      <w:r>
        <w:t xml:space="preserve"> </w:t>
      </w:r>
      <w:r w:rsidR="00F00045">
        <w:t>com cinco padrões principais que permitem o sincronismo de forma viável e constante, o mais constante possível.</w:t>
      </w:r>
    </w:p>
    <w:p w14:paraId="24AE22F6" w14:textId="71E9758A" w:rsidR="00556E42" w:rsidRPr="00620678" w:rsidRDefault="006C5A4E" w:rsidP="00620678">
      <w:pPr>
        <w:pStyle w:val="PargrafodaLista"/>
        <w:numPr>
          <w:ilvl w:val="0"/>
          <w:numId w:val="10"/>
        </w:numPr>
        <w:ind w:left="714" w:hanging="357"/>
        <w:rPr>
          <w:color w:val="000000" w:themeColor="text1"/>
        </w:rPr>
      </w:pPr>
      <w:r>
        <w:fldChar w:fldCharType="begin"/>
      </w:r>
      <w:r>
        <w:instrText xml:space="preserve"> HYPERLINK "https://success.outsystems.com/Documentation/10/Developing_an_Application/Use_Data/Offline/Offline_Data_Sync_Patterns/Read-Only_Data" \o "Read-Only Data" </w:instrText>
      </w:r>
      <w:ins w:id="1483" w:author="Diogo Aires" w:date="2018-07-14T20:54:00Z"/>
      <w:r>
        <w:fldChar w:fldCharType="separate"/>
      </w:r>
      <w:r w:rsidR="00784769" w:rsidRPr="005751E9">
        <w:rPr>
          <w:rStyle w:val="Hiperligao"/>
          <w:i/>
          <w:color w:val="000000" w:themeColor="text1"/>
          <w:u w:val="none"/>
        </w:rPr>
        <w:t>Read-Only Data</w:t>
      </w:r>
      <w:r>
        <w:rPr>
          <w:rStyle w:val="Hiperligao"/>
          <w:i/>
          <w:color w:val="000000" w:themeColor="text1"/>
          <w:u w:val="none"/>
        </w:rPr>
        <w:fldChar w:fldCharType="end"/>
      </w:r>
      <w:r w:rsidR="00784769" w:rsidRPr="00784769">
        <w:rPr>
          <w:color w:val="000000" w:themeColor="text1"/>
        </w:rPr>
        <w:t xml:space="preserve"> – </w:t>
      </w:r>
      <w:r w:rsidR="00F80416">
        <w:rPr>
          <w:color w:val="000000" w:themeColor="text1"/>
        </w:rPr>
        <w:t>utilizado</w:t>
      </w:r>
      <w:r w:rsidR="00784769" w:rsidRPr="00784769">
        <w:rPr>
          <w:color w:val="000000" w:themeColor="text1"/>
        </w:rPr>
        <w:t xml:space="preserve"> quando </w:t>
      </w:r>
      <w:r w:rsidR="00F80416">
        <w:rPr>
          <w:color w:val="000000" w:themeColor="text1"/>
        </w:rPr>
        <w:t xml:space="preserve">os </w:t>
      </w:r>
      <w:r w:rsidR="00784769" w:rsidRPr="00784769">
        <w:rPr>
          <w:color w:val="000000" w:themeColor="text1"/>
        </w:rPr>
        <w:t>utilizadores</w:t>
      </w:r>
      <w:r w:rsidR="002B5A0D">
        <w:rPr>
          <w:color w:val="000000" w:themeColor="text1"/>
        </w:rPr>
        <w:t xml:space="preserve"> só</w:t>
      </w:r>
      <w:r w:rsidR="00784769" w:rsidRPr="00784769">
        <w:rPr>
          <w:color w:val="000000" w:themeColor="text1"/>
        </w:rPr>
        <w:t xml:space="preserve"> precisam de ler informação</w:t>
      </w:r>
      <w:r w:rsidR="00620678">
        <w:rPr>
          <w:color w:val="000000" w:themeColor="text1"/>
        </w:rPr>
        <w:t>, apaga toda a informação no recipiente e de seguida transfere toda a informação da base de dados, ideal para quando a informação pretendida é pouca</w:t>
      </w:r>
      <w:r w:rsidR="00A23542" w:rsidRPr="00620678">
        <w:rPr>
          <w:color w:val="000000" w:themeColor="text1"/>
        </w:rPr>
        <w:t>;</w:t>
      </w:r>
    </w:p>
    <w:p w14:paraId="478008F7" w14:textId="244F1B68" w:rsidR="00784769" w:rsidRPr="00784769" w:rsidRDefault="006C5A4E" w:rsidP="00E8633D">
      <w:pPr>
        <w:pStyle w:val="PargrafodaLista"/>
        <w:numPr>
          <w:ilvl w:val="0"/>
          <w:numId w:val="10"/>
        </w:numPr>
        <w:ind w:left="714" w:hanging="357"/>
        <w:rPr>
          <w:color w:val="000000" w:themeColor="text1"/>
        </w:rPr>
      </w:pPr>
      <w:r>
        <w:fldChar w:fldCharType="begin"/>
      </w:r>
      <w:r>
        <w:instrText xml:space="preserve"> HYPERLINK "https://success.outsystems.com/Documentation/10/Developing_an_Application/Use_Data/Offline/Offline_Data_Sync_Patterns/Read-Only_Data_Optimized" \o "Read-Only Data Optimized" </w:instrText>
      </w:r>
      <w:ins w:id="1484" w:author="Diogo Aires" w:date="2018-07-14T20:54:00Z"/>
      <w:r>
        <w:fldChar w:fldCharType="separate"/>
      </w:r>
      <w:r w:rsidR="00784769" w:rsidRPr="005751E9">
        <w:rPr>
          <w:rStyle w:val="Hiperligao"/>
          <w:i/>
          <w:color w:val="000000" w:themeColor="text1"/>
          <w:u w:val="none"/>
        </w:rPr>
        <w:t>Read-Only Data Optimized</w:t>
      </w:r>
      <w:r>
        <w:rPr>
          <w:rStyle w:val="Hiperligao"/>
          <w:i/>
          <w:color w:val="000000" w:themeColor="text1"/>
          <w:u w:val="none"/>
        </w:rPr>
        <w:fldChar w:fldCharType="end"/>
      </w:r>
      <w:r w:rsidR="00784769" w:rsidRPr="00784769">
        <w:rPr>
          <w:color w:val="000000" w:themeColor="text1"/>
        </w:rPr>
        <w:t xml:space="preserve"> – semelhante ao </w:t>
      </w:r>
      <w:r w:rsidR="00784769" w:rsidRPr="005751E9">
        <w:rPr>
          <w:i/>
          <w:color w:val="000000" w:themeColor="text1"/>
        </w:rPr>
        <w:t>Read-Only Data</w:t>
      </w:r>
      <w:r w:rsidR="00784769" w:rsidRPr="00784769">
        <w:rPr>
          <w:color w:val="000000" w:themeColor="text1"/>
        </w:rPr>
        <w:t xml:space="preserve">, mas para dimensões de </w:t>
      </w:r>
      <w:r w:rsidR="00784769" w:rsidRPr="00F80416">
        <w:rPr>
          <w:i/>
          <w:color w:val="000000" w:themeColor="text1"/>
        </w:rPr>
        <w:t>data</w:t>
      </w:r>
      <w:r w:rsidR="00784769" w:rsidRPr="00784769">
        <w:rPr>
          <w:color w:val="000000" w:themeColor="text1"/>
        </w:rPr>
        <w:t xml:space="preserve"> mais extensiva</w:t>
      </w:r>
      <w:r w:rsidR="00620678">
        <w:rPr>
          <w:color w:val="000000" w:themeColor="text1"/>
        </w:rPr>
        <w:t>, apenas atualiza informação modificada</w:t>
      </w:r>
      <w:r w:rsidR="00A23542">
        <w:rPr>
          <w:color w:val="000000" w:themeColor="text1"/>
        </w:rPr>
        <w:t>;</w:t>
      </w:r>
    </w:p>
    <w:p w14:paraId="15E4BE28" w14:textId="09DB2A65" w:rsidR="00784769" w:rsidRPr="00784769" w:rsidRDefault="006C5A4E" w:rsidP="00E8633D">
      <w:pPr>
        <w:pStyle w:val="PargrafodaLista"/>
        <w:numPr>
          <w:ilvl w:val="0"/>
          <w:numId w:val="10"/>
        </w:numPr>
        <w:ind w:left="714" w:hanging="357"/>
        <w:rPr>
          <w:color w:val="000000" w:themeColor="text1"/>
        </w:rPr>
      </w:pPr>
      <w:r>
        <w:fldChar w:fldCharType="begin"/>
      </w:r>
      <w:r>
        <w:instrText xml:space="preserve"> HYPERLINK "https://success.outsystems.com/Documentation/10/Developing_an_Application/Use_Data/Offline/Offline_Data_Sync_Patterns/Read%2F%2FWrite_Data_Last_Write_Wins" \o "Read/Write Data Last Write Wins" </w:instrText>
      </w:r>
      <w:ins w:id="1485" w:author="Diogo Aires" w:date="2018-07-14T20:54:00Z"/>
      <w:r>
        <w:fldChar w:fldCharType="separate"/>
      </w:r>
      <w:r w:rsidR="00784769" w:rsidRPr="005751E9">
        <w:rPr>
          <w:rStyle w:val="Hiperligao"/>
          <w:i/>
          <w:color w:val="000000" w:themeColor="text1"/>
          <w:u w:val="none"/>
        </w:rPr>
        <w:t>Read/Write Data Last Write Wins</w:t>
      </w:r>
      <w:r>
        <w:rPr>
          <w:rStyle w:val="Hiperligao"/>
          <w:i/>
          <w:color w:val="000000" w:themeColor="text1"/>
          <w:u w:val="none"/>
        </w:rPr>
        <w:fldChar w:fldCharType="end"/>
      </w:r>
      <w:r w:rsidR="00784769" w:rsidRPr="00784769">
        <w:rPr>
          <w:color w:val="000000" w:themeColor="text1"/>
        </w:rPr>
        <w:t xml:space="preserve"> – este padr</w:t>
      </w:r>
      <w:r w:rsidR="00784769">
        <w:rPr>
          <w:color w:val="000000" w:themeColor="text1"/>
        </w:rPr>
        <w:t>ão</w:t>
      </w:r>
      <w:r w:rsidR="00784769" w:rsidRPr="00784769">
        <w:rPr>
          <w:color w:val="000000" w:themeColor="text1"/>
        </w:rPr>
        <w:t xml:space="preserve"> é útil</w:t>
      </w:r>
      <w:r w:rsidR="00784769">
        <w:rPr>
          <w:color w:val="000000" w:themeColor="text1"/>
        </w:rPr>
        <w:t xml:space="preserve"> quando existe alteração de </w:t>
      </w:r>
      <w:r w:rsidR="00784769" w:rsidRPr="00F80416">
        <w:rPr>
          <w:i/>
          <w:color w:val="000000" w:themeColor="text1"/>
        </w:rPr>
        <w:t>data</w:t>
      </w:r>
      <w:r w:rsidR="00F80416">
        <w:rPr>
          <w:color w:val="000000" w:themeColor="text1"/>
        </w:rPr>
        <w:t xml:space="preserve"> em</w:t>
      </w:r>
      <w:r w:rsidR="00CE6597">
        <w:rPr>
          <w:color w:val="000000" w:themeColor="text1"/>
        </w:rPr>
        <w:t xml:space="preserve"> modo </w:t>
      </w:r>
      <w:r w:rsidR="00CE6597" w:rsidRPr="0017106C">
        <w:rPr>
          <w:i/>
          <w:color w:val="000000" w:themeColor="text1"/>
        </w:rPr>
        <w:t>offline</w:t>
      </w:r>
      <w:r w:rsidR="00F80416">
        <w:rPr>
          <w:color w:val="000000" w:themeColor="text1"/>
        </w:rPr>
        <w:t>,</w:t>
      </w:r>
      <w:r w:rsidR="00784769">
        <w:rPr>
          <w:color w:val="000000" w:themeColor="text1"/>
        </w:rPr>
        <w:t xml:space="preserve"> </w:t>
      </w:r>
      <w:r w:rsidR="00A23542">
        <w:rPr>
          <w:color w:val="000000" w:themeColor="text1"/>
        </w:rPr>
        <w:t xml:space="preserve">mas em que </w:t>
      </w:r>
      <w:r w:rsidR="00784769">
        <w:rPr>
          <w:color w:val="000000" w:themeColor="text1"/>
        </w:rPr>
        <w:t>não existe conflito de escrita entre vários utilizadores</w:t>
      </w:r>
      <w:r w:rsidR="00A23542">
        <w:rPr>
          <w:color w:val="000000" w:themeColor="text1"/>
        </w:rPr>
        <w:t>;</w:t>
      </w:r>
    </w:p>
    <w:p w14:paraId="035FB085" w14:textId="37F60E5A" w:rsidR="00784769" w:rsidRPr="00784769" w:rsidRDefault="006C5A4E" w:rsidP="00E8633D">
      <w:pPr>
        <w:pStyle w:val="PargrafodaLista"/>
        <w:numPr>
          <w:ilvl w:val="0"/>
          <w:numId w:val="10"/>
        </w:numPr>
        <w:ind w:left="714" w:hanging="357"/>
        <w:rPr>
          <w:color w:val="000000" w:themeColor="text1"/>
        </w:rPr>
      </w:pPr>
      <w:r>
        <w:fldChar w:fldCharType="begin"/>
      </w:r>
      <w:r>
        <w:instrText xml:space="preserve"> HYPERLINK "https://success.outsystems.com/Documentation/10/Developing_an_Application/Use_Data/Offline/Offline_Data_Sync_Patterns/Read%2F%2FWrite_Data_with_Conflict_Detection" \o "Read/Write Data with Conflict Detection" </w:instrText>
      </w:r>
      <w:ins w:id="1486" w:author="Diogo Aires" w:date="2018-07-14T20:54:00Z"/>
      <w:r>
        <w:fldChar w:fldCharType="separate"/>
      </w:r>
      <w:r w:rsidR="00784769" w:rsidRPr="005751E9">
        <w:rPr>
          <w:rStyle w:val="Hiperligao"/>
          <w:i/>
          <w:color w:val="000000" w:themeColor="text1"/>
          <w:u w:val="none"/>
        </w:rPr>
        <w:t>Read/Write Data with Conflict Detection</w:t>
      </w:r>
      <w:r>
        <w:rPr>
          <w:rStyle w:val="Hiperligao"/>
          <w:i/>
          <w:color w:val="000000" w:themeColor="text1"/>
          <w:u w:val="none"/>
        </w:rPr>
        <w:fldChar w:fldCharType="end"/>
      </w:r>
      <w:r w:rsidR="00784769" w:rsidRPr="00784769">
        <w:rPr>
          <w:color w:val="000000" w:themeColor="text1"/>
        </w:rPr>
        <w:t xml:space="preserve"> – uma versão mais aprofundada do padrão anterior, permitindo</w:t>
      </w:r>
      <w:r w:rsidR="003F6C39">
        <w:rPr>
          <w:color w:val="000000" w:themeColor="text1"/>
        </w:rPr>
        <w:t xml:space="preserve"> a resolução</w:t>
      </w:r>
      <w:r w:rsidR="00784769" w:rsidRPr="00784769">
        <w:rPr>
          <w:color w:val="000000" w:themeColor="text1"/>
        </w:rPr>
        <w:t xml:space="preserve"> </w:t>
      </w:r>
      <w:r w:rsidR="003F6C39">
        <w:rPr>
          <w:color w:val="000000" w:themeColor="text1"/>
        </w:rPr>
        <w:t xml:space="preserve">de </w:t>
      </w:r>
      <w:r w:rsidR="00784769">
        <w:rPr>
          <w:color w:val="000000" w:themeColor="text1"/>
        </w:rPr>
        <w:t>conflito</w:t>
      </w:r>
      <w:r w:rsidR="003F6C39">
        <w:rPr>
          <w:color w:val="000000" w:themeColor="text1"/>
        </w:rPr>
        <w:t>s</w:t>
      </w:r>
      <w:r w:rsidR="00784769">
        <w:rPr>
          <w:color w:val="000000" w:themeColor="text1"/>
        </w:rPr>
        <w:t xml:space="preserve"> </w:t>
      </w:r>
      <w:r w:rsidR="00784769" w:rsidRPr="00784769">
        <w:rPr>
          <w:color w:val="000000" w:themeColor="text1"/>
        </w:rPr>
        <w:t>de escrita</w:t>
      </w:r>
      <w:r w:rsidR="003F6C39">
        <w:rPr>
          <w:color w:val="000000" w:themeColor="text1"/>
        </w:rPr>
        <w:t xml:space="preserve"> de múltiplos</w:t>
      </w:r>
      <w:r w:rsidR="00784769" w:rsidRPr="00784769">
        <w:rPr>
          <w:color w:val="000000" w:themeColor="text1"/>
        </w:rPr>
        <w:t xml:space="preserve"> utilizadores</w:t>
      </w:r>
      <w:r w:rsidR="00A23542">
        <w:rPr>
          <w:color w:val="000000" w:themeColor="text1"/>
        </w:rPr>
        <w:t>;</w:t>
      </w:r>
    </w:p>
    <w:p w14:paraId="09038356" w14:textId="75916C3B" w:rsidR="00784769" w:rsidRDefault="006C5A4E" w:rsidP="00E8633D">
      <w:pPr>
        <w:pStyle w:val="PargrafodaLista"/>
        <w:numPr>
          <w:ilvl w:val="0"/>
          <w:numId w:val="10"/>
        </w:numPr>
        <w:ind w:left="714" w:hanging="357"/>
        <w:rPr>
          <w:color w:val="000000" w:themeColor="text1"/>
        </w:rPr>
      </w:pPr>
      <w:r>
        <w:fldChar w:fldCharType="begin"/>
      </w:r>
      <w:r>
        <w:instrText xml:space="preserve"> HYPERLINK "https://success.outsystems.com/Documentation/10/Developing_an_Application/Use_Data/Offline/Offline_Data_Sync_Patterns/Read%2F%2FWrite_Data_One-to-Many" \o "Read/Write Data One-to-Many" </w:instrText>
      </w:r>
      <w:ins w:id="1487" w:author="Diogo Aires" w:date="2018-07-14T20:54:00Z"/>
      <w:r>
        <w:fldChar w:fldCharType="separate"/>
      </w:r>
      <w:r w:rsidR="00784769" w:rsidRPr="005751E9">
        <w:rPr>
          <w:rStyle w:val="Hiperligao"/>
          <w:i/>
          <w:color w:val="000000" w:themeColor="text1"/>
          <w:u w:val="none"/>
        </w:rPr>
        <w:t>Read/Write Data One-to-Many</w:t>
      </w:r>
      <w:r>
        <w:rPr>
          <w:rStyle w:val="Hiperligao"/>
          <w:i/>
          <w:color w:val="000000" w:themeColor="text1"/>
          <w:u w:val="none"/>
        </w:rPr>
        <w:fldChar w:fldCharType="end"/>
      </w:r>
      <w:r w:rsidR="00784769" w:rsidRPr="00CE6597">
        <w:rPr>
          <w:color w:val="000000" w:themeColor="text1"/>
        </w:rPr>
        <w:t xml:space="preserve"> </w:t>
      </w:r>
      <w:r w:rsidR="00CE6597" w:rsidRPr="00CE6597">
        <w:rPr>
          <w:color w:val="000000" w:themeColor="text1"/>
        </w:rPr>
        <w:t>–</w:t>
      </w:r>
      <w:r w:rsidR="00784769" w:rsidRPr="00CE6597">
        <w:rPr>
          <w:color w:val="000000" w:themeColor="text1"/>
        </w:rPr>
        <w:t xml:space="preserve"> </w:t>
      </w:r>
      <w:r w:rsidR="00CE6597" w:rsidRPr="00CE6597">
        <w:rPr>
          <w:color w:val="000000" w:themeColor="text1"/>
        </w:rPr>
        <w:t>continuação dos dois padrões anteriores, este padrão permite que vários utilizadores alterem a mesma informação</w:t>
      </w:r>
      <w:r w:rsidR="00A23542">
        <w:rPr>
          <w:color w:val="000000" w:themeColor="text1"/>
        </w:rPr>
        <w:t>.</w:t>
      </w:r>
    </w:p>
    <w:p w14:paraId="7EEE356D" w14:textId="70414206" w:rsidR="003E7DA1" w:rsidRPr="003E7DA1" w:rsidRDefault="003E7DA1" w:rsidP="00446BE7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A aplicação </w:t>
      </w:r>
      <w:r w:rsidR="004845D2" w:rsidRPr="004845D2">
        <w:rPr>
          <w:i/>
          <w:color w:val="000000" w:themeColor="text1"/>
        </w:rPr>
        <w:t>mobile</w:t>
      </w:r>
      <w:r>
        <w:rPr>
          <w:color w:val="000000" w:themeColor="text1"/>
        </w:rPr>
        <w:t xml:space="preserve"> desenvolvida neste projeto </w:t>
      </w:r>
      <w:r w:rsidR="00620678">
        <w:rPr>
          <w:color w:val="000000" w:themeColor="text1"/>
        </w:rPr>
        <w:t>utiliza</w:t>
      </w:r>
      <w:r>
        <w:rPr>
          <w:color w:val="000000" w:themeColor="text1"/>
        </w:rPr>
        <w:t xml:space="preserve"> os padrões </w:t>
      </w:r>
      <w:r w:rsidR="006C5A4E">
        <w:fldChar w:fldCharType="begin"/>
      </w:r>
      <w:r w:rsidR="006C5A4E">
        <w:instrText xml:space="preserve"> HYPERLINK "https://success.outsystems.com/Documentation/10/Developing_an_Application/Use_Data/Offline/Offline_Data_Sync_Patterns/Read-Only_Data_Optimized" \o "Read-Only Data Optimized" </w:instrText>
      </w:r>
      <w:ins w:id="1488" w:author="Diogo Aires" w:date="2018-07-14T20:54:00Z"/>
      <w:r w:rsidR="006C5A4E">
        <w:fldChar w:fldCharType="separate"/>
      </w:r>
      <w:r w:rsidRPr="005751E9">
        <w:rPr>
          <w:rStyle w:val="Hiperligao"/>
          <w:i/>
          <w:color w:val="000000" w:themeColor="text1"/>
          <w:u w:val="none"/>
        </w:rPr>
        <w:t>Read-Only Data</w:t>
      </w:r>
      <w:r w:rsidR="006C5A4E">
        <w:rPr>
          <w:rStyle w:val="Hiperligao"/>
          <w:i/>
          <w:color w:val="000000" w:themeColor="text1"/>
          <w:u w:val="none"/>
        </w:rPr>
        <w:fldChar w:fldCharType="end"/>
      </w:r>
      <w:r w:rsidRPr="005751E9">
        <w:rPr>
          <w:i/>
          <w:color w:val="000000" w:themeColor="text1"/>
        </w:rPr>
        <w:t xml:space="preserve"> </w:t>
      </w:r>
      <w:r w:rsidRPr="005751E9">
        <w:rPr>
          <w:color w:val="000000" w:themeColor="text1"/>
        </w:rPr>
        <w:t>e</w:t>
      </w:r>
      <w:r w:rsidRPr="005751E9">
        <w:rPr>
          <w:i/>
          <w:color w:val="000000" w:themeColor="text1"/>
        </w:rPr>
        <w:t xml:space="preserve"> </w:t>
      </w:r>
      <w:r w:rsidR="006C5A4E">
        <w:fldChar w:fldCharType="begin"/>
      </w:r>
      <w:r w:rsidR="006C5A4E">
        <w:instrText xml:space="preserve"> HYPERLINK "https://success.outsystems.com/Documentation/10/Developing_an_Application/Use_Data/Offline/Offline_Data_Sync_Patterns/Read%2F%2FWrite_Data_Last_Write_Wins" \o "Read/Write Data Last Write Wins" </w:instrText>
      </w:r>
      <w:ins w:id="1489" w:author="Diogo Aires" w:date="2018-07-14T20:54:00Z"/>
      <w:r w:rsidR="006C5A4E">
        <w:fldChar w:fldCharType="separate"/>
      </w:r>
      <w:r w:rsidRPr="005751E9">
        <w:rPr>
          <w:rStyle w:val="Hiperligao"/>
          <w:i/>
          <w:color w:val="000000" w:themeColor="text1"/>
          <w:u w:val="none"/>
        </w:rPr>
        <w:t>Read/Write Data Last Write Wins</w:t>
      </w:r>
      <w:r w:rsidR="006C5A4E">
        <w:rPr>
          <w:rStyle w:val="Hiperligao"/>
          <w:i/>
          <w:color w:val="000000" w:themeColor="text1"/>
          <w:u w:val="none"/>
        </w:rPr>
        <w:fldChar w:fldCharType="end"/>
      </w:r>
      <w:r w:rsidR="00446BE7">
        <w:rPr>
          <w:color w:val="000000" w:themeColor="text1"/>
        </w:rPr>
        <w:t xml:space="preserve">. </w:t>
      </w:r>
      <w:r>
        <w:rPr>
          <w:color w:val="000000" w:themeColor="text1"/>
        </w:rPr>
        <w:t xml:space="preserve">O primeiro para </w:t>
      </w:r>
      <w:r w:rsidR="00620678" w:rsidRPr="00620678">
        <w:rPr>
          <w:i/>
          <w:color w:val="000000" w:themeColor="text1"/>
        </w:rPr>
        <w:t>screens</w:t>
      </w:r>
      <w:r>
        <w:rPr>
          <w:color w:val="000000" w:themeColor="text1"/>
        </w:rPr>
        <w:t xml:space="preserve"> onde </w:t>
      </w:r>
      <w:r w:rsidR="00620678">
        <w:rPr>
          <w:color w:val="000000" w:themeColor="text1"/>
        </w:rPr>
        <w:t>é verificada</w:t>
      </w:r>
      <w:r>
        <w:rPr>
          <w:color w:val="000000" w:themeColor="text1"/>
        </w:rPr>
        <w:t xml:space="preserve"> unicamente informação que não se pode alterar, exemplo entrevista e </w:t>
      </w:r>
      <w:r w:rsidR="00446BE7">
        <w:rPr>
          <w:color w:val="000000" w:themeColor="text1"/>
        </w:rPr>
        <w:t>candidaturas</w:t>
      </w:r>
      <w:r>
        <w:rPr>
          <w:color w:val="000000" w:themeColor="text1"/>
        </w:rPr>
        <w:t xml:space="preserve"> a vagas</w:t>
      </w:r>
      <w:r w:rsidR="002B1FE7">
        <w:rPr>
          <w:color w:val="000000" w:themeColor="text1"/>
        </w:rPr>
        <w:t>.</w:t>
      </w:r>
      <w:r w:rsidR="00750DFB">
        <w:rPr>
          <w:color w:val="000000" w:themeColor="text1"/>
        </w:rPr>
        <w:t xml:space="preserve"> </w:t>
      </w:r>
      <w:r w:rsidR="002B1FE7">
        <w:rPr>
          <w:color w:val="000000" w:themeColor="text1"/>
        </w:rPr>
        <w:t>J</w:t>
      </w:r>
      <w:r>
        <w:rPr>
          <w:color w:val="000000" w:themeColor="text1"/>
        </w:rPr>
        <w:t xml:space="preserve">á o segundo padrão </w:t>
      </w:r>
      <w:r w:rsidR="00856292">
        <w:rPr>
          <w:color w:val="000000" w:themeColor="text1"/>
        </w:rPr>
        <w:t>é</w:t>
      </w:r>
      <w:r>
        <w:rPr>
          <w:color w:val="000000" w:themeColor="text1"/>
        </w:rPr>
        <w:t xml:space="preserve"> utilizado</w:t>
      </w:r>
      <w:r w:rsidR="00856292">
        <w:rPr>
          <w:color w:val="000000" w:themeColor="text1"/>
        </w:rPr>
        <w:t xml:space="preserve"> para </w:t>
      </w:r>
      <w:r w:rsidR="00F80416">
        <w:rPr>
          <w:color w:val="000000" w:themeColor="text1"/>
        </w:rPr>
        <w:t>alterar</w:t>
      </w:r>
      <w:r w:rsidR="002C1E07">
        <w:rPr>
          <w:color w:val="000000" w:themeColor="text1"/>
        </w:rPr>
        <w:t xml:space="preserve"> </w:t>
      </w:r>
      <w:r w:rsidR="00F80416">
        <w:rPr>
          <w:color w:val="000000" w:themeColor="text1"/>
        </w:rPr>
        <w:t xml:space="preserve">informações pessoais no </w:t>
      </w:r>
      <w:r w:rsidR="002C1E07">
        <w:rPr>
          <w:color w:val="000000" w:themeColor="text1"/>
        </w:rPr>
        <w:t>currículo</w:t>
      </w:r>
      <w:r w:rsidR="00856292">
        <w:rPr>
          <w:color w:val="000000" w:themeColor="text1"/>
        </w:rPr>
        <w:t>, que</w:t>
      </w:r>
      <w:r w:rsidR="002C1E07">
        <w:rPr>
          <w:color w:val="000000" w:themeColor="text1"/>
        </w:rPr>
        <w:t xml:space="preserve"> são </w:t>
      </w:r>
      <w:r w:rsidR="00F80416">
        <w:rPr>
          <w:color w:val="000000" w:themeColor="text1"/>
        </w:rPr>
        <w:t>unicamente</w:t>
      </w:r>
      <w:r w:rsidR="002C1E07">
        <w:rPr>
          <w:color w:val="000000" w:themeColor="text1"/>
        </w:rPr>
        <w:t xml:space="preserve"> </w:t>
      </w:r>
      <w:r w:rsidR="002B1FE7">
        <w:rPr>
          <w:color w:val="000000" w:themeColor="text1"/>
        </w:rPr>
        <w:t xml:space="preserve">acessíveis </w:t>
      </w:r>
      <w:r w:rsidR="002C1E07">
        <w:rPr>
          <w:color w:val="000000" w:themeColor="text1"/>
        </w:rPr>
        <w:t>a um candidato e por isso não existir</w:t>
      </w:r>
      <w:r w:rsidR="003F6C39">
        <w:rPr>
          <w:color w:val="000000" w:themeColor="text1"/>
        </w:rPr>
        <w:t>á</w:t>
      </w:r>
      <w:r w:rsidR="002C1E07">
        <w:rPr>
          <w:color w:val="000000" w:themeColor="text1"/>
        </w:rPr>
        <w:t xml:space="preserve"> concorrência.</w:t>
      </w:r>
    </w:p>
    <w:p w14:paraId="2E3CE0FC" w14:textId="7A1D5266" w:rsidR="003E368C" w:rsidRDefault="003E368C" w:rsidP="002F32CA">
      <w:pPr>
        <w:pStyle w:val="Cabealho3"/>
        <w:numPr>
          <w:ilvl w:val="1"/>
          <w:numId w:val="21"/>
        </w:numPr>
      </w:pPr>
      <w:bookmarkStart w:id="1490" w:name="_Ref512097650"/>
      <w:bookmarkStart w:id="1491" w:name="_Toc519372190"/>
      <w:r>
        <w:t>Segurança</w:t>
      </w:r>
      <w:r w:rsidR="00F80416">
        <w:t xml:space="preserve"> de Info</w:t>
      </w:r>
      <w:r w:rsidR="00E5137D">
        <w:t>r</w:t>
      </w:r>
      <w:r w:rsidR="00F80416">
        <w:t>mação</w:t>
      </w:r>
      <w:bookmarkEnd w:id="1491"/>
    </w:p>
    <w:p w14:paraId="708FF285" w14:textId="205684E4" w:rsidR="003E368C" w:rsidRDefault="003E368C" w:rsidP="003E368C">
      <w:pPr>
        <w:ind w:firstLine="0"/>
        <w:rPr>
          <w:color w:val="000000" w:themeColor="text1"/>
        </w:rPr>
      </w:pPr>
      <w:r>
        <w:rPr>
          <w:color w:val="000000" w:themeColor="text1"/>
        </w:rPr>
        <w:t>A aplicação IView não adiciona capacidades de segurança</w:t>
      </w:r>
      <w:r w:rsidR="00C64181">
        <w:rPr>
          <w:color w:val="000000" w:themeColor="text1"/>
        </w:rPr>
        <w:t xml:space="preserve"> </w:t>
      </w:r>
      <w:r w:rsidR="00222CDF">
        <w:rPr>
          <w:color w:val="000000" w:themeColor="text1"/>
        </w:rPr>
        <w:t xml:space="preserve">relevantes </w:t>
      </w:r>
      <w:r w:rsidR="00C64181">
        <w:rPr>
          <w:color w:val="000000" w:themeColor="text1"/>
        </w:rPr>
        <w:t>à</w:t>
      </w:r>
      <w:r>
        <w:rPr>
          <w:color w:val="000000" w:themeColor="text1"/>
        </w:rPr>
        <w:t xml:space="preserve">s fornecidas pelo </w:t>
      </w:r>
      <w:r w:rsidRPr="00856292">
        <w:rPr>
          <w:i/>
          <w:color w:val="000000" w:themeColor="text1"/>
        </w:rPr>
        <w:t>OutSystems</w:t>
      </w:r>
      <w:r w:rsidR="00222CDF">
        <w:rPr>
          <w:color w:val="000000" w:themeColor="text1"/>
        </w:rPr>
        <w:t>,</w:t>
      </w:r>
      <w:r>
        <w:rPr>
          <w:color w:val="000000" w:themeColor="text1"/>
        </w:rPr>
        <w:t xml:space="preserve"> no desenvolvimento normal das aplicações. Tal segurança é estabelecida </w:t>
      </w:r>
      <w:r>
        <w:rPr>
          <w:color w:val="000000" w:themeColor="text1"/>
        </w:rPr>
        <w:lastRenderedPageBreak/>
        <w:t>considerando vários prob</w:t>
      </w:r>
      <w:r w:rsidR="00C64181">
        <w:rPr>
          <w:color w:val="000000" w:themeColor="text1"/>
        </w:rPr>
        <w:t xml:space="preserve">lemas comuns </w:t>
      </w:r>
      <w:r w:rsidR="00856292">
        <w:rPr>
          <w:color w:val="000000" w:themeColor="text1"/>
        </w:rPr>
        <w:t>n</w:t>
      </w:r>
      <w:r w:rsidR="00C64181">
        <w:rPr>
          <w:color w:val="000000" w:themeColor="text1"/>
        </w:rPr>
        <w:t xml:space="preserve">as aplicações </w:t>
      </w:r>
      <w:r w:rsidR="004845D2" w:rsidRPr="004845D2">
        <w:rPr>
          <w:i/>
          <w:color w:val="000000" w:themeColor="text1"/>
        </w:rPr>
        <w:t>web</w:t>
      </w:r>
      <w:r w:rsidR="00C64181">
        <w:rPr>
          <w:color w:val="000000" w:themeColor="text1"/>
        </w:rPr>
        <w:t>. Desta forma, serão</w:t>
      </w:r>
      <w:r>
        <w:rPr>
          <w:color w:val="000000" w:themeColor="text1"/>
        </w:rPr>
        <w:t xml:space="preserve"> verificados os problemas</w:t>
      </w:r>
      <w:r w:rsidR="00D37A68">
        <w:rPr>
          <w:color w:val="000000" w:themeColor="text1"/>
        </w:rPr>
        <w:t xml:space="preserve"> mais importantes</w:t>
      </w:r>
      <w:r>
        <w:rPr>
          <w:color w:val="000000" w:themeColor="text1"/>
        </w:rPr>
        <w:t xml:space="preserve"> e como a </w:t>
      </w:r>
      <w:r w:rsidRPr="00856292">
        <w:rPr>
          <w:i/>
          <w:color w:val="000000" w:themeColor="text1"/>
        </w:rPr>
        <w:t>OutSystems</w:t>
      </w:r>
      <w:r>
        <w:rPr>
          <w:color w:val="000000" w:themeColor="text1"/>
        </w:rPr>
        <w:t xml:space="preserve"> os tenta corrigir.</w:t>
      </w:r>
    </w:p>
    <w:p w14:paraId="21AD0AFE" w14:textId="38B83BD6" w:rsidR="003E368C" w:rsidRDefault="00D37A68" w:rsidP="00E8633D">
      <w:pPr>
        <w:pStyle w:val="PargrafodaLista"/>
        <w:numPr>
          <w:ilvl w:val="0"/>
          <w:numId w:val="27"/>
        </w:numPr>
        <w:ind w:left="714" w:hanging="357"/>
        <w:rPr>
          <w:color w:val="000000" w:themeColor="text1"/>
        </w:rPr>
      </w:pPr>
      <w:r w:rsidRPr="00C64181">
        <w:rPr>
          <w:i/>
          <w:color w:val="000000" w:themeColor="text1"/>
        </w:rPr>
        <w:t>Injection</w:t>
      </w:r>
      <w:r>
        <w:rPr>
          <w:color w:val="000000" w:themeColor="text1"/>
        </w:rPr>
        <w:t xml:space="preserve"> - </w:t>
      </w:r>
      <w:r w:rsidR="003E368C" w:rsidRPr="00D37A68">
        <w:rPr>
          <w:color w:val="000000" w:themeColor="text1"/>
        </w:rPr>
        <w:t xml:space="preserve">A </w:t>
      </w:r>
      <w:r w:rsidR="00856292">
        <w:rPr>
          <w:i/>
          <w:color w:val="000000" w:themeColor="text1"/>
        </w:rPr>
        <w:t>Outsystems</w:t>
      </w:r>
      <w:r w:rsidR="003E368C" w:rsidRPr="00D37A68">
        <w:rPr>
          <w:color w:val="000000" w:themeColor="text1"/>
        </w:rPr>
        <w:t xml:space="preserve"> </w:t>
      </w:r>
      <w:r w:rsidR="00B71300">
        <w:rPr>
          <w:color w:val="000000" w:themeColor="text1"/>
        </w:rPr>
        <w:t>inclui vários filtros que removem</w:t>
      </w:r>
      <w:r w:rsidRPr="00D37A68">
        <w:rPr>
          <w:color w:val="000000" w:themeColor="text1"/>
        </w:rPr>
        <w:t xml:space="preserve"> </w:t>
      </w:r>
      <w:r w:rsidR="00B71300">
        <w:rPr>
          <w:color w:val="000000" w:themeColor="text1"/>
        </w:rPr>
        <w:t>troço de código que permita a</w:t>
      </w:r>
      <w:r w:rsidRPr="00D37A68">
        <w:rPr>
          <w:color w:val="000000" w:themeColor="text1"/>
        </w:rPr>
        <w:t xml:space="preserve"> injeção de informação que levante problema na base de dados</w:t>
      </w:r>
      <w:r>
        <w:rPr>
          <w:color w:val="000000" w:themeColor="text1"/>
        </w:rPr>
        <w:t>;</w:t>
      </w:r>
    </w:p>
    <w:p w14:paraId="609424C1" w14:textId="12B85D30" w:rsidR="00D37A68" w:rsidRDefault="00D37A68" w:rsidP="00E8633D">
      <w:pPr>
        <w:pStyle w:val="PargrafodaLista"/>
        <w:numPr>
          <w:ilvl w:val="0"/>
          <w:numId w:val="27"/>
        </w:numPr>
        <w:ind w:left="714" w:hanging="357"/>
        <w:rPr>
          <w:color w:val="000000" w:themeColor="text1"/>
        </w:rPr>
      </w:pPr>
      <w:r>
        <w:rPr>
          <w:color w:val="000000" w:themeColor="text1"/>
        </w:rPr>
        <w:t xml:space="preserve">Autentificação – As características da autentificação da </w:t>
      </w:r>
      <w:r w:rsidRPr="00856292">
        <w:rPr>
          <w:i/>
          <w:color w:val="000000" w:themeColor="text1"/>
        </w:rPr>
        <w:t>OutSystems</w:t>
      </w:r>
      <w:r>
        <w:rPr>
          <w:color w:val="000000" w:themeColor="text1"/>
        </w:rPr>
        <w:t xml:space="preserve"> garante que </w:t>
      </w:r>
      <w:r w:rsidR="00B71300">
        <w:rPr>
          <w:color w:val="000000" w:themeColor="text1"/>
        </w:rPr>
        <w:t>o</w:t>
      </w:r>
      <w:r>
        <w:rPr>
          <w:color w:val="000000" w:themeColor="text1"/>
        </w:rPr>
        <w:t xml:space="preserve"> identificador de utilizador </w:t>
      </w:r>
      <w:r w:rsidR="00B71300">
        <w:rPr>
          <w:color w:val="000000" w:themeColor="text1"/>
        </w:rPr>
        <w:t>não seja utilizado para gerar</w:t>
      </w:r>
      <w:r>
        <w:rPr>
          <w:color w:val="000000" w:themeColor="text1"/>
        </w:rPr>
        <w:t xml:space="preserve"> </w:t>
      </w:r>
      <w:r w:rsidR="00BB31BA">
        <w:rPr>
          <w:color w:val="000000" w:themeColor="text1"/>
        </w:rPr>
        <w:t>os cookies</w:t>
      </w:r>
      <w:r w:rsidR="00C64181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r w:rsidR="00637772">
        <w:rPr>
          <w:color w:val="000000" w:themeColor="text1"/>
        </w:rPr>
        <w:t>As sessões têm</w:t>
      </w:r>
      <w:r>
        <w:rPr>
          <w:color w:val="000000" w:themeColor="text1"/>
        </w:rPr>
        <w:t xml:space="preserve"> uma </w:t>
      </w:r>
      <w:r w:rsidR="00C64181">
        <w:rPr>
          <w:color w:val="000000" w:themeColor="text1"/>
        </w:rPr>
        <w:t>validade</w:t>
      </w:r>
      <w:r>
        <w:rPr>
          <w:color w:val="000000" w:themeColor="text1"/>
        </w:rPr>
        <w:t xml:space="preserve"> e a sua identific</w:t>
      </w:r>
      <w:r w:rsidR="00856292">
        <w:rPr>
          <w:color w:val="000000" w:themeColor="text1"/>
        </w:rPr>
        <w:t>ação nunca é incluída em URL</w:t>
      </w:r>
      <w:r w:rsidR="00C64181">
        <w:rPr>
          <w:color w:val="000000" w:themeColor="text1"/>
        </w:rPr>
        <w:t xml:space="preserve">. Por último, as passwords </w:t>
      </w:r>
      <w:r>
        <w:rPr>
          <w:color w:val="000000" w:themeColor="text1"/>
        </w:rPr>
        <w:t>são guarda</w:t>
      </w:r>
      <w:r w:rsidR="00856292">
        <w:rPr>
          <w:color w:val="000000" w:themeColor="text1"/>
        </w:rPr>
        <w:t>da</w:t>
      </w:r>
      <w:r>
        <w:rPr>
          <w:color w:val="000000" w:themeColor="text1"/>
        </w:rPr>
        <w:t>s na base de dados com uma forte encriptação que utiliza outros valore</w:t>
      </w:r>
      <w:r w:rsidR="00C64181">
        <w:rPr>
          <w:color w:val="000000" w:themeColor="text1"/>
        </w:rPr>
        <w:t xml:space="preserve">s da </w:t>
      </w:r>
      <w:r w:rsidR="00F111C6">
        <w:rPr>
          <w:color w:val="000000" w:themeColor="text1"/>
        </w:rPr>
        <w:t>instância</w:t>
      </w:r>
      <w:r>
        <w:rPr>
          <w:color w:val="000000" w:themeColor="text1"/>
        </w:rPr>
        <w:t>;</w:t>
      </w:r>
    </w:p>
    <w:p w14:paraId="5E9A9075" w14:textId="66F62A10" w:rsidR="00D37A68" w:rsidRDefault="00D37A68" w:rsidP="00E8633D">
      <w:pPr>
        <w:pStyle w:val="PargrafodaLista"/>
        <w:numPr>
          <w:ilvl w:val="0"/>
          <w:numId w:val="27"/>
        </w:numPr>
        <w:ind w:left="714" w:hanging="357"/>
        <w:rPr>
          <w:color w:val="000000" w:themeColor="text1"/>
        </w:rPr>
      </w:pPr>
      <w:r w:rsidRPr="00C64181">
        <w:rPr>
          <w:i/>
          <w:color w:val="000000" w:themeColor="text1"/>
        </w:rPr>
        <w:t>Cross-site scripting</w:t>
      </w:r>
      <w:r w:rsidRPr="00D37A68">
        <w:rPr>
          <w:color w:val="000000" w:themeColor="text1"/>
        </w:rPr>
        <w:t xml:space="preserve"> – Semelhante a </w:t>
      </w:r>
      <w:r w:rsidR="00856292" w:rsidRPr="00C64181">
        <w:rPr>
          <w:i/>
          <w:color w:val="000000" w:themeColor="text1"/>
        </w:rPr>
        <w:t>Injection,</w:t>
      </w:r>
      <w:r w:rsidRPr="00D37A68">
        <w:rPr>
          <w:color w:val="000000" w:themeColor="text1"/>
        </w:rPr>
        <w:t xml:space="preserve"> mas com a adição </w:t>
      </w:r>
      <w:r w:rsidR="00C64181">
        <w:rPr>
          <w:color w:val="000000" w:themeColor="text1"/>
        </w:rPr>
        <w:t>de uma</w:t>
      </w:r>
      <w:r>
        <w:rPr>
          <w:color w:val="000000" w:themeColor="text1"/>
        </w:rPr>
        <w:t xml:space="preserve"> segurança a recursos para que os mesmos não possam ser acedidos </w:t>
      </w:r>
      <w:r w:rsidR="005D70FD">
        <w:rPr>
          <w:color w:val="000000" w:themeColor="text1"/>
        </w:rPr>
        <w:t xml:space="preserve">por </w:t>
      </w:r>
      <w:r w:rsidR="00C64181">
        <w:rPr>
          <w:color w:val="000000" w:themeColor="text1"/>
        </w:rPr>
        <w:t>domínios</w:t>
      </w:r>
      <w:r w:rsidR="005D70FD">
        <w:rPr>
          <w:color w:val="000000" w:themeColor="text1"/>
        </w:rPr>
        <w:t xml:space="preserve"> não reconhecidos;</w:t>
      </w:r>
    </w:p>
    <w:p w14:paraId="11D8D4EE" w14:textId="072FE5DE" w:rsidR="00BD773D" w:rsidRDefault="005D70FD" w:rsidP="00E8633D">
      <w:pPr>
        <w:pStyle w:val="PargrafodaLista"/>
        <w:numPr>
          <w:ilvl w:val="0"/>
          <w:numId w:val="27"/>
        </w:numPr>
        <w:ind w:left="714" w:hanging="357"/>
        <w:rPr>
          <w:color w:val="000000" w:themeColor="text1"/>
        </w:rPr>
      </w:pPr>
      <w:r w:rsidRPr="00C64181">
        <w:rPr>
          <w:i/>
          <w:color w:val="000000" w:themeColor="text1"/>
        </w:rPr>
        <w:t>Cross-site Request Forgery</w:t>
      </w:r>
      <w:r w:rsidRPr="005D70FD">
        <w:rPr>
          <w:color w:val="000000" w:themeColor="text1"/>
        </w:rPr>
        <w:t xml:space="preserve"> – </w:t>
      </w:r>
      <w:r>
        <w:rPr>
          <w:color w:val="000000" w:themeColor="text1"/>
        </w:rPr>
        <w:t>C</w:t>
      </w:r>
      <w:r w:rsidR="00C64181">
        <w:rPr>
          <w:color w:val="000000" w:themeColor="text1"/>
        </w:rPr>
        <w:t>ada pá</w:t>
      </w:r>
      <w:r w:rsidRPr="005D70FD">
        <w:rPr>
          <w:color w:val="000000" w:themeColor="text1"/>
        </w:rPr>
        <w:t xml:space="preserve">gina </w:t>
      </w:r>
      <w:r>
        <w:rPr>
          <w:color w:val="000000" w:themeColor="text1"/>
        </w:rPr>
        <w:t xml:space="preserve">inclui um mecanismo </w:t>
      </w:r>
      <w:r w:rsidRPr="00C64181">
        <w:rPr>
          <w:i/>
          <w:color w:val="000000" w:themeColor="text1"/>
        </w:rPr>
        <w:t>token-base</w:t>
      </w:r>
      <w:r w:rsidR="00856292">
        <w:rPr>
          <w:i/>
          <w:color w:val="000000" w:themeColor="text1"/>
        </w:rPr>
        <w:t>d</w:t>
      </w:r>
      <w:r>
        <w:rPr>
          <w:color w:val="000000" w:themeColor="text1"/>
        </w:rPr>
        <w:t xml:space="preserve"> ga</w:t>
      </w:r>
      <w:r w:rsidR="00C64181">
        <w:rPr>
          <w:color w:val="000000" w:themeColor="text1"/>
        </w:rPr>
        <w:t>rantindo que a mesma foi</w:t>
      </w:r>
      <w:r>
        <w:rPr>
          <w:color w:val="000000" w:themeColor="text1"/>
        </w:rPr>
        <w:t xml:space="preserve"> gerada para um utilizador num ambiente seguro e reconhecível.</w:t>
      </w:r>
    </w:p>
    <w:p w14:paraId="7C12F0AA" w14:textId="299D9188" w:rsidR="005D70FD" w:rsidRDefault="005D70FD" w:rsidP="005D70FD">
      <w:pPr>
        <w:ind w:firstLine="360"/>
        <w:rPr>
          <w:color w:val="000000" w:themeColor="text1"/>
        </w:rPr>
      </w:pPr>
      <w:r>
        <w:rPr>
          <w:color w:val="000000" w:themeColor="text1"/>
        </w:rPr>
        <w:t>Só existem duas funcionalidades d</w:t>
      </w:r>
      <w:r w:rsidR="00856292">
        <w:rPr>
          <w:color w:val="000000" w:themeColor="text1"/>
        </w:rPr>
        <w:t>e segurança adicionados pela IVi</w:t>
      </w:r>
      <w:r>
        <w:rPr>
          <w:color w:val="000000" w:themeColor="text1"/>
        </w:rPr>
        <w:t>ew que possa</w:t>
      </w:r>
      <w:r w:rsidR="00C64181">
        <w:rPr>
          <w:color w:val="000000" w:themeColor="text1"/>
        </w:rPr>
        <w:t>m</w:t>
      </w:r>
      <w:r>
        <w:rPr>
          <w:color w:val="000000" w:themeColor="text1"/>
        </w:rPr>
        <w:t xml:space="preserve"> ser verificados</w:t>
      </w:r>
      <w:r w:rsidR="00C64181">
        <w:rPr>
          <w:color w:val="000000" w:themeColor="text1"/>
        </w:rPr>
        <w:t xml:space="preserve"> sendo que</w:t>
      </w:r>
      <w:r>
        <w:rPr>
          <w:color w:val="000000" w:themeColor="text1"/>
        </w:rPr>
        <w:t xml:space="preserve"> o mais simples dos dois é </w:t>
      </w:r>
      <w:r w:rsidR="00856292">
        <w:rPr>
          <w:color w:val="000000" w:themeColor="text1"/>
        </w:rPr>
        <w:t>que</w:t>
      </w:r>
      <w:r w:rsidR="00BB31BA">
        <w:rPr>
          <w:color w:val="000000" w:themeColor="text1"/>
        </w:rPr>
        <w:t xml:space="preserve"> qualquer utilização do identificador do utilizador para leitura ou escrita de valores associados ao mesmo são obtidos pela </w:t>
      </w:r>
      <w:r w:rsidR="00856292" w:rsidRPr="00856292">
        <w:rPr>
          <w:color w:val="000000" w:themeColor="text1"/>
        </w:rPr>
        <w:t>função</w:t>
      </w:r>
      <w:r w:rsidR="00BB31BA">
        <w:rPr>
          <w:color w:val="000000" w:themeColor="text1"/>
        </w:rPr>
        <w:t xml:space="preserve"> </w:t>
      </w:r>
      <w:r w:rsidR="00856292">
        <w:rPr>
          <w:i/>
          <w:color w:val="000000" w:themeColor="text1"/>
        </w:rPr>
        <w:t>GetUserId</w:t>
      </w:r>
      <w:r w:rsidR="00856292" w:rsidRPr="00856292">
        <w:rPr>
          <w:i/>
          <w:color w:val="000000" w:themeColor="text1"/>
        </w:rPr>
        <w:t>(</w:t>
      </w:r>
      <w:r w:rsidR="00BB31BA" w:rsidRPr="00856292">
        <w:rPr>
          <w:i/>
          <w:color w:val="000000" w:themeColor="text1"/>
        </w:rPr>
        <w:t>)</w:t>
      </w:r>
      <w:r w:rsidR="00C64181" w:rsidRPr="00856292">
        <w:rPr>
          <w:i/>
          <w:color w:val="000000" w:themeColor="text1"/>
        </w:rPr>
        <w:t>.</w:t>
      </w:r>
      <w:r w:rsidR="00BB31BA">
        <w:rPr>
          <w:color w:val="000000" w:themeColor="text1"/>
        </w:rPr>
        <w:t xml:space="preserve"> </w:t>
      </w:r>
      <w:r w:rsidR="00C64181">
        <w:rPr>
          <w:color w:val="000000" w:themeColor="text1"/>
        </w:rPr>
        <w:t>Este passo g</w:t>
      </w:r>
      <w:r w:rsidR="00BB31BA">
        <w:rPr>
          <w:color w:val="000000" w:themeColor="text1"/>
        </w:rPr>
        <w:t>arante que tais leituras e escritas não ocorrem com um falso identificador.</w:t>
      </w:r>
    </w:p>
    <w:p w14:paraId="3D6AA62B" w14:textId="0CCBB4D9" w:rsidR="00BB31BA" w:rsidRDefault="007A108C" w:rsidP="005D70FD">
      <w:pPr>
        <w:ind w:firstLine="360"/>
        <w:rPr>
          <w:color w:val="000000" w:themeColor="text1"/>
        </w:rPr>
      </w:pPr>
      <w:r>
        <w:rPr>
          <w:color w:val="000000" w:themeColor="text1"/>
        </w:rPr>
        <w:t xml:space="preserve">Noutro </w:t>
      </w:r>
      <w:r w:rsidR="00BB31BA">
        <w:rPr>
          <w:color w:val="000000" w:themeColor="text1"/>
        </w:rPr>
        <w:t>lado</w:t>
      </w:r>
      <w:r w:rsidR="00C64181">
        <w:rPr>
          <w:color w:val="000000" w:themeColor="text1"/>
        </w:rPr>
        <w:t>,</w:t>
      </w:r>
      <w:r w:rsidR="00BB31BA">
        <w:rPr>
          <w:color w:val="000000" w:themeColor="text1"/>
        </w:rPr>
        <w:t xml:space="preserve"> </w:t>
      </w:r>
      <w:r w:rsidR="00C64181">
        <w:rPr>
          <w:color w:val="000000" w:themeColor="text1"/>
        </w:rPr>
        <w:t>são</w:t>
      </w:r>
      <w:r w:rsidR="00BB31BA">
        <w:rPr>
          <w:color w:val="000000" w:themeColor="text1"/>
        </w:rPr>
        <w:t xml:space="preserve"> </w:t>
      </w:r>
      <w:r w:rsidR="00B322FB">
        <w:rPr>
          <w:color w:val="000000" w:themeColor="text1"/>
        </w:rPr>
        <w:t>utilizados</w:t>
      </w:r>
      <w:r w:rsidR="00BB31BA">
        <w:rPr>
          <w:color w:val="000000" w:themeColor="text1"/>
        </w:rPr>
        <w:t xml:space="preserve"> três </w:t>
      </w:r>
      <w:r w:rsidR="00856292">
        <w:rPr>
          <w:color w:val="000000" w:themeColor="text1"/>
        </w:rPr>
        <w:t xml:space="preserve">papeis, </w:t>
      </w:r>
      <w:r w:rsidR="00856292" w:rsidRPr="00856292">
        <w:rPr>
          <w:i/>
          <w:color w:val="000000" w:themeColor="text1"/>
        </w:rPr>
        <w:t>Roles</w:t>
      </w:r>
      <w:r w:rsidR="00BB31BA">
        <w:rPr>
          <w:color w:val="000000" w:themeColor="text1"/>
        </w:rPr>
        <w:t>, que limitam o acesso a certas p</w:t>
      </w:r>
      <w:r w:rsidR="00C64181">
        <w:rPr>
          <w:color w:val="000000" w:themeColor="text1"/>
        </w:rPr>
        <w:t>á</w:t>
      </w:r>
      <w:r w:rsidR="00BB31BA">
        <w:rPr>
          <w:color w:val="000000" w:themeColor="text1"/>
        </w:rPr>
        <w:t xml:space="preserve">ginas em função de </w:t>
      </w:r>
      <w:r w:rsidR="00C64181">
        <w:rPr>
          <w:color w:val="000000" w:themeColor="text1"/>
        </w:rPr>
        <w:t xml:space="preserve">cada </w:t>
      </w:r>
      <w:r w:rsidR="00C64181">
        <w:rPr>
          <w:i/>
          <w:color w:val="000000" w:themeColor="text1"/>
        </w:rPr>
        <w:t>R</w:t>
      </w:r>
      <w:r w:rsidR="00C64181" w:rsidRPr="00C64181">
        <w:rPr>
          <w:i/>
          <w:color w:val="000000" w:themeColor="text1"/>
        </w:rPr>
        <w:t>ole</w:t>
      </w:r>
      <w:r w:rsidR="00BB31BA">
        <w:rPr>
          <w:color w:val="000000" w:themeColor="text1"/>
        </w:rPr>
        <w:t xml:space="preserve">. Os </w:t>
      </w:r>
      <w:r w:rsidR="00BB31BA" w:rsidRPr="00C64181">
        <w:rPr>
          <w:i/>
          <w:color w:val="000000" w:themeColor="text1"/>
        </w:rPr>
        <w:t>Roles</w:t>
      </w:r>
      <w:r w:rsidR="00BB31BA">
        <w:rPr>
          <w:color w:val="000000" w:themeColor="text1"/>
        </w:rPr>
        <w:t xml:space="preserve"> util</w:t>
      </w:r>
      <w:r w:rsidR="00C64181">
        <w:rPr>
          <w:color w:val="000000" w:themeColor="text1"/>
        </w:rPr>
        <w:t>izados representa</w:t>
      </w:r>
      <w:r w:rsidR="00B322FB">
        <w:rPr>
          <w:color w:val="000000" w:themeColor="text1"/>
        </w:rPr>
        <w:t>m</w:t>
      </w:r>
      <w:r w:rsidR="00C64181">
        <w:rPr>
          <w:color w:val="000000" w:themeColor="text1"/>
        </w:rPr>
        <w:t xml:space="preserve"> o colaborador</w:t>
      </w:r>
      <w:r w:rsidR="00BB31BA">
        <w:rPr>
          <w:color w:val="000000" w:themeColor="text1"/>
        </w:rPr>
        <w:t xml:space="preserve"> </w:t>
      </w:r>
      <w:r w:rsidR="00C64181">
        <w:rPr>
          <w:color w:val="000000" w:themeColor="text1"/>
        </w:rPr>
        <w:t>(</w:t>
      </w:r>
      <w:r w:rsidR="00BB31BA" w:rsidRPr="00856292">
        <w:rPr>
          <w:i/>
          <w:color w:val="000000" w:themeColor="text1"/>
        </w:rPr>
        <w:t>IViewEmployee</w:t>
      </w:r>
      <w:r w:rsidR="00C64181">
        <w:rPr>
          <w:color w:val="000000" w:themeColor="text1"/>
        </w:rPr>
        <w:t>)</w:t>
      </w:r>
      <w:r w:rsidR="00BB31BA">
        <w:rPr>
          <w:color w:val="000000" w:themeColor="text1"/>
        </w:rPr>
        <w:t>, o candidato</w:t>
      </w:r>
      <w:r w:rsidR="00C64181">
        <w:rPr>
          <w:color w:val="000000" w:themeColor="text1"/>
        </w:rPr>
        <w:t xml:space="preserve"> (</w:t>
      </w:r>
      <w:r w:rsidR="00BB31BA" w:rsidRPr="00856292">
        <w:rPr>
          <w:i/>
          <w:color w:val="000000" w:themeColor="text1"/>
        </w:rPr>
        <w:t>IViewCandidate</w:t>
      </w:r>
      <w:r w:rsidR="00C64181">
        <w:rPr>
          <w:color w:val="000000" w:themeColor="text1"/>
        </w:rPr>
        <w:t>)</w:t>
      </w:r>
      <w:r w:rsidR="00BB31BA">
        <w:rPr>
          <w:color w:val="000000" w:themeColor="text1"/>
        </w:rPr>
        <w:t xml:space="preserve"> e por </w:t>
      </w:r>
      <w:r w:rsidR="000C210B">
        <w:rPr>
          <w:color w:val="000000" w:themeColor="text1"/>
        </w:rPr>
        <w:t>último</w:t>
      </w:r>
      <w:r w:rsidR="00BB31BA">
        <w:rPr>
          <w:color w:val="000000" w:themeColor="text1"/>
        </w:rPr>
        <w:t xml:space="preserve"> o </w:t>
      </w:r>
      <w:r w:rsidR="00B322FB">
        <w:rPr>
          <w:color w:val="000000" w:themeColor="text1"/>
        </w:rPr>
        <w:t>manager (</w:t>
      </w:r>
      <w:r w:rsidR="00BB31BA" w:rsidRPr="00856292">
        <w:rPr>
          <w:i/>
          <w:color w:val="000000" w:themeColor="text1"/>
        </w:rPr>
        <w:t>UserManager</w:t>
      </w:r>
      <w:r w:rsidR="00C64181">
        <w:rPr>
          <w:color w:val="000000" w:themeColor="text1"/>
        </w:rPr>
        <w:t>)</w:t>
      </w:r>
      <w:r w:rsidR="00BB31BA">
        <w:rPr>
          <w:color w:val="000000" w:themeColor="text1"/>
        </w:rPr>
        <w:t xml:space="preserve">. Note-se que os primeiros dois </w:t>
      </w:r>
      <w:r w:rsidR="00B322FB">
        <w:rPr>
          <w:color w:val="000000" w:themeColor="text1"/>
        </w:rPr>
        <w:t>foram</w:t>
      </w:r>
      <w:r w:rsidR="00BB31BA">
        <w:rPr>
          <w:color w:val="000000" w:themeColor="text1"/>
        </w:rPr>
        <w:t xml:space="preserve"> criados especificamente para a aplicação IView</w:t>
      </w:r>
      <w:r w:rsidR="00C64181">
        <w:rPr>
          <w:color w:val="000000" w:themeColor="text1"/>
        </w:rPr>
        <w:t xml:space="preserve"> enquanto que </w:t>
      </w:r>
      <w:r w:rsidR="0010015E">
        <w:rPr>
          <w:color w:val="000000" w:themeColor="text1"/>
        </w:rPr>
        <w:t>o</w:t>
      </w:r>
      <w:r w:rsidR="00C64181">
        <w:rPr>
          <w:color w:val="000000" w:themeColor="text1"/>
        </w:rPr>
        <w:t xml:space="preserve"> </w:t>
      </w:r>
      <w:r w:rsidR="002859EF">
        <w:rPr>
          <w:color w:val="000000" w:themeColor="text1"/>
        </w:rPr>
        <w:t>terceiro</w:t>
      </w:r>
      <w:r w:rsidR="00C64181">
        <w:rPr>
          <w:color w:val="000000" w:themeColor="text1"/>
        </w:rPr>
        <w:t xml:space="preserve"> é predefinido</w:t>
      </w:r>
      <w:r w:rsidR="00C56D0A">
        <w:rPr>
          <w:color w:val="000000" w:themeColor="text1"/>
        </w:rPr>
        <w:t xml:space="preserve"> pela </w:t>
      </w:r>
      <w:r w:rsidR="00856292" w:rsidRPr="00856292">
        <w:rPr>
          <w:i/>
          <w:color w:val="000000" w:themeColor="text1"/>
        </w:rPr>
        <w:t>OutSystems</w:t>
      </w:r>
      <w:r w:rsidR="00C56D0A">
        <w:rPr>
          <w:color w:val="000000" w:themeColor="text1"/>
        </w:rPr>
        <w:t>.</w:t>
      </w:r>
    </w:p>
    <w:p w14:paraId="77E602BB" w14:textId="67D3C68F" w:rsidR="00BB31BA" w:rsidRDefault="00BB31BA" w:rsidP="005D70FD">
      <w:pPr>
        <w:ind w:firstLine="360"/>
        <w:rPr>
          <w:color w:val="000000" w:themeColor="text1"/>
        </w:rPr>
      </w:pPr>
    </w:p>
    <w:p w14:paraId="427559E7" w14:textId="49E68624" w:rsidR="00BB31BA" w:rsidRDefault="00BB31BA" w:rsidP="005D70FD">
      <w:pPr>
        <w:ind w:firstLine="360"/>
        <w:rPr>
          <w:color w:val="000000" w:themeColor="text1"/>
        </w:rPr>
      </w:pPr>
    </w:p>
    <w:p w14:paraId="2BB4F5E9" w14:textId="4F3EAA4D" w:rsidR="00BB31BA" w:rsidRDefault="00BB31BA" w:rsidP="005D70FD">
      <w:pPr>
        <w:ind w:firstLine="360"/>
        <w:rPr>
          <w:color w:val="000000" w:themeColor="text1"/>
        </w:rPr>
      </w:pPr>
    </w:p>
    <w:p w14:paraId="32182B5C" w14:textId="19E4B333" w:rsidR="00BB31BA" w:rsidRDefault="00BB31BA" w:rsidP="005D70FD">
      <w:pPr>
        <w:ind w:firstLine="360"/>
        <w:rPr>
          <w:color w:val="000000" w:themeColor="text1"/>
        </w:rPr>
      </w:pPr>
    </w:p>
    <w:p w14:paraId="75BB7986" w14:textId="594EDDD1" w:rsidR="00BB31BA" w:rsidRDefault="00BB31BA" w:rsidP="005D70FD">
      <w:pPr>
        <w:ind w:firstLine="360"/>
        <w:rPr>
          <w:color w:val="000000" w:themeColor="text1"/>
        </w:rPr>
      </w:pPr>
    </w:p>
    <w:p w14:paraId="41A08D91" w14:textId="4A3015E0" w:rsidR="00BB31BA" w:rsidRDefault="00BB31BA" w:rsidP="005D70FD">
      <w:pPr>
        <w:ind w:firstLine="360"/>
        <w:rPr>
          <w:color w:val="000000" w:themeColor="text1"/>
        </w:rPr>
      </w:pPr>
    </w:p>
    <w:p w14:paraId="31C409F8" w14:textId="0F96E780" w:rsidR="00BB31BA" w:rsidRDefault="00BB31BA" w:rsidP="005D70FD">
      <w:pPr>
        <w:ind w:firstLine="360"/>
        <w:rPr>
          <w:color w:val="000000" w:themeColor="text1"/>
        </w:rPr>
      </w:pPr>
    </w:p>
    <w:p w14:paraId="2B3BDAFD" w14:textId="75423AC1" w:rsidR="00BB31BA" w:rsidRDefault="00BB31BA" w:rsidP="005D70FD">
      <w:pPr>
        <w:ind w:firstLine="360"/>
        <w:rPr>
          <w:color w:val="000000" w:themeColor="text1"/>
        </w:rPr>
      </w:pPr>
    </w:p>
    <w:p w14:paraId="08D50630" w14:textId="11AE7931" w:rsidR="00BB31BA" w:rsidRDefault="00BB31BA" w:rsidP="005D70FD">
      <w:pPr>
        <w:ind w:firstLine="360"/>
        <w:rPr>
          <w:color w:val="000000" w:themeColor="text1"/>
        </w:rPr>
      </w:pPr>
    </w:p>
    <w:p w14:paraId="6D6BFA94" w14:textId="6FD80BA4" w:rsidR="00BB31BA" w:rsidRDefault="00BB31BA" w:rsidP="005D70FD">
      <w:pPr>
        <w:ind w:firstLine="360"/>
        <w:rPr>
          <w:color w:val="000000" w:themeColor="text1"/>
        </w:rPr>
      </w:pPr>
    </w:p>
    <w:p w14:paraId="4E43824C" w14:textId="61E2456A" w:rsidR="00BB31BA" w:rsidRDefault="00BB31BA" w:rsidP="005D70FD">
      <w:pPr>
        <w:ind w:firstLine="360"/>
        <w:rPr>
          <w:color w:val="000000" w:themeColor="text1"/>
        </w:rPr>
      </w:pPr>
    </w:p>
    <w:p w14:paraId="408DCC39" w14:textId="69707071" w:rsidR="00BB31BA" w:rsidRDefault="00BB31BA" w:rsidP="005D70FD">
      <w:pPr>
        <w:ind w:firstLine="360"/>
        <w:rPr>
          <w:color w:val="000000" w:themeColor="text1"/>
        </w:rPr>
      </w:pPr>
    </w:p>
    <w:p w14:paraId="19967D64" w14:textId="1304D4B3" w:rsidR="00BB31BA" w:rsidRDefault="00BB31BA" w:rsidP="005D70FD">
      <w:pPr>
        <w:ind w:firstLine="360"/>
        <w:rPr>
          <w:color w:val="000000" w:themeColor="text1"/>
        </w:rPr>
      </w:pPr>
    </w:p>
    <w:p w14:paraId="3B60996A" w14:textId="71F229DE" w:rsidR="00BB31BA" w:rsidRDefault="00BB31BA" w:rsidP="005D70FD">
      <w:pPr>
        <w:ind w:firstLine="360"/>
        <w:rPr>
          <w:color w:val="000000" w:themeColor="text1"/>
        </w:rPr>
      </w:pPr>
    </w:p>
    <w:p w14:paraId="723D14B8" w14:textId="4ECF7F64" w:rsidR="00BB31BA" w:rsidRDefault="00BB31BA" w:rsidP="005D70FD">
      <w:pPr>
        <w:ind w:firstLine="360"/>
        <w:rPr>
          <w:color w:val="000000" w:themeColor="text1"/>
        </w:rPr>
      </w:pPr>
    </w:p>
    <w:p w14:paraId="09570A41" w14:textId="254103E9" w:rsidR="00BB31BA" w:rsidRDefault="00BB31BA" w:rsidP="005D70FD">
      <w:pPr>
        <w:ind w:firstLine="360"/>
        <w:rPr>
          <w:color w:val="000000" w:themeColor="text1"/>
        </w:rPr>
      </w:pPr>
    </w:p>
    <w:p w14:paraId="4A3FD890" w14:textId="373093F2" w:rsidR="00BB31BA" w:rsidRDefault="00BB31BA" w:rsidP="005D70FD">
      <w:pPr>
        <w:ind w:firstLine="360"/>
        <w:rPr>
          <w:color w:val="000000" w:themeColor="text1"/>
        </w:rPr>
      </w:pPr>
    </w:p>
    <w:p w14:paraId="5DA86EF3" w14:textId="47761EE6" w:rsidR="00BB31BA" w:rsidRDefault="00BB31BA" w:rsidP="005D70FD">
      <w:pPr>
        <w:ind w:firstLine="360"/>
        <w:rPr>
          <w:color w:val="000000" w:themeColor="text1"/>
        </w:rPr>
      </w:pPr>
    </w:p>
    <w:p w14:paraId="198C2D5B" w14:textId="728498B8" w:rsidR="00BB31BA" w:rsidRDefault="00BB31BA" w:rsidP="005D70FD">
      <w:pPr>
        <w:ind w:firstLine="360"/>
        <w:rPr>
          <w:color w:val="000000" w:themeColor="text1"/>
        </w:rPr>
      </w:pPr>
    </w:p>
    <w:p w14:paraId="63E3AFC5" w14:textId="7FEADBDE" w:rsidR="00BB31BA" w:rsidRDefault="00BB31BA" w:rsidP="005D70FD">
      <w:pPr>
        <w:ind w:firstLine="360"/>
        <w:rPr>
          <w:color w:val="000000" w:themeColor="text1"/>
        </w:rPr>
      </w:pPr>
    </w:p>
    <w:p w14:paraId="7001C2C4" w14:textId="2FC03B1A" w:rsidR="00BB31BA" w:rsidRDefault="00BB31BA" w:rsidP="005D70FD">
      <w:pPr>
        <w:ind w:firstLine="360"/>
        <w:rPr>
          <w:color w:val="000000" w:themeColor="text1"/>
        </w:rPr>
      </w:pPr>
    </w:p>
    <w:p w14:paraId="7CA812B5" w14:textId="1701F169" w:rsidR="00BB31BA" w:rsidRDefault="00BB31BA" w:rsidP="005D70FD">
      <w:pPr>
        <w:ind w:firstLine="360"/>
        <w:rPr>
          <w:color w:val="000000" w:themeColor="text1"/>
        </w:rPr>
      </w:pPr>
    </w:p>
    <w:p w14:paraId="40970BC2" w14:textId="3C0FF7BC" w:rsidR="00BB31BA" w:rsidRDefault="00BB31BA" w:rsidP="005D70FD">
      <w:pPr>
        <w:ind w:firstLine="360"/>
        <w:rPr>
          <w:color w:val="000000" w:themeColor="text1"/>
        </w:rPr>
      </w:pPr>
    </w:p>
    <w:p w14:paraId="4B9FACD4" w14:textId="1BE835AD" w:rsidR="00BB31BA" w:rsidRDefault="00BB31BA" w:rsidP="005D70FD">
      <w:pPr>
        <w:ind w:firstLine="360"/>
        <w:rPr>
          <w:color w:val="000000" w:themeColor="text1"/>
        </w:rPr>
      </w:pPr>
    </w:p>
    <w:p w14:paraId="365FDCE7" w14:textId="3818E470" w:rsidR="00BB31BA" w:rsidRDefault="00BB31BA" w:rsidP="005D70FD">
      <w:pPr>
        <w:ind w:firstLine="360"/>
        <w:rPr>
          <w:color w:val="000000" w:themeColor="text1"/>
        </w:rPr>
      </w:pPr>
    </w:p>
    <w:p w14:paraId="2E005E40" w14:textId="41111E3D" w:rsidR="00BB31BA" w:rsidRDefault="00BB31BA" w:rsidP="005D70FD">
      <w:pPr>
        <w:ind w:firstLine="360"/>
        <w:rPr>
          <w:color w:val="000000" w:themeColor="text1"/>
        </w:rPr>
      </w:pPr>
    </w:p>
    <w:p w14:paraId="48C1E187" w14:textId="230CB13A" w:rsidR="00BB31BA" w:rsidRDefault="00BB31BA" w:rsidP="005D70FD">
      <w:pPr>
        <w:ind w:firstLine="360"/>
        <w:rPr>
          <w:color w:val="000000" w:themeColor="text1"/>
        </w:rPr>
      </w:pPr>
    </w:p>
    <w:p w14:paraId="38F7D4D7" w14:textId="4B638484" w:rsidR="00637772" w:rsidRDefault="00637772" w:rsidP="005D70FD">
      <w:pPr>
        <w:ind w:firstLine="360"/>
        <w:rPr>
          <w:color w:val="000000" w:themeColor="text1"/>
        </w:rPr>
      </w:pPr>
    </w:p>
    <w:p w14:paraId="76DE2884" w14:textId="532342F6" w:rsidR="00637772" w:rsidRDefault="00637772" w:rsidP="005D70FD">
      <w:pPr>
        <w:ind w:firstLine="360"/>
        <w:rPr>
          <w:color w:val="000000" w:themeColor="text1"/>
        </w:rPr>
      </w:pPr>
    </w:p>
    <w:p w14:paraId="0ACCB076" w14:textId="77777777" w:rsidR="00637772" w:rsidRDefault="00637772" w:rsidP="005D70FD">
      <w:pPr>
        <w:ind w:firstLine="360"/>
        <w:rPr>
          <w:color w:val="000000" w:themeColor="text1"/>
        </w:rPr>
      </w:pPr>
    </w:p>
    <w:p w14:paraId="4DA01971" w14:textId="07BE43F8" w:rsidR="00BB31BA" w:rsidRDefault="00BB31BA" w:rsidP="005D70FD">
      <w:pPr>
        <w:ind w:firstLine="360"/>
        <w:rPr>
          <w:color w:val="000000" w:themeColor="text1"/>
        </w:rPr>
      </w:pPr>
    </w:p>
    <w:p w14:paraId="29422CC7" w14:textId="3C2B1975" w:rsidR="00537002" w:rsidRDefault="00537002" w:rsidP="005D70FD">
      <w:pPr>
        <w:ind w:firstLine="360"/>
        <w:rPr>
          <w:color w:val="000000" w:themeColor="text1"/>
        </w:rPr>
      </w:pPr>
    </w:p>
    <w:p w14:paraId="5C7C7073" w14:textId="7C487845" w:rsidR="00537002" w:rsidRDefault="00537002" w:rsidP="005D70FD">
      <w:pPr>
        <w:ind w:firstLine="360"/>
        <w:rPr>
          <w:color w:val="000000" w:themeColor="text1"/>
        </w:rPr>
      </w:pPr>
    </w:p>
    <w:p w14:paraId="033AF7AA" w14:textId="7F1814A2" w:rsidR="00537002" w:rsidRDefault="00537002" w:rsidP="005D70FD">
      <w:pPr>
        <w:ind w:firstLine="360"/>
        <w:rPr>
          <w:color w:val="000000" w:themeColor="text1"/>
        </w:rPr>
      </w:pPr>
    </w:p>
    <w:p w14:paraId="59DC977E" w14:textId="46E04AC5" w:rsidR="00537002" w:rsidRDefault="00537002" w:rsidP="005D70FD">
      <w:pPr>
        <w:ind w:firstLine="360"/>
        <w:rPr>
          <w:color w:val="000000" w:themeColor="text1"/>
        </w:rPr>
      </w:pPr>
    </w:p>
    <w:p w14:paraId="25A15304" w14:textId="5A929E27" w:rsidR="00537002" w:rsidRDefault="00537002" w:rsidP="005D70FD">
      <w:pPr>
        <w:ind w:firstLine="360"/>
        <w:rPr>
          <w:color w:val="000000" w:themeColor="text1"/>
        </w:rPr>
      </w:pPr>
    </w:p>
    <w:p w14:paraId="45CA2B1D" w14:textId="527BDD68" w:rsidR="00537002" w:rsidRDefault="00537002" w:rsidP="005D70FD">
      <w:pPr>
        <w:ind w:firstLine="360"/>
        <w:rPr>
          <w:color w:val="000000" w:themeColor="text1"/>
        </w:rPr>
      </w:pPr>
    </w:p>
    <w:p w14:paraId="74E9BB2A" w14:textId="0FE9E202" w:rsidR="00537002" w:rsidRDefault="00537002" w:rsidP="005D70FD">
      <w:pPr>
        <w:ind w:firstLine="360"/>
        <w:rPr>
          <w:color w:val="000000" w:themeColor="text1"/>
        </w:rPr>
      </w:pPr>
    </w:p>
    <w:p w14:paraId="1A9029DD" w14:textId="4256DE0E" w:rsidR="00537002" w:rsidRDefault="00537002" w:rsidP="005D70FD">
      <w:pPr>
        <w:ind w:firstLine="360"/>
        <w:rPr>
          <w:color w:val="000000" w:themeColor="text1"/>
        </w:rPr>
      </w:pPr>
    </w:p>
    <w:p w14:paraId="199187C5" w14:textId="30CF727A" w:rsidR="00537002" w:rsidRDefault="00537002" w:rsidP="005D70FD">
      <w:pPr>
        <w:ind w:firstLine="360"/>
        <w:rPr>
          <w:color w:val="000000" w:themeColor="text1"/>
        </w:rPr>
      </w:pPr>
    </w:p>
    <w:p w14:paraId="21677336" w14:textId="694E297F" w:rsidR="00537002" w:rsidRDefault="00537002" w:rsidP="005D70FD">
      <w:pPr>
        <w:ind w:firstLine="360"/>
        <w:rPr>
          <w:color w:val="000000" w:themeColor="text1"/>
        </w:rPr>
      </w:pPr>
    </w:p>
    <w:p w14:paraId="769ACF5D" w14:textId="5C2FD402" w:rsidR="00537002" w:rsidRDefault="00537002" w:rsidP="005D70FD">
      <w:pPr>
        <w:ind w:firstLine="360"/>
        <w:rPr>
          <w:color w:val="000000" w:themeColor="text1"/>
        </w:rPr>
      </w:pPr>
    </w:p>
    <w:p w14:paraId="31E53DD3" w14:textId="58CCE70A" w:rsidR="00537002" w:rsidRDefault="00537002" w:rsidP="005D70FD">
      <w:pPr>
        <w:ind w:firstLine="360"/>
        <w:rPr>
          <w:color w:val="000000" w:themeColor="text1"/>
        </w:rPr>
      </w:pPr>
    </w:p>
    <w:p w14:paraId="47C860B8" w14:textId="2C9DE8E6" w:rsidR="00537002" w:rsidRDefault="00537002" w:rsidP="005D70FD">
      <w:pPr>
        <w:ind w:firstLine="360"/>
        <w:rPr>
          <w:color w:val="000000" w:themeColor="text1"/>
        </w:rPr>
      </w:pPr>
    </w:p>
    <w:p w14:paraId="40FC9160" w14:textId="527636CD" w:rsidR="00537002" w:rsidRDefault="00537002" w:rsidP="005D70FD">
      <w:pPr>
        <w:ind w:firstLine="360"/>
        <w:rPr>
          <w:color w:val="000000" w:themeColor="text1"/>
        </w:rPr>
      </w:pPr>
    </w:p>
    <w:p w14:paraId="1C2133FC" w14:textId="01DF1DFA" w:rsidR="00537002" w:rsidRDefault="00537002" w:rsidP="005D70FD">
      <w:pPr>
        <w:ind w:firstLine="360"/>
        <w:rPr>
          <w:color w:val="000000" w:themeColor="text1"/>
        </w:rPr>
      </w:pPr>
    </w:p>
    <w:p w14:paraId="678DA26F" w14:textId="1DBDC110" w:rsidR="00537002" w:rsidRDefault="00537002" w:rsidP="005D70FD">
      <w:pPr>
        <w:ind w:firstLine="360"/>
        <w:rPr>
          <w:color w:val="000000" w:themeColor="text1"/>
        </w:rPr>
      </w:pPr>
    </w:p>
    <w:p w14:paraId="6A459B5B" w14:textId="3247623E" w:rsidR="00537002" w:rsidRDefault="00537002" w:rsidP="00E8633D">
      <w:pPr>
        <w:ind w:firstLine="0"/>
        <w:rPr>
          <w:color w:val="000000" w:themeColor="text1"/>
        </w:rPr>
      </w:pPr>
    </w:p>
    <w:p w14:paraId="7790B84A" w14:textId="77777777" w:rsidR="009E0E9B" w:rsidRPr="005D70FD" w:rsidRDefault="009E0E9B" w:rsidP="00E8633D">
      <w:pPr>
        <w:ind w:firstLine="0"/>
        <w:rPr>
          <w:color w:val="000000" w:themeColor="text1"/>
        </w:rPr>
      </w:pPr>
    </w:p>
    <w:p w14:paraId="096F1E85" w14:textId="19C1E2BB" w:rsidR="005B0964" w:rsidRDefault="005B0964" w:rsidP="002F32CA">
      <w:pPr>
        <w:pStyle w:val="Cabealho1"/>
        <w:numPr>
          <w:ilvl w:val="0"/>
          <w:numId w:val="21"/>
        </w:numPr>
      </w:pPr>
      <w:bookmarkStart w:id="1492" w:name="_Toc517606831"/>
      <w:bookmarkStart w:id="1493" w:name="_Ref518332933"/>
      <w:bookmarkStart w:id="1494" w:name="_Toc519372191"/>
      <w:r>
        <w:lastRenderedPageBreak/>
        <w:t>Solução Propost</w:t>
      </w:r>
      <w:r w:rsidR="00715133">
        <w:t>a</w:t>
      </w:r>
      <w:bookmarkEnd w:id="1490"/>
      <w:bookmarkEnd w:id="1492"/>
      <w:bookmarkEnd w:id="1493"/>
      <w:bookmarkEnd w:id="1494"/>
    </w:p>
    <w:p w14:paraId="06F293C9" w14:textId="7DC00DAE" w:rsidR="005B0964" w:rsidRDefault="00EA621A" w:rsidP="00F0215D">
      <w:pPr>
        <w:ind w:firstLine="0"/>
      </w:pPr>
      <w:r>
        <w:t xml:space="preserve">O foco deste </w:t>
      </w:r>
      <w:r w:rsidR="00D96F78">
        <w:t>capítulo</w:t>
      </w:r>
      <w:r>
        <w:t xml:space="preserve"> </w:t>
      </w:r>
      <w:r w:rsidR="00255211">
        <w:t>é</w:t>
      </w:r>
      <w:r>
        <w:t xml:space="preserve"> </w:t>
      </w:r>
      <w:r w:rsidR="00750DFB">
        <w:t>a proposta</w:t>
      </w:r>
      <w:r w:rsidR="002C668B">
        <w:t xml:space="preserve"> do projeto </w:t>
      </w:r>
      <w:r w:rsidR="00586D10">
        <w:t>implementado</w:t>
      </w:r>
      <w:r w:rsidR="002C668B">
        <w:t xml:space="preserve">, </w:t>
      </w:r>
      <w:r w:rsidR="00586D10">
        <w:t>descrevendo</w:t>
      </w:r>
      <w:r w:rsidR="002C668B">
        <w:t xml:space="preserve"> a estrutura da aplicação</w:t>
      </w:r>
      <w:r w:rsidR="00586D10">
        <w:t xml:space="preserve"> e</w:t>
      </w:r>
      <w:r w:rsidR="002C668B">
        <w:t xml:space="preserve"> a </w:t>
      </w:r>
      <w:r w:rsidR="00734E44">
        <w:t>arquitetura</w:t>
      </w:r>
      <w:r w:rsidR="0010015E">
        <w:t xml:space="preserve"> </w:t>
      </w:r>
      <w:r w:rsidR="0010015E">
        <w:rPr>
          <w:i/>
        </w:rPr>
        <w:t xml:space="preserve">4 </w:t>
      </w:r>
      <w:r w:rsidR="00255211">
        <w:rPr>
          <w:i/>
        </w:rPr>
        <w:t>Layer</w:t>
      </w:r>
      <w:r w:rsidR="003F6C39" w:rsidRPr="005751E9">
        <w:rPr>
          <w:i/>
        </w:rPr>
        <w:t xml:space="preserve"> Canvas</w:t>
      </w:r>
      <w:r w:rsidR="002C668B">
        <w:t xml:space="preserve"> estabelecid</w:t>
      </w:r>
      <w:r w:rsidR="003F6C39">
        <w:t>a</w:t>
      </w:r>
      <w:r w:rsidR="002C668B">
        <w:t xml:space="preserve"> pela </w:t>
      </w:r>
      <w:r w:rsidR="002C668B" w:rsidRPr="00856292">
        <w:rPr>
          <w:i/>
        </w:rPr>
        <w:t>OutSy</w:t>
      </w:r>
      <w:r w:rsidR="00750DFB" w:rsidRPr="00856292">
        <w:rPr>
          <w:i/>
        </w:rPr>
        <w:t>s</w:t>
      </w:r>
      <w:r w:rsidR="002C668B" w:rsidRPr="00856292">
        <w:rPr>
          <w:i/>
        </w:rPr>
        <w:t>tems</w:t>
      </w:r>
      <w:r w:rsidR="00856292" w:rsidRPr="00856292">
        <w:t>,</w:t>
      </w:r>
      <w:r w:rsidR="00F0215D">
        <w:t xml:space="preserve"> </w:t>
      </w:r>
      <w:r w:rsidR="008C3173">
        <w:t>n</w:t>
      </w:r>
      <w:r w:rsidR="00586D10">
        <w:t xml:space="preserve">a secção </w:t>
      </w:r>
      <w:r w:rsidR="00F0215D">
        <w:fldChar w:fldCharType="begin"/>
      </w:r>
      <w:r w:rsidR="00F0215D">
        <w:instrText xml:space="preserve"> REF _Ref512643363 \n \h </w:instrText>
      </w:r>
      <w:r w:rsidR="00F0215D">
        <w:fldChar w:fldCharType="separate"/>
      </w:r>
      <w:r w:rsidR="00B73B54">
        <w:t>3.1</w:t>
      </w:r>
      <w:r w:rsidR="00F0215D">
        <w:fldChar w:fldCharType="end"/>
      </w:r>
      <w:r w:rsidR="002C668B">
        <w:t>, a base de dados da aplicação</w:t>
      </w:r>
      <w:r w:rsidR="00255211">
        <w:t>,</w:t>
      </w:r>
      <w:r w:rsidR="00F0215D">
        <w:t xml:space="preserve"> </w:t>
      </w:r>
      <w:r w:rsidR="008C3173">
        <w:t>n</w:t>
      </w:r>
      <w:r w:rsidR="00586D10">
        <w:t>a</w:t>
      </w:r>
      <w:r w:rsidR="008C3173">
        <w:t xml:space="preserve"> secção</w:t>
      </w:r>
      <w:r w:rsidR="00586D10">
        <w:t xml:space="preserve"> </w:t>
      </w:r>
      <w:r w:rsidR="00F0215D">
        <w:fldChar w:fldCharType="begin"/>
      </w:r>
      <w:r w:rsidR="00F0215D">
        <w:instrText xml:space="preserve"> REF _Ref512097913 \n \h </w:instrText>
      </w:r>
      <w:r w:rsidR="00F0215D">
        <w:fldChar w:fldCharType="separate"/>
      </w:r>
      <w:r w:rsidR="00B73B54">
        <w:t>3.2</w:t>
      </w:r>
      <w:r w:rsidR="00F0215D">
        <w:fldChar w:fldCharType="end"/>
      </w:r>
      <w:r w:rsidR="002C668B">
        <w:t xml:space="preserve">, os </w:t>
      </w:r>
      <w:r w:rsidR="002C668B" w:rsidRPr="00353697">
        <w:rPr>
          <w:i/>
        </w:rPr>
        <w:t>wireframes</w:t>
      </w:r>
      <w:r w:rsidR="002C668B">
        <w:t xml:space="preserve"> que demonstram alguns exemplos de </w:t>
      </w:r>
      <w:r w:rsidR="00673FD1">
        <w:t>página</w:t>
      </w:r>
      <w:r w:rsidR="002C668B">
        <w:t xml:space="preserve">s que compõem </w:t>
      </w:r>
      <w:r w:rsidR="003F566D">
        <w:t>a aplicação</w:t>
      </w:r>
      <w:r w:rsidR="002C668B">
        <w:t xml:space="preserve"> </w:t>
      </w:r>
      <w:r w:rsidR="004845D2" w:rsidRPr="004845D2">
        <w:rPr>
          <w:i/>
        </w:rPr>
        <w:t>web</w:t>
      </w:r>
      <w:r w:rsidR="008C3173">
        <w:t>, n</w:t>
      </w:r>
      <w:r w:rsidR="00586D10">
        <w:t>a</w:t>
      </w:r>
      <w:r w:rsidR="008C3173">
        <w:t xml:space="preserve"> secção</w:t>
      </w:r>
      <w:r w:rsidR="00586D10">
        <w:t xml:space="preserve"> </w:t>
      </w:r>
      <w:r w:rsidR="00586D10" w:rsidRPr="00255211">
        <w:fldChar w:fldCharType="begin"/>
      </w:r>
      <w:r w:rsidR="00586D10" w:rsidRPr="00255211">
        <w:instrText xml:space="preserve"> REF _Ref512643431 \n \h </w:instrText>
      </w:r>
      <w:r w:rsidR="00586D10">
        <w:instrText xml:space="preserve"> \* MERGEFORMAT </w:instrText>
      </w:r>
      <w:r w:rsidR="00586D10" w:rsidRPr="00255211">
        <w:fldChar w:fldCharType="separate"/>
      </w:r>
      <w:r w:rsidR="00B73B54">
        <w:t>3.3</w:t>
      </w:r>
      <w:r w:rsidR="00586D10" w:rsidRPr="00255211">
        <w:fldChar w:fldCharType="end"/>
      </w:r>
      <w:r w:rsidR="00586D10">
        <w:t xml:space="preserve">, </w:t>
      </w:r>
      <w:r w:rsidR="008C3173">
        <w:t xml:space="preserve">e, por último, </w:t>
      </w:r>
      <w:r w:rsidR="002C668B">
        <w:t>alguma l</w:t>
      </w:r>
      <w:r w:rsidR="003F6C39">
        <w:t>ó</w:t>
      </w:r>
      <w:r w:rsidR="002C668B">
        <w:t xml:space="preserve">gica para </w:t>
      </w:r>
      <w:r w:rsidR="008C3173">
        <w:t xml:space="preserve">implementar os requisitos </w:t>
      </w:r>
      <w:r w:rsidR="002C668B">
        <w:t>funci</w:t>
      </w:r>
      <w:r w:rsidR="00F0215D">
        <w:t>ona</w:t>
      </w:r>
      <w:r w:rsidR="008C3173">
        <w:t>is mais relevantes,</w:t>
      </w:r>
      <w:r w:rsidR="00F0215D">
        <w:t xml:space="preserve"> </w:t>
      </w:r>
      <w:r w:rsidR="008C3173">
        <w:t>nas secções</w:t>
      </w:r>
      <w:r w:rsidR="00F0215D">
        <w:t xml:space="preserve"> </w:t>
      </w:r>
      <w:r w:rsidR="00F0215D">
        <w:fldChar w:fldCharType="begin"/>
      </w:r>
      <w:r w:rsidR="00F0215D">
        <w:instrText xml:space="preserve"> REF _Ref518335896 \n \h </w:instrText>
      </w:r>
      <w:r w:rsidR="00F0215D">
        <w:fldChar w:fldCharType="separate"/>
      </w:r>
      <w:r w:rsidR="00B73B54">
        <w:t>3.4</w:t>
      </w:r>
      <w:r w:rsidR="00F0215D">
        <w:fldChar w:fldCharType="end"/>
      </w:r>
      <w:r w:rsidR="00F0215D">
        <w:t xml:space="preserve"> e </w:t>
      </w:r>
      <w:r w:rsidR="00F0215D">
        <w:fldChar w:fldCharType="begin"/>
      </w:r>
      <w:r w:rsidR="00F0215D">
        <w:instrText xml:space="preserve"> REF _Ref518335915 \n \h </w:instrText>
      </w:r>
      <w:r w:rsidR="00F0215D">
        <w:fldChar w:fldCharType="separate"/>
      </w:r>
      <w:r w:rsidR="00B73B54">
        <w:t>3.5</w:t>
      </w:r>
      <w:r w:rsidR="00F0215D">
        <w:fldChar w:fldCharType="end"/>
      </w:r>
      <w:r w:rsidR="00F0215D">
        <w:t>.</w:t>
      </w:r>
    </w:p>
    <w:p w14:paraId="231C33BA" w14:textId="414E0831" w:rsidR="005B0964" w:rsidRDefault="003F566D" w:rsidP="002F32CA">
      <w:pPr>
        <w:pStyle w:val="Cabealho2"/>
        <w:numPr>
          <w:ilvl w:val="1"/>
          <w:numId w:val="28"/>
        </w:numPr>
      </w:pPr>
      <w:bookmarkStart w:id="1495" w:name="_Ref512643363"/>
      <w:bookmarkStart w:id="1496" w:name="_Toc517606832"/>
      <w:bookmarkStart w:id="1497" w:name="_Toc519372192"/>
      <w:r>
        <w:t>Arquitetura do projeto</w:t>
      </w:r>
      <w:bookmarkEnd w:id="1495"/>
      <w:bookmarkEnd w:id="1496"/>
      <w:bookmarkEnd w:id="1497"/>
    </w:p>
    <w:p w14:paraId="73039B01" w14:textId="6953252D" w:rsidR="00A10A74" w:rsidDel="002B2656" w:rsidRDefault="00255211" w:rsidP="00194211">
      <w:pPr>
        <w:ind w:firstLine="0"/>
        <w:rPr>
          <w:del w:id="1498" w:author="Diogo Aires" w:date="2018-07-14T21:03:00Z"/>
        </w:rPr>
      </w:pPr>
      <w:bookmarkStart w:id="1499" w:name="_Toc512102634"/>
      <w:r>
        <w:t>Tal c</w:t>
      </w:r>
      <w:r w:rsidR="00EA621A" w:rsidRPr="00A7768C">
        <w:t xml:space="preserve">omo </w:t>
      </w:r>
      <w:r>
        <w:t xml:space="preserve">grande parte dos </w:t>
      </w:r>
      <w:r w:rsidR="00194211">
        <w:t>projeto</w:t>
      </w:r>
      <w:r>
        <w:t>s</w:t>
      </w:r>
      <w:r w:rsidR="00EA621A" w:rsidRPr="00A7768C">
        <w:t xml:space="preserve"> desenvolvid</w:t>
      </w:r>
      <w:r w:rsidR="00194211">
        <w:t>o</w:t>
      </w:r>
      <w:r>
        <w:t>s</w:t>
      </w:r>
      <w:r w:rsidR="00EA621A" w:rsidRPr="00A7768C">
        <w:t xml:space="preserve"> na arquitetura </w:t>
      </w:r>
      <w:r w:rsidR="00EA621A" w:rsidRPr="00856292">
        <w:rPr>
          <w:i/>
        </w:rPr>
        <w:t>OutSystems</w:t>
      </w:r>
      <w:bookmarkEnd w:id="1499"/>
      <w:r w:rsidR="00A7768C" w:rsidRPr="00A7768C">
        <w:t>, IView é estruturada</w:t>
      </w:r>
      <w:r w:rsidR="00A7768C">
        <w:t xml:space="preserve"> seguindo o pa</w:t>
      </w:r>
      <w:r w:rsidR="001E33F9">
        <w:t xml:space="preserve">drão de </w:t>
      </w:r>
      <w:r w:rsidR="001E33F9" w:rsidRPr="0010015E">
        <w:rPr>
          <w:i/>
        </w:rPr>
        <w:t xml:space="preserve">4 </w:t>
      </w:r>
      <w:r w:rsidR="001E33F9" w:rsidRPr="005751E9">
        <w:rPr>
          <w:i/>
        </w:rPr>
        <w:t>Layer Canvas</w:t>
      </w:r>
      <w:r w:rsidR="001E33F9">
        <w:t>,</w:t>
      </w:r>
      <w:r w:rsidR="00EA621A" w:rsidRPr="00A7768C">
        <w:t xml:space="preserve"> </w:t>
      </w:r>
      <w:r w:rsidR="00194211">
        <w:t>que</w:t>
      </w:r>
      <w:r w:rsidR="00A7768C" w:rsidRPr="00A7768C">
        <w:t xml:space="preserve"> promove a abstração correta de serviços reutilizáveis, o isolamento correto de módulos funcionais distinto</w:t>
      </w:r>
      <w:r w:rsidR="0010015E">
        <w:t>s e a partilha dos mesmos por vá</w:t>
      </w:r>
      <w:r w:rsidR="00A7768C" w:rsidRPr="00A7768C">
        <w:t>rias aplicações desenvolvidas em conjunto.</w:t>
      </w:r>
      <w:r w:rsidR="00194211">
        <w:t xml:space="preserve"> </w:t>
      </w:r>
      <w:r w:rsidR="001B3FA4">
        <w:t xml:space="preserve">A </w:t>
      </w:r>
      <w:r w:rsidR="0044762E">
        <w:fldChar w:fldCharType="begin"/>
      </w:r>
      <w:r w:rsidR="0044762E">
        <w:instrText xml:space="preserve"> REF _Ref512544904 \h </w:instrText>
      </w:r>
      <w:r w:rsidR="0044762E">
        <w:fldChar w:fldCharType="separate"/>
      </w:r>
      <w:r w:rsidR="00B73B54">
        <w:t xml:space="preserve">Figura </w:t>
      </w:r>
      <w:r w:rsidR="00B73B54">
        <w:rPr>
          <w:noProof/>
        </w:rPr>
        <w:t>9</w:t>
      </w:r>
      <w:r w:rsidR="0044762E">
        <w:fldChar w:fldCharType="end"/>
      </w:r>
      <w:r w:rsidR="0044762E">
        <w:t xml:space="preserve"> </w:t>
      </w:r>
      <w:r w:rsidR="001B3FA4">
        <w:t>demonstra uma breve representação e descriçã</w:t>
      </w:r>
      <w:r w:rsidR="004825E9">
        <w:t>o desta estrutura, descrevendo cada uma das camadas.</w:t>
      </w:r>
    </w:p>
    <w:p w14:paraId="49816308" w14:textId="77777777" w:rsidR="007F30F4" w:rsidRDefault="007F30F4" w:rsidP="00194211">
      <w:pPr>
        <w:ind w:firstLine="0"/>
      </w:pPr>
    </w:p>
    <w:p w14:paraId="6C5E7377" w14:textId="77777777" w:rsidR="0044762E" w:rsidRDefault="0044762E" w:rsidP="00255211">
      <w:pPr>
        <w:pStyle w:val="imagens"/>
        <w:jc w:val="both"/>
      </w:pPr>
      <w:r>
        <w:drawing>
          <wp:inline distT="0" distB="0" distL="0" distR="0" wp14:anchorId="7EB5F6FA" wp14:editId="6B7536AD">
            <wp:extent cx="5398079" cy="3257932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4 layers image 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079" cy="3257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0910A" w14:textId="28AC889D" w:rsidR="004B079E" w:rsidDel="002B2656" w:rsidRDefault="0044762E" w:rsidP="0044762E">
      <w:pPr>
        <w:pStyle w:val="Legenda"/>
        <w:ind w:firstLine="708"/>
        <w:rPr>
          <w:del w:id="1500" w:author="Diogo Aires" w:date="2018-07-14T21:03:00Z"/>
        </w:rPr>
      </w:pPr>
      <w:bookmarkStart w:id="1501" w:name="_Ref512544904"/>
      <w:bookmarkStart w:id="1502" w:name="_Toc519372239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9</w:t>
      </w:r>
      <w:r w:rsidR="00FA37B9">
        <w:rPr>
          <w:noProof/>
        </w:rPr>
        <w:fldChar w:fldCharType="end"/>
      </w:r>
      <w:bookmarkEnd w:id="1501"/>
      <w:r>
        <w:t xml:space="preserve"> - </w:t>
      </w:r>
      <w:r w:rsidRPr="00452574">
        <w:t xml:space="preserve">Estrutura </w:t>
      </w:r>
      <w:r w:rsidRPr="0010015E">
        <w:rPr>
          <w:i/>
        </w:rPr>
        <w:t>4 Layer Canvas</w:t>
      </w:r>
      <w:r w:rsidR="002B1FE7">
        <w:t>.</w:t>
      </w:r>
      <w:bookmarkEnd w:id="1502"/>
    </w:p>
    <w:p w14:paraId="1F072492" w14:textId="77777777" w:rsidR="007F30F4" w:rsidRPr="00476335" w:rsidRDefault="007F30F4" w:rsidP="002B2656">
      <w:pPr>
        <w:pStyle w:val="Legenda"/>
        <w:ind w:firstLine="708"/>
        <w:pPrChange w:id="1503" w:author="Diogo Aires" w:date="2018-07-14T21:03:00Z">
          <w:pPr/>
        </w:pPrChange>
      </w:pPr>
    </w:p>
    <w:p w14:paraId="254933BB" w14:textId="402F9332" w:rsidR="003E7F0D" w:rsidRDefault="003E7F0D" w:rsidP="00F30886">
      <w:pPr>
        <w:spacing w:before="120"/>
        <w:ind w:firstLine="391"/>
      </w:pPr>
      <w:r>
        <w:t xml:space="preserve">Em termos da arquitetura da IView </w:t>
      </w:r>
      <w:r w:rsidR="00BD773D">
        <w:t>a</w:t>
      </w:r>
      <w:r w:rsidR="000A5426">
        <w:t xml:space="preserve">s quatro </w:t>
      </w:r>
      <w:r w:rsidR="000A5426" w:rsidRPr="00353697">
        <w:rPr>
          <w:i/>
        </w:rPr>
        <w:t>layers</w:t>
      </w:r>
      <w:r w:rsidR="000A5426">
        <w:t xml:space="preserve"> s</w:t>
      </w:r>
      <w:r w:rsidR="00BD773D">
        <w:t>ão</w:t>
      </w:r>
      <w:r>
        <w:t>:</w:t>
      </w:r>
    </w:p>
    <w:p w14:paraId="04525398" w14:textId="479B5493" w:rsidR="003E7F0D" w:rsidRDefault="003E7F0D" w:rsidP="00E8633D">
      <w:pPr>
        <w:pStyle w:val="PargrafodaLista"/>
        <w:numPr>
          <w:ilvl w:val="0"/>
          <w:numId w:val="1"/>
        </w:numPr>
        <w:spacing w:before="120"/>
        <w:ind w:left="714" w:hanging="357"/>
      </w:pPr>
      <w:r w:rsidRPr="0010015E">
        <w:rPr>
          <w:i/>
        </w:rPr>
        <w:t>Orchestration Layer</w:t>
      </w:r>
      <w:r>
        <w:t xml:space="preserve"> – este projeto não inclui qualquer m</w:t>
      </w:r>
      <w:r w:rsidR="003F6C39">
        <w:t>ó</w:t>
      </w:r>
      <w:r>
        <w:t xml:space="preserve">dulo ou elemento que pertença a esta </w:t>
      </w:r>
      <w:r w:rsidRPr="0010015E">
        <w:rPr>
          <w:i/>
        </w:rPr>
        <w:t>layer</w:t>
      </w:r>
      <w:r w:rsidR="001E33F9">
        <w:t>;</w:t>
      </w:r>
    </w:p>
    <w:p w14:paraId="655DACB5" w14:textId="32F70D66" w:rsidR="003E7F0D" w:rsidRDefault="003E7F0D" w:rsidP="00E8633D">
      <w:pPr>
        <w:pStyle w:val="PargrafodaLista"/>
        <w:numPr>
          <w:ilvl w:val="0"/>
          <w:numId w:val="1"/>
        </w:numPr>
        <w:spacing w:before="120"/>
        <w:ind w:left="714" w:hanging="357"/>
      </w:pPr>
      <w:r w:rsidRPr="0010015E">
        <w:rPr>
          <w:i/>
        </w:rPr>
        <w:t>End User Layer</w:t>
      </w:r>
      <w:r>
        <w:t xml:space="preserve"> – sendo que o projeto é composto por duas aplicações, </w:t>
      </w:r>
      <w:r w:rsidR="004845D2" w:rsidRPr="004845D2">
        <w:rPr>
          <w:i/>
        </w:rPr>
        <w:t>web</w:t>
      </w:r>
      <w:r>
        <w:t xml:space="preserve"> e </w:t>
      </w:r>
      <w:r w:rsidR="004845D2" w:rsidRPr="004845D2">
        <w:rPr>
          <w:i/>
        </w:rPr>
        <w:t>mobile</w:t>
      </w:r>
      <w:r>
        <w:t xml:space="preserve">, </w:t>
      </w:r>
      <w:r w:rsidR="00400C79">
        <w:t xml:space="preserve">o projeto </w:t>
      </w:r>
      <w:del w:id="1504" w:author="Diogo Aires" w:date="2018-07-14T21:04:00Z">
        <w:r w:rsidR="00400C79" w:rsidDel="002B2656">
          <w:delText xml:space="preserve">utiliza </w:delText>
        </w:r>
      </w:del>
      <w:ins w:id="1505" w:author="Diogo Aires" w:date="2018-07-14T21:04:00Z">
        <w:r w:rsidR="002B2656">
          <w:t xml:space="preserve">inclui </w:t>
        </w:r>
      </w:ins>
      <w:r w:rsidR="00400C79">
        <w:t xml:space="preserve">a </w:t>
      </w:r>
      <w:r w:rsidR="004845D2" w:rsidRPr="004845D2">
        <w:rPr>
          <w:i/>
        </w:rPr>
        <w:t>Web</w:t>
      </w:r>
      <w:r w:rsidR="00400C79" w:rsidRPr="0010015E">
        <w:rPr>
          <w:i/>
        </w:rPr>
        <w:t>_UI</w:t>
      </w:r>
      <w:r w:rsidR="00400C79" w:rsidRPr="00A72B0D">
        <w:t xml:space="preserve"> </w:t>
      </w:r>
      <w:r w:rsidR="00400C79" w:rsidRPr="005751E9">
        <w:t>e</w:t>
      </w:r>
      <w:r w:rsidR="00400C79" w:rsidRPr="00A72B0D">
        <w:t xml:space="preserve"> </w:t>
      </w:r>
      <w:r w:rsidR="00400C79" w:rsidRPr="0010015E">
        <w:rPr>
          <w:i/>
        </w:rPr>
        <w:t>App_UI</w:t>
      </w:r>
      <w:r w:rsidR="001E33F9">
        <w:t>;</w:t>
      </w:r>
    </w:p>
    <w:p w14:paraId="79DC81E1" w14:textId="23B0A610" w:rsidR="00434A84" w:rsidRDefault="008A2D3D" w:rsidP="00E8633D">
      <w:pPr>
        <w:pStyle w:val="PargrafodaLista"/>
        <w:numPr>
          <w:ilvl w:val="0"/>
          <w:numId w:val="1"/>
        </w:numPr>
        <w:spacing w:before="120"/>
        <w:ind w:left="714" w:hanging="357"/>
      </w:pPr>
      <w:r w:rsidRPr="005751E9">
        <w:rPr>
          <w:i/>
        </w:rPr>
        <w:t>Core Layer</w:t>
      </w:r>
      <w:r>
        <w:t xml:space="preserve"> – esta </w:t>
      </w:r>
      <w:r w:rsidRPr="00353697">
        <w:rPr>
          <w:i/>
        </w:rPr>
        <w:t>layer</w:t>
      </w:r>
      <w:r w:rsidR="00194211">
        <w:t xml:space="preserve"> </w:t>
      </w:r>
      <w:r w:rsidR="00255211">
        <w:t>é</w:t>
      </w:r>
      <w:r w:rsidR="00194211">
        <w:t xml:space="preserve"> composta pelo modulo </w:t>
      </w:r>
      <w:r w:rsidR="00194211" w:rsidRPr="00255211">
        <w:rPr>
          <w:i/>
        </w:rPr>
        <w:t>IViewCore</w:t>
      </w:r>
      <w:r w:rsidR="00194211">
        <w:t>,</w:t>
      </w:r>
      <w:r w:rsidR="00255211">
        <w:t xml:space="preserve"> onde é desenvolvida</w:t>
      </w:r>
      <w:r>
        <w:t xml:space="preserve"> a base de dados e algumas estruturas partilhadas</w:t>
      </w:r>
      <w:r w:rsidR="001E33F9">
        <w:t>;</w:t>
      </w:r>
    </w:p>
    <w:p w14:paraId="1B6F9A57" w14:textId="52774877" w:rsidR="009B0A80" w:rsidRDefault="009B0A80" w:rsidP="00E8633D">
      <w:pPr>
        <w:pStyle w:val="PargrafodaLista"/>
        <w:numPr>
          <w:ilvl w:val="0"/>
          <w:numId w:val="1"/>
        </w:numPr>
        <w:spacing w:before="120"/>
        <w:ind w:left="714" w:hanging="357"/>
      </w:pPr>
      <w:r w:rsidRPr="005751E9">
        <w:rPr>
          <w:i/>
        </w:rPr>
        <w:t>Library Layer</w:t>
      </w:r>
      <w:r>
        <w:t xml:space="preserve"> –</w:t>
      </w:r>
      <w:r w:rsidR="00255211">
        <w:t xml:space="preserve"> </w:t>
      </w:r>
      <w:r w:rsidR="0010015E">
        <w:t>este projeto</w:t>
      </w:r>
      <w:r w:rsidR="00255211">
        <w:t xml:space="preserve"> inclui </w:t>
      </w:r>
      <w:r w:rsidR="008D75DD">
        <w:t xml:space="preserve">várias </w:t>
      </w:r>
      <w:r>
        <w:t>dependências</w:t>
      </w:r>
      <w:r w:rsidR="008D75DD">
        <w:t>, as mais notáveis são</w:t>
      </w:r>
      <w:r>
        <w:t>:</w:t>
      </w:r>
    </w:p>
    <w:p w14:paraId="2380A9FD" w14:textId="25EB5AAC" w:rsidR="009B0A80" w:rsidRDefault="009B0A80" w:rsidP="00E8633D">
      <w:pPr>
        <w:pStyle w:val="PargrafodaLista"/>
        <w:numPr>
          <w:ilvl w:val="1"/>
          <w:numId w:val="1"/>
        </w:numPr>
        <w:spacing w:before="120"/>
        <w:ind w:left="1071" w:hanging="357"/>
      </w:pPr>
      <w:r w:rsidRPr="005751E9">
        <w:rPr>
          <w:i/>
        </w:rPr>
        <w:lastRenderedPageBreak/>
        <w:t>Liverpool Template</w:t>
      </w:r>
      <w:r w:rsidR="001E33F9">
        <w:t>;</w:t>
      </w:r>
    </w:p>
    <w:p w14:paraId="1A061319" w14:textId="1F0BDC1F" w:rsidR="009B0A80" w:rsidRPr="005751E9" w:rsidRDefault="009B0A80" w:rsidP="00E8633D">
      <w:pPr>
        <w:pStyle w:val="PargrafodaLista"/>
        <w:numPr>
          <w:ilvl w:val="1"/>
          <w:numId w:val="1"/>
        </w:numPr>
        <w:spacing w:before="120"/>
        <w:ind w:left="1071" w:hanging="357"/>
        <w:rPr>
          <w:i/>
        </w:rPr>
      </w:pPr>
      <w:r w:rsidRPr="005751E9">
        <w:rPr>
          <w:i/>
        </w:rPr>
        <w:t>Silk UI</w:t>
      </w:r>
      <w:r w:rsidR="001E33F9" w:rsidRPr="005751E9">
        <w:rPr>
          <w:i/>
        </w:rPr>
        <w:t>;</w:t>
      </w:r>
    </w:p>
    <w:p w14:paraId="0217346A" w14:textId="77777777" w:rsidR="005751E9" w:rsidRDefault="009B0A80" w:rsidP="00E8633D">
      <w:pPr>
        <w:pStyle w:val="PargrafodaLista"/>
        <w:numPr>
          <w:ilvl w:val="1"/>
          <w:numId w:val="1"/>
        </w:numPr>
        <w:spacing w:before="120"/>
        <w:ind w:left="1071" w:hanging="357"/>
      </w:pPr>
      <w:r w:rsidRPr="005751E9">
        <w:rPr>
          <w:i/>
        </w:rPr>
        <w:t>Html2PdfConverte</w:t>
      </w:r>
      <w:r w:rsidR="001E33F9" w:rsidRPr="005751E9">
        <w:rPr>
          <w:i/>
        </w:rPr>
        <w:t>r</w:t>
      </w:r>
      <w:r w:rsidR="005751E9">
        <w:t>;</w:t>
      </w:r>
    </w:p>
    <w:p w14:paraId="3A59D4FE" w14:textId="77777777" w:rsidR="005751E9" w:rsidRDefault="005751E9" w:rsidP="00E8633D">
      <w:pPr>
        <w:pStyle w:val="PargrafodaLista"/>
        <w:numPr>
          <w:ilvl w:val="1"/>
          <w:numId w:val="1"/>
        </w:numPr>
        <w:spacing w:before="120"/>
        <w:ind w:left="1071" w:hanging="357"/>
      </w:pPr>
      <w:r w:rsidRPr="0010015E">
        <w:rPr>
          <w:i/>
        </w:rPr>
        <w:t>FullCalendar2</w:t>
      </w:r>
      <w:r>
        <w:t>;</w:t>
      </w:r>
    </w:p>
    <w:p w14:paraId="67D04F6A" w14:textId="2E45B284" w:rsidR="005751E9" w:rsidRDefault="005751E9" w:rsidP="00E8633D">
      <w:pPr>
        <w:pStyle w:val="PargrafodaLista"/>
        <w:numPr>
          <w:ilvl w:val="1"/>
          <w:numId w:val="1"/>
        </w:numPr>
        <w:spacing w:before="120"/>
        <w:ind w:left="1071" w:hanging="357"/>
      </w:pPr>
      <w:r w:rsidRPr="008D75DD">
        <w:rPr>
          <w:i/>
        </w:rPr>
        <w:t>Google Maps</w:t>
      </w:r>
      <w:r>
        <w:t xml:space="preserve"> </w:t>
      </w:r>
      <w:r w:rsidR="004845D2" w:rsidRPr="004845D2">
        <w:rPr>
          <w:i/>
        </w:rPr>
        <w:t>Mobile</w:t>
      </w:r>
      <w:r>
        <w:t>;</w:t>
      </w:r>
    </w:p>
    <w:p w14:paraId="2D613264" w14:textId="42DE3C5B" w:rsidR="00194211" w:rsidRDefault="00194211" w:rsidP="00E8633D">
      <w:pPr>
        <w:pStyle w:val="PargrafodaLista"/>
        <w:numPr>
          <w:ilvl w:val="1"/>
          <w:numId w:val="1"/>
        </w:numPr>
        <w:spacing w:before="120"/>
        <w:ind w:left="1071" w:hanging="357"/>
      </w:pPr>
      <w:r w:rsidRPr="008D75DD">
        <w:rPr>
          <w:i/>
        </w:rPr>
        <w:t>Google Maps</w:t>
      </w:r>
      <w:r>
        <w:t xml:space="preserve"> </w:t>
      </w:r>
      <w:r w:rsidR="004845D2" w:rsidRPr="004845D2">
        <w:rPr>
          <w:i/>
        </w:rPr>
        <w:t>Web</w:t>
      </w:r>
      <w:r>
        <w:t>;</w:t>
      </w:r>
    </w:p>
    <w:p w14:paraId="7BE54935" w14:textId="28C73E71" w:rsidR="00194211" w:rsidRDefault="00194211" w:rsidP="00E8633D">
      <w:pPr>
        <w:pStyle w:val="PargrafodaLista"/>
        <w:numPr>
          <w:ilvl w:val="1"/>
          <w:numId w:val="1"/>
        </w:numPr>
        <w:spacing w:before="120"/>
        <w:ind w:left="1071" w:hanging="357"/>
      </w:pPr>
      <w:r w:rsidRPr="008D75DD">
        <w:rPr>
          <w:i/>
        </w:rPr>
        <w:t>In-App</w:t>
      </w:r>
      <w:r>
        <w:t xml:space="preserve"> </w:t>
      </w:r>
      <w:r w:rsidRPr="00194211">
        <w:rPr>
          <w:i/>
        </w:rPr>
        <w:t>Notification Core</w:t>
      </w:r>
      <w:r>
        <w:t>;</w:t>
      </w:r>
    </w:p>
    <w:p w14:paraId="7A82C138" w14:textId="150EA6D8" w:rsidR="009B0A80" w:rsidRPr="00A10A74" w:rsidRDefault="005751E9" w:rsidP="00E8633D">
      <w:pPr>
        <w:pStyle w:val="PargrafodaLista"/>
        <w:numPr>
          <w:ilvl w:val="1"/>
          <w:numId w:val="1"/>
        </w:numPr>
        <w:spacing w:before="120"/>
        <w:ind w:left="1071" w:hanging="357"/>
      </w:pPr>
      <w:r w:rsidRPr="0010015E">
        <w:rPr>
          <w:i/>
        </w:rPr>
        <w:t>OneSignal Plugin</w:t>
      </w:r>
      <w:r>
        <w:t>.</w:t>
      </w:r>
    </w:p>
    <w:p w14:paraId="053B7CC1" w14:textId="479BAC1C" w:rsidR="005B0964" w:rsidRDefault="00B27326" w:rsidP="002F32CA">
      <w:pPr>
        <w:pStyle w:val="Cabealho2"/>
        <w:numPr>
          <w:ilvl w:val="1"/>
          <w:numId w:val="28"/>
        </w:numPr>
      </w:pPr>
      <w:bookmarkStart w:id="1506" w:name="_Ref512097913"/>
      <w:bookmarkStart w:id="1507" w:name="_Toc517606833"/>
      <w:bookmarkStart w:id="1508" w:name="_Toc519372193"/>
      <w:r>
        <w:t>Modelo entidade-associação da b</w:t>
      </w:r>
      <w:r w:rsidR="00D717D1">
        <w:t>ase de dados</w:t>
      </w:r>
      <w:bookmarkEnd w:id="1506"/>
      <w:bookmarkEnd w:id="1507"/>
      <w:bookmarkEnd w:id="1508"/>
    </w:p>
    <w:p w14:paraId="64AB5E8B" w14:textId="24546111" w:rsidR="002B1FE7" w:rsidRDefault="002B1FE7" w:rsidP="002B1FE7">
      <w:pPr>
        <w:ind w:firstLine="0"/>
      </w:pPr>
      <w:r>
        <w:t>Para facilitar a demonstração do modelo criado para o projeto, o mo</w:t>
      </w:r>
      <w:r w:rsidR="0076514E">
        <w:t xml:space="preserve">delo foi divido em três partes </w:t>
      </w:r>
      <w:r>
        <w:t>como esta secção:</w:t>
      </w:r>
    </w:p>
    <w:p w14:paraId="320E06AA" w14:textId="08479BF3" w:rsidR="005B0964" w:rsidRDefault="002275D3" w:rsidP="00E8633D">
      <w:pPr>
        <w:pStyle w:val="PargrafodaLista"/>
        <w:numPr>
          <w:ilvl w:val="0"/>
          <w:numId w:val="2"/>
        </w:numPr>
        <w:ind w:left="714" w:hanging="357"/>
      </w:pPr>
      <w:r>
        <w:t>Utilizadores</w:t>
      </w:r>
      <w:r w:rsidR="003343DA">
        <w:t xml:space="preserve"> -</w:t>
      </w:r>
      <w:r w:rsidR="00D717D1">
        <w:t xml:space="preserve"> onde</w:t>
      </w:r>
      <w:r w:rsidR="00353697">
        <w:t xml:space="preserve"> </w:t>
      </w:r>
      <w:r w:rsidR="007D2F6C">
        <w:t>são</w:t>
      </w:r>
      <w:r w:rsidR="00D717D1">
        <w:t xml:space="preserve"> verificad</w:t>
      </w:r>
      <w:r w:rsidR="007D2F6C">
        <w:t>as</w:t>
      </w:r>
      <w:r w:rsidR="00D717D1">
        <w:t xml:space="preserve"> as entidades que incluem informação </w:t>
      </w:r>
      <w:r>
        <w:t>dos Candidatos e Empregados, os utilizadores</w:t>
      </w:r>
      <w:r w:rsidR="001E33F9">
        <w:t>;</w:t>
      </w:r>
    </w:p>
    <w:p w14:paraId="1BA1E5ED" w14:textId="23A87F43" w:rsidR="00194211" w:rsidRDefault="00B6223E" w:rsidP="00E8633D">
      <w:pPr>
        <w:pStyle w:val="PargrafodaLista"/>
        <w:numPr>
          <w:ilvl w:val="0"/>
          <w:numId w:val="2"/>
        </w:numPr>
        <w:ind w:left="714" w:hanging="357"/>
      </w:pPr>
      <w:r>
        <w:t>Vagas</w:t>
      </w:r>
      <w:r w:rsidR="003343DA">
        <w:t xml:space="preserve"> -</w:t>
      </w:r>
      <w:r w:rsidR="00C361A2">
        <w:t xml:space="preserve"> </w:t>
      </w:r>
      <w:r w:rsidR="003343DA">
        <w:t xml:space="preserve">inclui </w:t>
      </w:r>
      <w:r w:rsidR="00C361A2">
        <w:t xml:space="preserve">as entidades sobre as vagas, projetos e </w:t>
      </w:r>
      <w:r w:rsidR="00194211">
        <w:t>candidaturas</w:t>
      </w:r>
      <w:r w:rsidR="00C361A2">
        <w:t xml:space="preserve"> a vagas</w:t>
      </w:r>
      <w:r w:rsidR="001E33F9">
        <w:t>;</w:t>
      </w:r>
    </w:p>
    <w:p w14:paraId="7B27EE84" w14:textId="77777777" w:rsidR="00194211" w:rsidRDefault="00C361A2" w:rsidP="00E8633D">
      <w:pPr>
        <w:pStyle w:val="PargrafodaLista"/>
        <w:numPr>
          <w:ilvl w:val="0"/>
          <w:numId w:val="2"/>
        </w:numPr>
        <w:ind w:left="714" w:hanging="357"/>
      </w:pPr>
      <w:r>
        <w:t>Event</w:t>
      </w:r>
      <w:r w:rsidR="00B6223E">
        <w:t>o</w:t>
      </w:r>
      <w:r>
        <w:t>s</w:t>
      </w:r>
      <w:r w:rsidR="003343DA">
        <w:t xml:space="preserve"> -</w:t>
      </w:r>
      <w:r>
        <w:t xml:space="preserve"> </w:t>
      </w:r>
      <w:r w:rsidR="003343DA">
        <w:t xml:space="preserve">contém </w:t>
      </w:r>
      <w:r>
        <w:t>todas as entidades relacionadas com eventos e entrevistas</w:t>
      </w:r>
      <w:r w:rsidR="00263AE5">
        <w:t>.</w:t>
      </w:r>
    </w:p>
    <w:p w14:paraId="367C1890" w14:textId="4E44BFF9" w:rsidR="005751E9" w:rsidRDefault="005751E9" w:rsidP="00194211">
      <w:r>
        <w:t xml:space="preserve">Nesta secção só </w:t>
      </w:r>
      <w:r w:rsidR="006E3FA0">
        <w:t xml:space="preserve">é </w:t>
      </w:r>
      <w:r>
        <w:t>verificado numa forma muito geral as entidades que compõem a base de dados, para verificar as mesmas numa forma mais abrangente temos no anexo a secção Modelos de Dado</w:t>
      </w:r>
      <w:r w:rsidR="006E3FA0">
        <w:t>s</w:t>
      </w:r>
      <w:r w:rsidR="00194211">
        <w:t>.</w:t>
      </w:r>
    </w:p>
    <w:p w14:paraId="6ECDD0F8" w14:textId="072959BE" w:rsidR="005B0964" w:rsidRPr="00E8633D" w:rsidRDefault="001A180C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509" w:name="_Ref512097980"/>
      <w:bookmarkStart w:id="1510" w:name="_Toc517606834"/>
      <w:bookmarkStart w:id="1511" w:name="_Toc519372194"/>
      <w:r w:rsidRPr="00E8633D">
        <w:rPr>
          <w:sz w:val="22"/>
        </w:rPr>
        <w:t>Utilizadores</w:t>
      </w:r>
      <w:bookmarkEnd w:id="1509"/>
      <w:bookmarkEnd w:id="1510"/>
      <w:bookmarkEnd w:id="1511"/>
    </w:p>
    <w:p w14:paraId="12253473" w14:textId="77777777" w:rsidR="002859EF" w:rsidRDefault="002859EF" w:rsidP="002859EF">
      <w:pPr>
        <w:ind w:firstLine="0"/>
      </w:pPr>
      <w:r>
        <w:t xml:space="preserve">Para esta componente do modelo estão incluídas todas as entidades que estendem a entidade </w:t>
      </w:r>
      <w:r w:rsidRPr="002859EF">
        <w:rPr>
          <w:i/>
        </w:rPr>
        <w:t>User</w:t>
      </w:r>
      <w:r>
        <w:t xml:space="preserve">, que é incluída por padrão pela </w:t>
      </w:r>
      <w:r w:rsidRPr="00856292">
        <w:rPr>
          <w:i/>
        </w:rPr>
        <w:t>OutSystems</w:t>
      </w:r>
      <w:r>
        <w:t>, juntando informação importante, ou sobre o cargo do Candidato, ou sobre o currículo e capacidades do Candidato.</w:t>
      </w:r>
    </w:p>
    <w:p w14:paraId="0DF5871F" w14:textId="6CA84773" w:rsidR="009F566B" w:rsidDel="00160CA1" w:rsidRDefault="009F566B" w:rsidP="002859EF">
      <w:pPr>
        <w:rPr>
          <w:del w:id="1512" w:author="Diogo Aires" w:date="2018-07-14T21:05:00Z"/>
        </w:rPr>
      </w:pPr>
      <w:r>
        <w:t xml:space="preserve">A </w:t>
      </w:r>
      <w:r w:rsidR="002275D3">
        <w:fldChar w:fldCharType="begin"/>
      </w:r>
      <w:r w:rsidR="002275D3">
        <w:instrText xml:space="preserve"> REF _Ref512546527 \h </w:instrText>
      </w:r>
      <w:r w:rsidR="002275D3">
        <w:fldChar w:fldCharType="separate"/>
      </w:r>
      <w:r w:rsidR="00B73B54">
        <w:t xml:space="preserve">Figura </w:t>
      </w:r>
      <w:r w:rsidR="00B73B54">
        <w:rPr>
          <w:noProof/>
        </w:rPr>
        <w:t>10</w:t>
      </w:r>
      <w:r w:rsidR="002275D3">
        <w:fldChar w:fldCharType="end"/>
      </w:r>
      <w:r w:rsidR="002275D3">
        <w:t xml:space="preserve"> </w:t>
      </w:r>
      <w:r w:rsidR="0015316A">
        <w:t xml:space="preserve">demonstra o modelo </w:t>
      </w:r>
      <w:r w:rsidR="003343DA">
        <w:t>e</w:t>
      </w:r>
      <w:r w:rsidR="0015316A">
        <w:t>ntidade-</w:t>
      </w:r>
      <w:r w:rsidR="003343DA">
        <w:t>a</w:t>
      </w:r>
      <w:r w:rsidR="0015316A">
        <w:t>ssociação desta componente do modelo.</w:t>
      </w:r>
    </w:p>
    <w:p w14:paraId="54192561" w14:textId="77777777" w:rsidR="006E3FA0" w:rsidRDefault="006E3FA0" w:rsidP="00160CA1">
      <w:pPr>
        <w:pPrChange w:id="1513" w:author="Diogo Aires" w:date="2018-07-14T21:05:00Z">
          <w:pPr/>
        </w:pPrChange>
      </w:pPr>
    </w:p>
    <w:p w14:paraId="1F4D5714" w14:textId="47FF8B37" w:rsidR="002275D3" w:rsidRDefault="00E119BB" w:rsidP="00E119BB">
      <w:r>
        <w:rPr>
          <w:noProof/>
        </w:rPr>
        <w:drawing>
          <wp:inline distT="0" distB="0" distL="0" distR="0" wp14:anchorId="020D0BC1" wp14:editId="048C7C76">
            <wp:extent cx="5398770" cy="2895600"/>
            <wp:effectExtent l="0" t="0" r="0" b="0"/>
            <wp:docPr id="1" name="Imagem 1" descr="C:\Users\Diogo\AppData\Local\Microsoft\Windows\INetCache\Content.Word\ModeloEA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ModeloEAUser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2512F" w14:textId="737C4784" w:rsidR="00EF1611" w:rsidRDefault="002275D3" w:rsidP="002275D3">
      <w:pPr>
        <w:pStyle w:val="Legenda"/>
      </w:pPr>
      <w:bookmarkStart w:id="1514" w:name="_Ref512546527"/>
      <w:bookmarkStart w:id="1515" w:name="_Toc519372240"/>
      <w:r>
        <w:lastRenderedPageBreak/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10</w:t>
      </w:r>
      <w:r w:rsidR="00FA37B9">
        <w:rPr>
          <w:noProof/>
        </w:rPr>
        <w:fldChar w:fldCharType="end"/>
      </w:r>
      <w:bookmarkEnd w:id="1514"/>
      <w:r>
        <w:t xml:space="preserve"> - </w:t>
      </w:r>
      <w:r w:rsidRPr="001B1023">
        <w:t xml:space="preserve">Modelo EA, </w:t>
      </w:r>
      <w:r>
        <w:t>Candidatos</w:t>
      </w:r>
      <w:r w:rsidR="008A226E">
        <w:t>.</w:t>
      </w:r>
      <w:bookmarkEnd w:id="1515"/>
    </w:p>
    <w:p w14:paraId="4C01E406" w14:textId="3FB00BEA" w:rsidR="005B0964" w:rsidRDefault="00C12AE3" w:rsidP="008A226E">
      <w:r>
        <w:t xml:space="preserve">As entidades da </w:t>
      </w:r>
      <w:r w:rsidR="002275D3">
        <w:fldChar w:fldCharType="begin"/>
      </w:r>
      <w:r w:rsidR="002275D3">
        <w:instrText xml:space="preserve"> REF _Ref512546527 \h </w:instrText>
      </w:r>
      <w:r w:rsidR="002275D3">
        <w:fldChar w:fldCharType="separate"/>
      </w:r>
      <w:r w:rsidR="00B73B54">
        <w:t xml:space="preserve">Figura </w:t>
      </w:r>
      <w:r w:rsidR="00B73B54">
        <w:rPr>
          <w:noProof/>
        </w:rPr>
        <w:t>10</w:t>
      </w:r>
      <w:r w:rsidR="002275D3">
        <w:fldChar w:fldCharType="end"/>
      </w:r>
      <w:r w:rsidR="00EF1611">
        <w:t xml:space="preserve"> </w:t>
      </w:r>
      <w:r>
        <w:t>são:</w:t>
      </w:r>
    </w:p>
    <w:p w14:paraId="7F9599A3" w14:textId="5836FFC3" w:rsidR="00C12AE3" w:rsidRDefault="00C12AE3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User</w:t>
      </w:r>
      <w:r>
        <w:t xml:space="preserve">, uma entidade padrão da </w:t>
      </w:r>
      <w:r w:rsidR="001E33F9" w:rsidRPr="00856292">
        <w:rPr>
          <w:i/>
        </w:rPr>
        <w:t>OutS</w:t>
      </w:r>
      <w:r w:rsidR="00750DFB" w:rsidRPr="00856292">
        <w:rPr>
          <w:i/>
        </w:rPr>
        <w:t>ystems</w:t>
      </w:r>
      <w:r>
        <w:t>, representa os utilizadores registrados na aplicação</w:t>
      </w:r>
      <w:r w:rsidR="006B6323">
        <w:t>;</w:t>
      </w:r>
    </w:p>
    <w:p w14:paraId="2933EBCA" w14:textId="61509C53" w:rsidR="00963667" w:rsidRDefault="00963667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Photo</w:t>
      </w:r>
      <w:r>
        <w:t xml:space="preserve">, todos os utilizadores podem incluir uma fotografia, que é representada por </w:t>
      </w:r>
      <w:del w:id="1516" w:author="Diogo Aires" w:date="2018-07-14T21:05:00Z">
        <w:r w:rsidDel="00650654">
          <w:delText xml:space="preserve">esta </w:delText>
        </w:r>
      </w:del>
      <w:ins w:id="1517" w:author="Diogo Aires" w:date="2018-07-14T21:05:00Z">
        <w:r w:rsidR="00650654">
          <w:t xml:space="preserve">estancias desta </w:t>
        </w:r>
      </w:ins>
      <w:r>
        <w:t>entidade</w:t>
      </w:r>
      <w:r w:rsidR="006B6323">
        <w:t>;</w:t>
      </w:r>
      <w:r w:rsidR="00C12AE3">
        <w:t xml:space="preserve">  </w:t>
      </w:r>
    </w:p>
    <w:p w14:paraId="47E97BAD" w14:textId="77777777" w:rsidR="00853EA8" w:rsidRDefault="00853EA8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SpontaneousCurriculum</w:t>
      </w:r>
      <w:r>
        <w:t xml:space="preserve">, </w:t>
      </w:r>
      <w:r w:rsidR="002275D3">
        <w:t>informações sobre candidatura espontânea</w:t>
      </w:r>
      <w:r w:rsidR="006B6323">
        <w:t>;</w:t>
      </w:r>
    </w:p>
    <w:p w14:paraId="633A66C6" w14:textId="6CE4B534" w:rsidR="00853EA8" w:rsidRDefault="00853EA8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SpontaneousCurriculumFile</w:t>
      </w:r>
      <w:r>
        <w:t>, o currículo em si da candidatura espontânea</w:t>
      </w:r>
      <w:r w:rsidR="006B6323">
        <w:t>;</w:t>
      </w:r>
    </w:p>
    <w:p w14:paraId="5285AC58" w14:textId="372AD46D" w:rsidR="00356D87" w:rsidRDefault="00356D87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Employee</w:t>
      </w:r>
      <w:r w:rsidR="002859EF">
        <w:t>, as instâ</w:t>
      </w:r>
      <w:r>
        <w:t xml:space="preserve">ncias desta entidade adicionam informação ao </w:t>
      </w:r>
      <w:r w:rsidRPr="00650654">
        <w:rPr>
          <w:i/>
          <w:rPrChange w:id="1518" w:author="Diogo Aires" w:date="2018-07-14T21:10:00Z">
            <w:rPr/>
          </w:rPrChange>
        </w:rPr>
        <w:t>User</w:t>
      </w:r>
      <w:r>
        <w:t xml:space="preserve">, tal informação </w:t>
      </w:r>
      <w:r w:rsidR="00730D2A">
        <w:t>sendo relacionada com a posição e</w:t>
      </w:r>
      <w:r w:rsidR="001B6DDB">
        <w:t xml:space="preserve"> funções do utilizador na PS IT, sendo tal utilizador um colaborador da mesma</w:t>
      </w:r>
      <w:r w:rsidR="006B6323">
        <w:t>;</w:t>
      </w:r>
    </w:p>
    <w:p w14:paraId="6D3193D1" w14:textId="207AA74C" w:rsidR="002275D3" w:rsidRDefault="00730D2A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CandidateCurriculum</w:t>
      </w:r>
      <w:r>
        <w:t xml:space="preserve">, </w:t>
      </w:r>
      <w:r w:rsidR="001B6DDB">
        <w:t xml:space="preserve">esta entidade serve como o centro </w:t>
      </w:r>
      <w:r w:rsidR="002859EF">
        <w:t>de todas as entidades que formam</w:t>
      </w:r>
      <w:r w:rsidR="001B6DDB">
        <w:t xml:space="preserve"> as informações sobre os candidatos da aplicação;</w:t>
      </w:r>
    </w:p>
    <w:p w14:paraId="2200AFB0" w14:textId="24EC29D1" w:rsidR="00197516" w:rsidRDefault="00730D2A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CandidateAvailability</w:t>
      </w:r>
      <w:r>
        <w:t xml:space="preserve">, </w:t>
      </w:r>
      <w:r w:rsidR="00F111C6">
        <w:t>instâncias</w:t>
      </w:r>
      <w:r>
        <w:t xml:space="preserve"> desta </w:t>
      </w:r>
      <w:r w:rsidR="00197516">
        <w:t>entidade representa</w:t>
      </w:r>
      <w:r w:rsidR="00263AE5">
        <w:t>m</w:t>
      </w:r>
      <w:r w:rsidR="00197516">
        <w:t xml:space="preserve"> a disponibilidade que o candidato tem para entrevistas, associando a um dia de semana uma janela de tempo</w:t>
      </w:r>
      <w:r w:rsidR="006B6323">
        <w:t>;</w:t>
      </w:r>
    </w:p>
    <w:p w14:paraId="0F60C909" w14:textId="7976F02A" w:rsidR="00730D2A" w:rsidRDefault="002859EF" w:rsidP="00E8633D">
      <w:pPr>
        <w:pStyle w:val="PargrafodaLista"/>
        <w:numPr>
          <w:ilvl w:val="0"/>
          <w:numId w:val="3"/>
        </w:numPr>
        <w:ind w:left="714" w:hanging="357"/>
      </w:pPr>
      <w:r>
        <w:rPr>
          <w:i/>
        </w:rPr>
        <w:t>Candida</w:t>
      </w:r>
      <w:r w:rsidR="00197516" w:rsidRPr="002859EF">
        <w:rPr>
          <w:i/>
        </w:rPr>
        <w:t>teTechnology</w:t>
      </w:r>
      <w:r w:rsidR="00197516">
        <w:t xml:space="preserve">, uma entidade que faz parte do </w:t>
      </w:r>
      <w:r w:rsidR="00D5784C">
        <w:t>dossiê</w:t>
      </w:r>
      <w:r w:rsidR="00197516">
        <w:t xml:space="preserve"> de capacidades de can</w:t>
      </w:r>
      <w:r w:rsidR="0002069E">
        <w:t>didatos, representa o nível da capacidade e experiencia</w:t>
      </w:r>
      <w:r w:rsidR="00197516">
        <w:t xml:space="preserve"> </w:t>
      </w:r>
      <w:r w:rsidR="00DD70E1">
        <w:t>que</w:t>
      </w:r>
      <w:r w:rsidR="00197516">
        <w:t xml:space="preserve"> um candidato tem com uma linguagem </w:t>
      </w:r>
      <w:r w:rsidR="0002069E">
        <w:t>tecnológica</w:t>
      </w:r>
      <w:r w:rsidR="00197516">
        <w:t>, reconhecida pela aplicação</w:t>
      </w:r>
      <w:r w:rsidR="006B6323">
        <w:t>;</w:t>
      </w:r>
      <w:r w:rsidR="00197516">
        <w:t xml:space="preserve"> </w:t>
      </w:r>
    </w:p>
    <w:p w14:paraId="0F0D066F" w14:textId="6B3A3BB7" w:rsidR="00667DE0" w:rsidRDefault="002859EF" w:rsidP="00E8633D">
      <w:pPr>
        <w:pStyle w:val="PargrafodaLista"/>
        <w:numPr>
          <w:ilvl w:val="0"/>
          <w:numId w:val="3"/>
        </w:numPr>
        <w:ind w:left="714" w:hanging="357"/>
      </w:pPr>
      <w:r>
        <w:rPr>
          <w:i/>
        </w:rPr>
        <w:t>Candida</w:t>
      </w:r>
      <w:r w:rsidR="00667DE0" w:rsidRPr="002859EF">
        <w:rPr>
          <w:i/>
        </w:rPr>
        <w:t>teFramework</w:t>
      </w:r>
      <w:r w:rsidR="00667DE0">
        <w:t xml:space="preserve">, uma entidade que faz parte do </w:t>
      </w:r>
      <w:r w:rsidR="00D5784C">
        <w:t>dossiê</w:t>
      </w:r>
      <w:r w:rsidR="00667DE0">
        <w:t xml:space="preserve"> de capacidades de candidatos, </w:t>
      </w:r>
      <w:r w:rsidR="0002069E">
        <w:t>representa</w:t>
      </w:r>
      <w:r>
        <w:t xml:space="preserve"> o nível da capacidade e </w:t>
      </w:r>
      <w:r w:rsidR="00842DB2">
        <w:t>experiência</w:t>
      </w:r>
      <w:r w:rsidR="0002069E">
        <w:t xml:space="preserve"> que</w:t>
      </w:r>
      <w:r w:rsidR="00667DE0">
        <w:t xml:space="preserve"> um candidato tem com uma </w:t>
      </w:r>
      <w:r w:rsidR="00667DE0" w:rsidRPr="00353697">
        <w:rPr>
          <w:i/>
        </w:rPr>
        <w:t>framework</w:t>
      </w:r>
      <w:r w:rsidR="00667DE0">
        <w:t>, reconhecida pela aplicação</w:t>
      </w:r>
      <w:r w:rsidR="006B6323">
        <w:t>;</w:t>
      </w:r>
    </w:p>
    <w:p w14:paraId="01BC9197" w14:textId="2BAD1199" w:rsidR="00667DE0" w:rsidRDefault="002859EF" w:rsidP="00E8633D">
      <w:pPr>
        <w:pStyle w:val="PargrafodaLista"/>
        <w:numPr>
          <w:ilvl w:val="0"/>
          <w:numId w:val="3"/>
        </w:numPr>
        <w:ind w:left="714" w:hanging="357"/>
      </w:pPr>
      <w:r>
        <w:rPr>
          <w:i/>
        </w:rPr>
        <w:t>Candida</w:t>
      </w:r>
      <w:r w:rsidR="00667DE0" w:rsidRPr="002859EF">
        <w:rPr>
          <w:i/>
        </w:rPr>
        <w:t>teIDE</w:t>
      </w:r>
      <w:r w:rsidR="00667DE0">
        <w:t xml:space="preserve">, uma entidade que faz parte do </w:t>
      </w:r>
      <w:r w:rsidR="00D5784C">
        <w:t>dossiê</w:t>
      </w:r>
      <w:r w:rsidR="00667DE0">
        <w:t xml:space="preserve"> de capacidades de candidatos, </w:t>
      </w:r>
      <w:r w:rsidR="00B73D1C">
        <w:t>representa o nível da capacidade e experiencia</w:t>
      </w:r>
      <w:r w:rsidR="00667DE0">
        <w:t xml:space="preserve"> </w:t>
      </w:r>
      <w:r w:rsidR="00DD70E1">
        <w:t>que</w:t>
      </w:r>
      <w:r w:rsidR="00667DE0">
        <w:t xml:space="preserve"> um candidato tem com uma </w:t>
      </w:r>
      <w:r w:rsidR="00667DE0" w:rsidRPr="00650654">
        <w:rPr>
          <w:i/>
          <w:rPrChange w:id="1519" w:author="Diogo Aires" w:date="2018-07-14T21:11:00Z">
            <w:rPr/>
          </w:rPrChange>
        </w:rPr>
        <w:t>IDE</w:t>
      </w:r>
      <w:r w:rsidR="00667DE0">
        <w:t>, reconhecida pela aplicação</w:t>
      </w:r>
      <w:r w:rsidR="006B6323">
        <w:t>;</w:t>
      </w:r>
    </w:p>
    <w:p w14:paraId="3A2A0959" w14:textId="7365B625" w:rsidR="00F975BD" w:rsidRDefault="002859EF" w:rsidP="00E8633D">
      <w:pPr>
        <w:pStyle w:val="PargrafodaLista"/>
        <w:numPr>
          <w:ilvl w:val="0"/>
          <w:numId w:val="3"/>
        </w:numPr>
        <w:ind w:left="714" w:hanging="357"/>
      </w:pPr>
      <w:r>
        <w:rPr>
          <w:i/>
        </w:rPr>
        <w:t>Candida</w:t>
      </w:r>
      <w:r w:rsidR="00667DE0" w:rsidRPr="002859EF">
        <w:rPr>
          <w:i/>
        </w:rPr>
        <w:t>teFormation</w:t>
      </w:r>
      <w:r w:rsidR="00667DE0">
        <w:t xml:space="preserve">, uma entidade que faz parte do </w:t>
      </w:r>
      <w:r w:rsidR="00D5784C">
        <w:t>dossiê</w:t>
      </w:r>
      <w:r w:rsidR="00667DE0">
        <w:t xml:space="preserve"> de capacidades de candidatos, representa uma formação</w:t>
      </w:r>
      <w:r w:rsidR="00F975BD">
        <w:t xml:space="preserve"> oficial que </w:t>
      </w:r>
      <w:r w:rsidR="00667DE0">
        <w:t>o candidato</w:t>
      </w:r>
      <w:r w:rsidR="00F975BD">
        <w:t xml:space="preserve"> tenha obtido, considerando as lingua</w:t>
      </w:r>
      <w:r w:rsidR="00B73D1C">
        <w:t xml:space="preserve">gens tecnológicas, </w:t>
      </w:r>
      <w:r w:rsidR="00B73D1C" w:rsidRPr="002859EF">
        <w:rPr>
          <w:i/>
        </w:rPr>
        <w:t>frameworks</w:t>
      </w:r>
      <w:r w:rsidR="00B73D1C">
        <w:t xml:space="preserve"> e </w:t>
      </w:r>
      <w:r w:rsidR="00F975BD" w:rsidRPr="002859EF">
        <w:rPr>
          <w:i/>
        </w:rPr>
        <w:t>IDEs</w:t>
      </w:r>
      <w:r w:rsidR="00F975BD">
        <w:t xml:space="preserve"> que a aplicação considera importantes</w:t>
      </w:r>
      <w:r w:rsidR="006B6323">
        <w:t>;</w:t>
      </w:r>
    </w:p>
    <w:p w14:paraId="79B57DB6" w14:textId="77777777" w:rsidR="00667DE0" w:rsidRDefault="00F975BD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CandidateLanguage</w:t>
      </w:r>
      <w:r>
        <w:t xml:space="preserve">, uma entidade que faz parte do </w:t>
      </w:r>
      <w:r w:rsidR="00D5784C">
        <w:t>dossiê</w:t>
      </w:r>
      <w:r>
        <w:t xml:space="preserve"> de capacidades de candidatos, </w:t>
      </w:r>
      <w:r w:rsidR="00DD70E1">
        <w:t>representa a capacidade que um candidato tem com um</w:t>
      </w:r>
      <w:r w:rsidR="00385D16">
        <w:t>a</w:t>
      </w:r>
      <w:r w:rsidR="00DD70E1">
        <w:t xml:space="preserve"> linguagem, reconhecida pela aplicação</w:t>
      </w:r>
      <w:r w:rsidR="006B6323">
        <w:t>;</w:t>
      </w:r>
    </w:p>
    <w:p w14:paraId="42A4B2EB" w14:textId="77777777" w:rsidR="00FC2D42" w:rsidRDefault="006435C1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CandidateWorkExperience</w:t>
      </w:r>
      <w:r w:rsidR="00FE5514">
        <w:t>,</w:t>
      </w:r>
      <w:r>
        <w:t xml:space="preserve"> uma entidade que faz parte do </w:t>
      </w:r>
      <w:r w:rsidR="00D5784C">
        <w:t>dossiê</w:t>
      </w:r>
      <w:r>
        <w:t xml:space="preserve"> de capacidades de candidatos, representa experiencia laboral </w:t>
      </w:r>
      <w:r w:rsidR="00FC75C8">
        <w:t>que o candidato considere importante de notar</w:t>
      </w:r>
      <w:r w:rsidR="000C05C7">
        <w:t>;</w:t>
      </w:r>
    </w:p>
    <w:p w14:paraId="4370A854" w14:textId="51813960" w:rsidR="00FE5514" w:rsidRDefault="00FE5514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CandidateAcademic</w:t>
      </w:r>
      <w:r>
        <w:t xml:space="preserve">, uma entidade que faz parte do </w:t>
      </w:r>
      <w:r w:rsidR="00D5784C">
        <w:t>dossiê</w:t>
      </w:r>
      <w:r>
        <w:t xml:space="preserve"> de capacidades de candidatos, representa </w:t>
      </w:r>
      <w:r w:rsidR="002859EF">
        <w:t xml:space="preserve">o(s) </w:t>
      </w:r>
      <w:r>
        <w:t>curso</w:t>
      </w:r>
      <w:r w:rsidR="002859EF">
        <w:t>(s)</w:t>
      </w:r>
      <w:r>
        <w:t xml:space="preserve"> académico</w:t>
      </w:r>
      <w:r w:rsidR="002859EF">
        <w:t>(</w:t>
      </w:r>
      <w:r>
        <w:t>s</w:t>
      </w:r>
      <w:r w:rsidR="002859EF">
        <w:t>)</w:t>
      </w:r>
      <w:r>
        <w:t xml:space="preserve"> </w:t>
      </w:r>
      <w:r w:rsidR="001A180C">
        <w:t>que o candidato considere importante de notar</w:t>
      </w:r>
      <w:r w:rsidR="000C05C7">
        <w:t>;</w:t>
      </w:r>
    </w:p>
    <w:p w14:paraId="5A348445" w14:textId="124745F9" w:rsidR="00B73D1C" w:rsidRDefault="00B73D1C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lastRenderedPageBreak/>
        <w:t>Candidate</w:t>
      </w:r>
      <w:r w:rsidR="00E119BB" w:rsidRPr="002859EF">
        <w:rPr>
          <w:i/>
        </w:rPr>
        <w:t>Project</w:t>
      </w:r>
      <w:r>
        <w:t>, uma entidade que faz parte do dossiê de capacidades de candidatos, que demonstra projetos desenvolvidos pelo candidato, que o mesmo considere importante de notar.</w:t>
      </w:r>
    </w:p>
    <w:p w14:paraId="53541EE6" w14:textId="1283BCB6" w:rsidR="00D27371" w:rsidRDefault="00D27371" w:rsidP="00E8633D">
      <w:r>
        <w:t xml:space="preserve">A razão </w:t>
      </w:r>
      <w:r w:rsidR="006E3FA0">
        <w:t>para</w:t>
      </w:r>
      <w:r>
        <w:t xml:space="preserve"> separar o </w:t>
      </w:r>
      <w:r w:rsidRPr="00E8633D">
        <w:rPr>
          <w:i/>
        </w:rPr>
        <w:t>SpontaneousCurriculum</w:t>
      </w:r>
      <w:r>
        <w:t xml:space="preserve"> do </w:t>
      </w:r>
      <w:r w:rsidRPr="00E8633D">
        <w:rPr>
          <w:i/>
        </w:rPr>
        <w:t>SpontaneousCurriculumFile</w:t>
      </w:r>
      <w:r>
        <w:t xml:space="preserve"> deve-se ao facto que as duas são normalmente visualizadas num grande conjunto e com a dimensão de um ficheiro </w:t>
      </w:r>
      <w:r w:rsidRPr="006E3FA0">
        <w:rPr>
          <w:i/>
        </w:rPr>
        <w:t>pdf</w:t>
      </w:r>
      <w:r>
        <w:t>. Tal visualização poderá implicar um peso (</w:t>
      </w:r>
      <w:r w:rsidR="006E3FA0">
        <w:t xml:space="preserve">em </w:t>
      </w:r>
      <w:r>
        <w:t>tempo de processamento) desnecessário sobre a aplicação, principalmente porque o ficheiro só é necessário numa forma mais individual.</w:t>
      </w:r>
    </w:p>
    <w:p w14:paraId="6046DC4A" w14:textId="602EB5C7" w:rsidR="005751E9" w:rsidRPr="00E8633D" w:rsidRDefault="005751E9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520" w:name="_Toc517606835"/>
      <w:bookmarkStart w:id="1521" w:name="_Toc519372195"/>
      <w:r w:rsidRPr="00E8633D">
        <w:rPr>
          <w:sz w:val="22"/>
        </w:rPr>
        <w:t>Vagas</w:t>
      </w:r>
      <w:bookmarkEnd w:id="1520"/>
      <w:bookmarkEnd w:id="1521"/>
    </w:p>
    <w:p w14:paraId="4BA1FB11" w14:textId="3C035B79" w:rsidR="005751E9" w:rsidRDefault="005751E9" w:rsidP="003A6DDB">
      <w:pPr>
        <w:ind w:firstLine="0"/>
      </w:pPr>
      <w:r>
        <w:t xml:space="preserve">Nesta componente da base de dados estão incluídas todas as entidades que permitem estabelecer </w:t>
      </w:r>
      <w:r w:rsidR="0056079C">
        <w:t>ofertas</w:t>
      </w:r>
      <w:r>
        <w:t xml:space="preserve"> para candidatos se </w:t>
      </w:r>
      <w:r w:rsidR="0056079C">
        <w:t>candidatarem</w:t>
      </w:r>
      <w:r>
        <w:t xml:space="preserve">, como também essas mesmas </w:t>
      </w:r>
      <w:r w:rsidR="0056079C">
        <w:t>candidaturas</w:t>
      </w:r>
      <w:r w:rsidR="003A6DDB">
        <w:t xml:space="preserve">. </w:t>
      </w:r>
      <w:r>
        <w:rPr>
          <w:noProof/>
        </w:rPr>
        <w:t xml:space="preserve">A </w:t>
      </w:r>
      <w:r>
        <w:rPr>
          <w:noProof/>
        </w:rPr>
        <w:fldChar w:fldCharType="begin"/>
      </w:r>
      <w:r>
        <w:rPr>
          <w:noProof/>
        </w:rPr>
        <w:instrText xml:space="preserve"> REF _Ref512547189 \h </w:instrText>
      </w:r>
      <w:r>
        <w:rPr>
          <w:noProof/>
        </w:rPr>
      </w:r>
      <w:r>
        <w:rPr>
          <w:noProof/>
        </w:rPr>
        <w:fldChar w:fldCharType="separate"/>
      </w:r>
      <w:r w:rsidR="00B73B54">
        <w:t xml:space="preserve">Figura </w:t>
      </w:r>
      <w:r w:rsidR="00B73B54">
        <w:rPr>
          <w:noProof/>
        </w:rPr>
        <w:t>11</w:t>
      </w:r>
      <w:r>
        <w:rPr>
          <w:noProof/>
        </w:rPr>
        <w:fldChar w:fldCharType="end"/>
      </w:r>
      <w:r>
        <w:rPr>
          <w:noProof/>
        </w:rPr>
        <w:t xml:space="preserve"> demonstra estas entidades.</w:t>
      </w:r>
    </w:p>
    <w:p w14:paraId="463F1193" w14:textId="2EB2D421" w:rsidR="002275D3" w:rsidRDefault="00474416" w:rsidP="00E7113F">
      <w:pPr>
        <w:pStyle w:val="imagens"/>
      </w:pPr>
      <w:r>
        <w:drawing>
          <wp:inline distT="0" distB="0" distL="0" distR="0" wp14:anchorId="320A1ED6" wp14:editId="57FEB53F">
            <wp:extent cx="5400040" cy="3129819"/>
            <wp:effectExtent l="0" t="0" r="0" b="0"/>
            <wp:docPr id="40" name="Imagem 40" descr="C:\Users\Diogo\AppData\Local\Microsoft\Windows\INetCache\Content.Word\ModeloEAVagas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ogo\AppData\Local\Microsoft\Windows\INetCache\Content.Word\ModeloEAVagas(1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29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20998" w14:textId="42C44CC4" w:rsidR="002275D3" w:rsidRDefault="002275D3" w:rsidP="006340FB">
      <w:pPr>
        <w:pStyle w:val="Legenda"/>
      </w:pPr>
      <w:bookmarkStart w:id="1522" w:name="_Ref512547189"/>
      <w:bookmarkStart w:id="1523" w:name="_Toc519372241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11</w:t>
      </w:r>
      <w:r w:rsidR="00FA37B9">
        <w:rPr>
          <w:noProof/>
        </w:rPr>
        <w:fldChar w:fldCharType="end"/>
      </w:r>
      <w:bookmarkEnd w:id="1522"/>
      <w:r>
        <w:t xml:space="preserve"> - Modelo EA, Vagas</w:t>
      </w:r>
      <w:r w:rsidR="008A226E">
        <w:t>.</w:t>
      </w:r>
      <w:bookmarkEnd w:id="1523"/>
    </w:p>
    <w:p w14:paraId="0986FA38" w14:textId="5802F52F" w:rsidR="005B0964" w:rsidRDefault="00626836" w:rsidP="00F30886">
      <w:pPr>
        <w:ind w:firstLine="391"/>
      </w:pPr>
      <w:r>
        <w:t xml:space="preserve">As entidades incluídas na </w:t>
      </w:r>
      <w:r w:rsidR="00A02630">
        <w:fldChar w:fldCharType="begin"/>
      </w:r>
      <w:r w:rsidR="00A02630">
        <w:instrText xml:space="preserve"> REF _Ref512547189 \h </w:instrText>
      </w:r>
      <w:r w:rsidR="00A02630">
        <w:fldChar w:fldCharType="separate"/>
      </w:r>
      <w:r w:rsidR="00B73B54">
        <w:t xml:space="preserve">Figura </w:t>
      </w:r>
      <w:r w:rsidR="00B73B54">
        <w:rPr>
          <w:noProof/>
        </w:rPr>
        <w:t>11</w:t>
      </w:r>
      <w:r w:rsidR="00A02630">
        <w:fldChar w:fldCharType="end"/>
      </w:r>
      <w:r w:rsidR="00A02630">
        <w:t xml:space="preserve"> </w:t>
      </w:r>
      <w:r>
        <w:t>são:</w:t>
      </w:r>
    </w:p>
    <w:p w14:paraId="721AA4FC" w14:textId="4A80B081" w:rsidR="008A226E" w:rsidRDefault="00B6572D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Company</w:t>
      </w:r>
      <w:r w:rsidR="008A226E">
        <w:t>, nesta entidade é p</w:t>
      </w:r>
      <w:r w:rsidR="003A6DDB">
        <w:t xml:space="preserve">ossível incluir informações de </w:t>
      </w:r>
      <w:r w:rsidR="00371FE2">
        <w:t>empresa</w:t>
      </w:r>
      <w:r w:rsidR="003A6DDB">
        <w:t>s colaboradoras de projeto em que PS IT é também uma participante;</w:t>
      </w:r>
    </w:p>
    <w:p w14:paraId="03383AAE" w14:textId="682DEC5A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Project</w:t>
      </w:r>
      <w:r>
        <w:t xml:space="preserve">, projetos a serem realizados pela PS </w:t>
      </w:r>
      <w:del w:id="1524" w:author="Diogo Aires" w:date="2018-07-14T21:11:00Z">
        <w:r w:rsidDel="00024825">
          <w:delText>Tec</w:delText>
        </w:r>
      </w:del>
      <w:ins w:id="1525" w:author="Diogo Aires" w:date="2018-07-14T21:11:00Z">
        <w:r w:rsidR="00024825">
          <w:t>IT</w:t>
        </w:r>
      </w:ins>
      <w:r>
        <w:t>, por estes projetos é possível estabelecer vagas para candidatos;</w:t>
      </w:r>
    </w:p>
    <w:p w14:paraId="1F2FE4AD" w14:textId="10E28BD2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ProjectC</w:t>
      </w:r>
      <w:r w:rsidR="00474416" w:rsidRPr="00B6572D">
        <w:rPr>
          <w:i/>
        </w:rPr>
        <w:t>ompany</w:t>
      </w:r>
      <w:r>
        <w:t>, com esta enti</w:t>
      </w:r>
      <w:r w:rsidR="00474416">
        <w:t xml:space="preserve">dade é possível associar uma </w:t>
      </w:r>
      <w:r w:rsidR="00371FE2">
        <w:t>empresa</w:t>
      </w:r>
      <w:r w:rsidR="00474416">
        <w:t xml:space="preserve"> colaboradora </w:t>
      </w:r>
      <w:r w:rsidR="00B6572D">
        <w:t>a um projeto</w:t>
      </w:r>
      <w:r>
        <w:t xml:space="preserve"> e </w:t>
      </w:r>
      <w:r w:rsidR="00B6572D">
        <w:t>também</w:t>
      </w:r>
      <w:r>
        <w:t xml:space="preserve"> um cliente a vários projetos;</w:t>
      </w:r>
    </w:p>
    <w:p w14:paraId="0B6494EC" w14:textId="4060AF83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ProjectResponsible</w:t>
      </w:r>
      <w:r>
        <w:t xml:space="preserve">, cada </w:t>
      </w:r>
      <w:r w:rsidR="00371FE2">
        <w:t>empresa</w:t>
      </w:r>
      <w:r w:rsidR="0046516E">
        <w:t xml:space="preserve"> </w:t>
      </w:r>
      <w:r>
        <w:t xml:space="preserve">a participar no projeto pode incluir um ou mais responsáveis a que informações dos candidatos escolhidos para vagas serão enviados, </w:t>
      </w:r>
      <w:r>
        <w:lastRenderedPageBreak/>
        <w:t>para que os mesmos possam decidir quem deve continuar no processo de entrev</w:t>
      </w:r>
      <w:r w:rsidR="00B6572D">
        <w:t>ista, as instâ</w:t>
      </w:r>
      <w:r>
        <w:t>ncias desta entidade representam tal responsável;</w:t>
      </w:r>
    </w:p>
    <w:p w14:paraId="2CB1E492" w14:textId="77777777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Vacancy</w:t>
      </w:r>
      <w:r>
        <w:t>, as vagas a preencher em si, podem ou não ser associadas a projetos;</w:t>
      </w:r>
    </w:p>
    <w:p w14:paraId="3F9A8FC7" w14:textId="14727210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VacancyTool</w:t>
      </w:r>
      <w:r>
        <w:t xml:space="preserve">, com esta entidade é possível associar </w:t>
      </w:r>
      <w:r w:rsidR="0044320C">
        <w:t>várias</w:t>
      </w:r>
      <w:r>
        <w:t xml:space="preserve"> ferramentas reconhecidas pela aplicação a uma vaga, ferramentas cujo conhecimento pode ser visto como essencial para preencher a vaga;</w:t>
      </w:r>
    </w:p>
    <w:p w14:paraId="278A9DDC" w14:textId="2689D984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VacancyLanguage</w:t>
      </w:r>
      <w:r>
        <w:t xml:space="preserve">, cada </w:t>
      </w:r>
      <w:r w:rsidR="00F111C6">
        <w:t>instância</w:t>
      </w:r>
      <w:r>
        <w:t xml:space="preserve"> desta entidade demonstra uma linguagem, reconhecida pela aplicação, cujo o conhecimento é visto como indispensável para preencher uma vaga;</w:t>
      </w:r>
    </w:p>
    <w:p w14:paraId="0BD6CF3A" w14:textId="73D3A8B4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VacancyStep</w:t>
      </w:r>
      <w:r>
        <w:t xml:space="preserve">, cada vaga deve incluir um conjunto de passos do processo de entrevista, tais passos são representados por </w:t>
      </w:r>
      <w:r w:rsidR="00F111C6">
        <w:t>instâncias</w:t>
      </w:r>
      <w:r>
        <w:t xml:space="preserve"> desta entidade;</w:t>
      </w:r>
    </w:p>
    <w:p w14:paraId="4AD8906D" w14:textId="16762567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Form</w:t>
      </w:r>
      <w:r>
        <w:t xml:space="preserve">, sendo que um passo no processo de entrevista pode ser uma entrevista em si, o mesmo pode, não obrigatoriamente referir um </w:t>
      </w:r>
      <w:r w:rsidRPr="00B6572D">
        <w:rPr>
          <w:i/>
        </w:rPr>
        <w:t>Form</w:t>
      </w:r>
      <w:r>
        <w:t xml:space="preserve">, que em si é um </w:t>
      </w:r>
      <w:ins w:id="1526" w:author="Diogo Aires" w:date="2018-07-14T21:13:00Z">
        <w:r w:rsidR="00024825">
          <w:rPr>
            <w:rStyle w:val="shorttext"/>
          </w:rPr>
          <w:t>cabeçalho</w:t>
        </w:r>
      </w:ins>
      <w:ins w:id="1527" w:author="Diogo Aires" w:date="2018-07-14T21:15:00Z">
        <w:r w:rsidR="00606F02">
          <w:rPr>
            <w:rStyle w:val="shorttext"/>
          </w:rPr>
          <w:t xml:space="preserve"> d</w:t>
        </w:r>
      </w:ins>
      <w:ins w:id="1528" w:author="Diogo Aires" w:date="2018-07-14T21:16:00Z">
        <w:r w:rsidR="00606F02">
          <w:rPr>
            <w:rStyle w:val="shorttext"/>
          </w:rPr>
          <w:t>e um</w:t>
        </w:r>
      </w:ins>
      <w:ins w:id="1529" w:author="Diogo Aires" w:date="2018-07-14T21:13:00Z">
        <w:r w:rsidR="00024825">
          <w:rPr>
            <w:rStyle w:val="shorttext"/>
          </w:rPr>
          <w:t xml:space="preserve"> </w:t>
        </w:r>
      </w:ins>
      <w:r>
        <w:t>formulário para uma entrevista;</w:t>
      </w:r>
    </w:p>
    <w:p w14:paraId="712993D1" w14:textId="39CFA66A" w:rsidR="008A226E" w:rsidRDefault="00B6572D" w:rsidP="00E8633D">
      <w:pPr>
        <w:pStyle w:val="PargrafodaLista"/>
        <w:numPr>
          <w:ilvl w:val="0"/>
          <w:numId w:val="4"/>
        </w:numPr>
        <w:ind w:left="714" w:hanging="357"/>
      </w:pPr>
      <w:r>
        <w:rPr>
          <w:i/>
        </w:rPr>
        <w:t>Candidacy</w:t>
      </w:r>
      <w:r w:rsidR="008A226E">
        <w:t xml:space="preserve">, quando uma vaga é criada qualquer candidato da aplicação pode-se </w:t>
      </w:r>
      <w:r w:rsidR="004F1B5D">
        <w:t>candidatar</w:t>
      </w:r>
      <w:r w:rsidR="008A226E">
        <w:t xml:space="preserve"> à mesma, tal </w:t>
      </w:r>
      <w:r w:rsidR="004F1B5D">
        <w:t>candidatura</w:t>
      </w:r>
      <w:r w:rsidR="008A226E">
        <w:t xml:space="preserve"> a vaga é representada por uma </w:t>
      </w:r>
      <w:r w:rsidR="00F111C6">
        <w:t>instância</w:t>
      </w:r>
      <w:r w:rsidR="008A226E">
        <w:t xml:space="preserve"> desta entidade;</w:t>
      </w:r>
    </w:p>
    <w:p w14:paraId="63189A2E" w14:textId="4C4C2CE9" w:rsidR="008A226E" w:rsidRDefault="00B6572D" w:rsidP="00E8633D">
      <w:pPr>
        <w:pStyle w:val="PargrafodaLista"/>
        <w:numPr>
          <w:ilvl w:val="0"/>
          <w:numId w:val="4"/>
        </w:numPr>
        <w:ind w:left="714" w:hanging="357"/>
      </w:pPr>
      <w:r>
        <w:rPr>
          <w:i/>
        </w:rPr>
        <w:t>Candidacy</w:t>
      </w:r>
      <w:r w:rsidR="00D70410" w:rsidRPr="00B6572D">
        <w:rPr>
          <w:i/>
        </w:rPr>
        <w:t>Current</w:t>
      </w:r>
      <w:r w:rsidR="008A226E" w:rsidRPr="00B6572D">
        <w:rPr>
          <w:i/>
        </w:rPr>
        <w:t>Step</w:t>
      </w:r>
      <w:r w:rsidR="008A226E">
        <w:t xml:space="preserve">, </w:t>
      </w:r>
      <w:r w:rsidR="00963A95">
        <w:t>esta entidade representa o passo atual duma candidatura;</w:t>
      </w:r>
    </w:p>
    <w:p w14:paraId="23CAEB10" w14:textId="539D14C9" w:rsidR="00963A95" w:rsidRDefault="00B6572D" w:rsidP="00E8633D">
      <w:pPr>
        <w:pStyle w:val="PargrafodaLista"/>
        <w:numPr>
          <w:ilvl w:val="0"/>
          <w:numId w:val="4"/>
        </w:numPr>
        <w:ind w:left="714" w:hanging="357"/>
      </w:pPr>
      <w:r>
        <w:rPr>
          <w:i/>
        </w:rPr>
        <w:t>Candida</w:t>
      </w:r>
      <w:r w:rsidR="0046516E" w:rsidRPr="00B6572D">
        <w:rPr>
          <w:i/>
        </w:rPr>
        <w:t>cy</w:t>
      </w:r>
      <w:r w:rsidR="00963A95" w:rsidRPr="00B6572D">
        <w:rPr>
          <w:i/>
        </w:rPr>
        <w:t>Interview</w:t>
      </w:r>
      <w:r w:rsidR="00963A95">
        <w:t xml:space="preserve"> por </w:t>
      </w:r>
      <w:r w:rsidR="00F111C6">
        <w:t>instâncias</w:t>
      </w:r>
      <w:r w:rsidR="00963A95">
        <w:t xml:space="preserve"> desta entidade uma entrevista pode ser associada a uma candidatura, permitindo assim que uma entrevista possa ser utilizada para </w:t>
      </w:r>
      <w:r w:rsidR="00D27371">
        <w:t xml:space="preserve">varias </w:t>
      </w:r>
      <w:r w:rsidR="00963A95">
        <w:t>candidaturas;</w:t>
      </w:r>
    </w:p>
    <w:p w14:paraId="2E596953" w14:textId="627A101B" w:rsidR="00121D66" w:rsidRPr="00E8633D" w:rsidRDefault="00121D66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530" w:name="_Ref512098073"/>
      <w:bookmarkStart w:id="1531" w:name="_Ref512098137"/>
      <w:bookmarkStart w:id="1532" w:name="_Toc517606836"/>
      <w:bookmarkStart w:id="1533" w:name="_Toc519372196"/>
      <w:r w:rsidRPr="00E8633D">
        <w:rPr>
          <w:sz w:val="22"/>
        </w:rPr>
        <w:t>Event</w:t>
      </w:r>
      <w:bookmarkEnd w:id="1530"/>
      <w:r w:rsidR="00603EF8" w:rsidRPr="00E8633D">
        <w:rPr>
          <w:sz w:val="22"/>
        </w:rPr>
        <w:t>os</w:t>
      </w:r>
      <w:bookmarkEnd w:id="1531"/>
      <w:bookmarkEnd w:id="1532"/>
      <w:bookmarkEnd w:id="1533"/>
    </w:p>
    <w:p w14:paraId="372A6FBE" w14:textId="77777777" w:rsidR="00121D66" w:rsidRDefault="00716CA8" w:rsidP="009C7A9B">
      <w:pPr>
        <w:ind w:firstLine="0"/>
      </w:pPr>
      <w:r>
        <w:t xml:space="preserve">Neste componente </w:t>
      </w:r>
      <w:r w:rsidR="005053E8">
        <w:t xml:space="preserve">do modelo EA </w:t>
      </w:r>
      <w:r w:rsidR="007C40A0">
        <w:t xml:space="preserve">são demonstradas </w:t>
      </w:r>
      <w:r w:rsidR="005053E8">
        <w:t xml:space="preserve">as entidades relacionadas com eventos como também uma continuação das entidades </w:t>
      </w:r>
      <w:r w:rsidR="005053E8" w:rsidRPr="00B6572D">
        <w:rPr>
          <w:i/>
        </w:rPr>
        <w:t>Interview</w:t>
      </w:r>
      <w:r w:rsidR="005053E8">
        <w:t xml:space="preserve"> e </w:t>
      </w:r>
      <w:r w:rsidR="005053E8" w:rsidRPr="00B6572D">
        <w:rPr>
          <w:i/>
        </w:rPr>
        <w:t>Form</w:t>
      </w:r>
      <w:r w:rsidR="005053E8">
        <w:t>.</w:t>
      </w:r>
    </w:p>
    <w:p w14:paraId="720D96A6" w14:textId="2D0CBC8F" w:rsidR="005053E8" w:rsidRDefault="005053E8" w:rsidP="005053E8">
      <w:pPr>
        <w:ind w:firstLine="360"/>
      </w:pPr>
      <w:r>
        <w:t xml:space="preserve">Estas entidades podem ser verificadas na </w:t>
      </w:r>
      <w:r w:rsidR="00C34227">
        <w:fldChar w:fldCharType="begin"/>
      </w:r>
      <w:r w:rsidR="00C34227">
        <w:instrText xml:space="preserve"> REF _Ref512548856 \h </w:instrText>
      </w:r>
      <w:r w:rsidR="00C34227">
        <w:fldChar w:fldCharType="separate"/>
      </w:r>
      <w:r w:rsidR="00B73B54">
        <w:t xml:space="preserve">Figura </w:t>
      </w:r>
      <w:r w:rsidR="00B73B54">
        <w:rPr>
          <w:noProof/>
        </w:rPr>
        <w:t>12</w:t>
      </w:r>
      <w:r w:rsidR="00C34227">
        <w:fldChar w:fldCharType="end"/>
      </w:r>
      <w:r w:rsidR="00C34227">
        <w:t xml:space="preserve"> </w:t>
      </w:r>
      <w:r>
        <w:t>que se segue.</w:t>
      </w:r>
    </w:p>
    <w:p w14:paraId="0E595B37" w14:textId="3F697D1C" w:rsidR="00C34227" w:rsidRDefault="003D1492" w:rsidP="00E7113F">
      <w:pPr>
        <w:pStyle w:val="imagens"/>
      </w:pPr>
      <w:r>
        <w:drawing>
          <wp:inline distT="0" distB="0" distL="0" distR="0" wp14:anchorId="41FD7847" wp14:editId="4FDD78FD">
            <wp:extent cx="5400040" cy="2212065"/>
            <wp:effectExtent l="0" t="0" r="0" b="0"/>
            <wp:docPr id="65" name="Imagem 65" descr="C:\Users\Diogo\AppData\Local\Microsoft\Windows\INetCache\Content.Word\ModeleEA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ogo\AppData\Local\Microsoft\Windows\INetCache\Content.Word\ModeleEAEvent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1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CF8AB" w14:textId="78582580" w:rsidR="00C34227" w:rsidRDefault="00C34227" w:rsidP="00C34227">
      <w:pPr>
        <w:pStyle w:val="Legenda"/>
      </w:pPr>
      <w:bookmarkStart w:id="1534" w:name="_Ref512548856"/>
      <w:bookmarkStart w:id="1535" w:name="_Toc519372242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12</w:t>
      </w:r>
      <w:r w:rsidR="00FA37B9">
        <w:rPr>
          <w:noProof/>
        </w:rPr>
        <w:fldChar w:fldCharType="end"/>
      </w:r>
      <w:bookmarkEnd w:id="1534"/>
      <w:r>
        <w:t xml:space="preserve"> - Modelo EA, Eventos</w:t>
      </w:r>
      <w:r w:rsidR="00E7113F">
        <w:t>.</w:t>
      </w:r>
      <w:bookmarkEnd w:id="1535"/>
    </w:p>
    <w:p w14:paraId="2DAC67A1" w14:textId="2E99FCB3" w:rsidR="00517E3F" w:rsidRDefault="003A784A" w:rsidP="00F30886">
      <w:pPr>
        <w:ind w:firstLine="360"/>
      </w:pPr>
      <w:r>
        <w:t>Na</w:t>
      </w:r>
      <w:r w:rsidR="00C34227">
        <w:t xml:space="preserve"> </w:t>
      </w:r>
      <w:r w:rsidR="00C34227">
        <w:fldChar w:fldCharType="begin"/>
      </w:r>
      <w:r w:rsidR="00C34227">
        <w:instrText xml:space="preserve"> REF _Ref512548856 \h </w:instrText>
      </w:r>
      <w:r w:rsidR="00C34227">
        <w:fldChar w:fldCharType="separate"/>
      </w:r>
      <w:r w:rsidR="00B73B54">
        <w:t xml:space="preserve">Figura </w:t>
      </w:r>
      <w:r w:rsidR="00B73B54">
        <w:rPr>
          <w:noProof/>
        </w:rPr>
        <w:t>12</w:t>
      </w:r>
      <w:r w:rsidR="00C34227">
        <w:fldChar w:fldCharType="end"/>
      </w:r>
      <w:r w:rsidR="00EF1611">
        <w:t xml:space="preserve"> </w:t>
      </w:r>
      <w:r>
        <w:t>pode ser verificado as seguintes entidades:</w:t>
      </w:r>
    </w:p>
    <w:p w14:paraId="161435EE" w14:textId="47E2DF94" w:rsidR="008A226E" w:rsidRDefault="008A226E" w:rsidP="00E8633D">
      <w:pPr>
        <w:pStyle w:val="PargrafodaLista"/>
        <w:numPr>
          <w:ilvl w:val="0"/>
          <w:numId w:val="17"/>
        </w:numPr>
        <w:ind w:left="714" w:hanging="357"/>
      </w:pPr>
      <w:bookmarkStart w:id="1536" w:name="_Ref512098183"/>
      <w:r w:rsidRPr="00B6572D">
        <w:rPr>
          <w:i/>
        </w:rPr>
        <w:lastRenderedPageBreak/>
        <w:t>Event</w:t>
      </w:r>
      <w:r>
        <w:t>, esta entidade representa os vários eventos que podem ocorrer que envolvam pelo m</w:t>
      </w:r>
      <w:r w:rsidR="00106425">
        <w:t>enos um colaborador, que</w:t>
      </w:r>
      <w:r w:rsidR="00B6572D">
        <w:t xml:space="preserve"> esta entidade</w:t>
      </w:r>
      <w:r w:rsidR="00106425">
        <w:t xml:space="preserve"> refere;</w:t>
      </w:r>
    </w:p>
    <w:p w14:paraId="2065A648" w14:textId="103AEF36" w:rsidR="008A226E" w:rsidRDefault="008A226E" w:rsidP="00E8633D">
      <w:pPr>
        <w:pStyle w:val="PargrafodaLista"/>
        <w:numPr>
          <w:ilvl w:val="0"/>
          <w:numId w:val="16"/>
        </w:numPr>
        <w:ind w:left="714" w:hanging="357"/>
      </w:pPr>
      <w:r w:rsidRPr="00B6572D">
        <w:rPr>
          <w:i/>
        </w:rPr>
        <w:t>EventGroup</w:t>
      </w:r>
      <w:r>
        <w:t>, grupo de colabo</w:t>
      </w:r>
      <w:r w:rsidR="00106425">
        <w:t>radores para um evento em grupo;</w:t>
      </w:r>
    </w:p>
    <w:p w14:paraId="76A8E22F" w14:textId="5E4F9FA6" w:rsidR="008A226E" w:rsidRDefault="008A226E" w:rsidP="00E8633D">
      <w:pPr>
        <w:pStyle w:val="PargrafodaLista"/>
        <w:numPr>
          <w:ilvl w:val="0"/>
          <w:numId w:val="16"/>
        </w:numPr>
        <w:ind w:left="714" w:hanging="357"/>
      </w:pPr>
      <w:r w:rsidRPr="00B6572D">
        <w:rPr>
          <w:i/>
        </w:rPr>
        <w:t>EventGroupMember</w:t>
      </w:r>
      <w:r>
        <w:t>, membro individ</w:t>
      </w:r>
      <w:r w:rsidR="00106425">
        <w:t>ual de um grupo, para um evento;</w:t>
      </w:r>
    </w:p>
    <w:p w14:paraId="47FA1099" w14:textId="384A916B" w:rsidR="008A226E" w:rsidRDefault="008A226E" w:rsidP="00E8633D">
      <w:pPr>
        <w:pStyle w:val="PargrafodaLista"/>
        <w:numPr>
          <w:ilvl w:val="0"/>
          <w:numId w:val="16"/>
        </w:numPr>
        <w:ind w:left="714" w:hanging="357"/>
      </w:pPr>
      <w:r w:rsidRPr="00B6572D">
        <w:rPr>
          <w:i/>
        </w:rPr>
        <w:t>Form</w:t>
      </w:r>
      <w:r>
        <w:t xml:space="preserve">, </w:t>
      </w:r>
      <w:ins w:id="1537" w:author="Diogo Aires" w:date="2018-07-14T21:16:00Z">
        <w:r w:rsidR="00606F02">
          <w:rPr>
            <w:rStyle w:val="shorttext"/>
          </w:rPr>
          <w:t xml:space="preserve">cabeçalho de um </w:t>
        </w:r>
      </w:ins>
      <w:r>
        <w:t>formulário para</w:t>
      </w:r>
      <w:del w:id="1538" w:author="Diogo Aires" w:date="2018-07-14T21:16:00Z">
        <w:r w:rsidDel="00606F02">
          <w:delText xml:space="preserve"> uma</w:delText>
        </w:r>
      </w:del>
      <w:r>
        <w:t xml:space="preserve"> entrevista</w:t>
      </w:r>
      <w:ins w:id="1539" w:author="Diogo Aires" w:date="2018-07-14T21:16:00Z">
        <w:r w:rsidR="00606F02">
          <w:t>s</w:t>
        </w:r>
      </w:ins>
      <w:r>
        <w:t>;</w:t>
      </w:r>
    </w:p>
    <w:p w14:paraId="5F5B8A3B" w14:textId="458B6E8C" w:rsidR="008A226E" w:rsidRDefault="008A226E" w:rsidP="00E8633D">
      <w:pPr>
        <w:pStyle w:val="PargrafodaLista"/>
        <w:numPr>
          <w:ilvl w:val="0"/>
          <w:numId w:val="16"/>
        </w:numPr>
        <w:ind w:left="714" w:hanging="357"/>
      </w:pPr>
      <w:r w:rsidRPr="00B6572D">
        <w:rPr>
          <w:i/>
        </w:rPr>
        <w:t>Interview</w:t>
      </w:r>
      <w:r>
        <w:t>, uma entrevista que tenha ocorrido/ ainda para ocorrer com um utilizador, que</w:t>
      </w:r>
      <w:r w:rsidR="00B6572D">
        <w:t xml:space="preserve"> esta entidade</w:t>
      </w:r>
      <w:r>
        <w:t xml:space="preserve"> refere. Deve referir o formulário utilizado;</w:t>
      </w:r>
    </w:p>
    <w:p w14:paraId="55D2F2AB" w14:textId="4948DB06" w:rsidR="008A226E" w:rsidRDefault="008A226E" w:rsidP="00E8633D">
      <w:pPr>
        <w:pStyle w:val="PargrafodaLista"/>
        <w:numPr>
          <w:ilvl w:val="0"/>
          <w:numId w:val="16"/>
        </w:numPr>
        <w:ind w:left="714" w:hanging="357"/>
      </w:pPr>
      <w:r w:rsidRPr="00B6572D">
        <w:rPr>
          <w:i/>
        </w:rPr>
        <w:t>FormQuestion</w:t>
      </w:r>
      <w:r w:rsidR="00B6572D">
        <w:t>, cada instâ</w:t>
      </w:r>
      <w:r>
        <w:t xml:space="preserve">ncia desta entidade corresponde a uma questão de um formulário da </w:t>
      </w:r>
      <w:r w:rsidRPr="00B6572D">
        <w:rPr>
          <w:i/>
        </w:rPr>
        <w:t>Form</w:t>
      </w:r>
      <w:r>
        <w:t>;</w:t>
      </w:r>
    </w:p>
    <w:p w14:paraId="18B45FEB" w14:textId="7B1F6CB8" w:rsidR="008A226E" w:rsidRDefault="008A226E" w:rsidP="00E8633D">
      <w:pPr>
        <w:pStyle w:val="PargrafodaLista"/>
        <w:numPr>
          <w:ilvl w:val="0"/>
          <w:numId w:val="16"/>
        </w:numPr>
        <w:ind w:left="714" w:hanging="357"/>
      </w:pPr>
      <w:r w:rsidRPr="00B6572D">
        <w:rPr>
          <w:i/>
        </w:rPr>
        <w:t>InterviewAnswer</w:t>
      </w:r>
      <w:r>
        <w:t>, na mesma forma que um formulário (</w:t>
      </w:r>
      <w:r w:rsidRPr="00B6572D">
        <w:rPr>
          <w:i/>
        </w:rPr>
        <w:t>Form</w:t>
      </w:r>
      <w:r>
        <w:t>) é composto por várias questões (</w:t>
      </w:r>
      <w:r w:rsidRPr="00B6572D">
        <w:rPr>
          <w:i/>
        </w:rPr>
        <w:t>FormQuestions</w:t>
      </w:r>
      <w:r>
        <w:t>), uma entrevista (</w:t>
      </w:r>
      <w:r w:rsidRPr="00B6572D">
        <w:rPr>
          <w:i/>
        </w:rPr>
        <w:t>Interview</w:t>
      </w:r>
      <w:r>
        <w:t>) é composta pelas várias respostas às questões, sendo estas representadas por i</w:t>
      </w:r>
      <w:r w:rsidR="00B6572D">
        <w:t>nstâ</w:t>
      </w:r>
      <w:r w:rsidR="00973282">
        <w:t>ncias desta entidade;</w:t>
      </w:r>
    </w:p>
    <w:p w14:paraId="308CF837" w14:textId="716C1951" w:rsidR="00973282" w:rsidRDefault="00973282" w:rsidP="00E8633D">
      <w:pPr>
        <w:pStyle w:val="PargrafodaLista"/>
        <w:numPr>
          <w:ilvl w:val="0"/>
          <w:numId w:val="16"/>
        </w:numPr>
        <w:ind w:left="714" w:hanging="357"/>
      </w:pPr>
      <w:r w:rsidRPr="00B6572D">
        <w:rPr>
          <w:i/>
        </w:rPr>
        <w:t>Location</w:t>
      </w:r>
      <w:r>
        <w:t xml:space="preserve">, uma localização reconhecida pela aplicação, normalmente representa localidades onde um </w:t>
      </w:r>
      <w:r w:rsidRPr="00B6572D">
        <w:rPr>
          <w:i/>
        </w:rPr>
        <w:t>Event</w:t>
      </w:r>
      <w:r>
        <w:t xml:space="preserve"> poder ocorrer.</w:t>
      </w:r>
    </w:p>
    <w:p w14:paraId="5B143F85" w14:textId="18AF6623" w:rsidR="00A72B0D" w:rsidRPr="004C4FEB" w:rsidRDefault="00B6572D" w:rsidP="004C4FEB">
      <w:pPr>
        <w:rPr>
          <w:rFonts w:eastAsia="Times New Roman" w:cs="Times New Roman"/>
          <w:sz w:val="24"/>
          <w:lang w:eastAsia="pt-PT"/>
        </w:rPr>
      </w:pPr>
      <w:r>
        <w:rPr>
          <w:lang w:eastAsia="ja-JP"/>
        </w:rPr>
        <w:t>Uma nota</w:t>
      </w:r>
      <w:r w:rsidR="00A72B0D" w:rsidRPr="00A72B0D">
        <w:rPr>
          <w:lang w:eastAsia="ja-JP"/>
        </w:rPr>
        <w:t xml:space="preserve"> durante o desenvolvimento desta entidade considerou-se não incluir a referencia ao </w:t>
      </w:r>
      <w:r w:rsidR="00A72B0D" w:rsidRPr="00B6572D">
        <w:rPr>
          <w:i/>
          <w:lang w:eastAsia="ja-JP"/>
        </w:rPr>
        <w:t>Form</w:t>
      </w:r>
      <w:r w:rsidR="00A72B0D" w:rsidRPr="00A72B0D">
        <w:rPr>
          <w:lang w:eastAsia="ja-JP"/>
        </w:rPr>
        <w:t xml:space="preserve">, sendo que </w:t>
      </w:r>
      <w:r w:rsidR="00A72B0D" w:rsidRPr="00B6572D">
        <w:rPr>
          <w:i/>
          <w:lang w:eastAsia="ja-JP"/>
        </w:rPr>
        <w:t>Interview</w:t>
      </w:r>
      <w:r w:rsidR="00A72B0D" w:rsidRPr="00A72B0D">
        <w:rPr>
          <w:lang w:eastAsia="ja-JP"/>
        </w:rPr>
        <w:t xml:space="preserve"> normalmente estará associada a um </w:t>
      </w:r>
      <w:r w:rsidRPr="00B6572D">
        <w:rPr>
          <w:i/>
          <w:lang w:eastAsia="ja-JP"/>
        </w:rPr>
        <w:t>Candidacy</w:t>
      </w:r>
      <w:r w:rsidR="00A72B0D" w:rsidRPr="00B6572D">
        <w:rPr>
          <w:i/>
          <w:lang w:eastAsia="ja-JP"/>
        </w:rPr>
        <w:t>Step</w:t>
      </w:r>
      <w:r w:rsidR="00A72B0D" w:rsidRPr="00A72B0D">
        <w:rPr>
          <w:lang w:eastAsia="ja-JP"/>
        </w:rPr>
        <w:t xml:space="preserve">, que já refere o </w:t>
      </w:r>
      <w:r w:rsidR="00A72B0D" w:rsidRPr="00B6572D">
        <w:rPr>
          <w:i/>
          <w:lang w:eastAsia="ja-JP"/>
        </w:rPr>
        <w:t>Form</w:t>
      </w:r>
      <w:r w:rsidR="00A72B0D" w:rsidRPr="00A72B0D">
        <w:rPr>
          <w:lang w:eastAsia="ja-JP"/>
        </w:rPr>
        <w:t>.</w:t>
      </w:r>
      <w:r w:rsidR="00A72B0D" w:rsidRPr="00A72B0D">
        <w:rPr>
          <w:rFonts w:eastAsia="Times New Roman" w:cs="Times New Roman"/>
          <w:sz w:val="24"/>
          <w:lang w:eastAsia="pt-PT"/>
        </w:rPr>
        <w:t xml:space="preserve"> </w:t>
      </w:r>
      <w:r w:rsidR="00A72B0D" w:rsidRPr="00A72B0D">
        <w:rPr>
          <w:lang w:eastAsia="ja-JP"/>
        </w:rPr>
        <w:t xml:space="preserve">Mas sendo que queremos manter </w:t>
      </w:r>
      <w:r>
        <w:rPr>
          <w:lang w:eastAsia="ja-JP"/>
        </w:rPr>
        <w:t xml:space="preserve">as </w:t>
      </w:r>
      <w:r w:rsidR="00F111C6">
        <w:rPr>
          <w:lang w:eastAsia="ja-JP"/>
        </w:rPr>
        <w:t>instâncias</w:t>
      </w:r>
      <w:r>
        <w:rPr>
          <w:lang w:eastAsia="ja-JP"/>
        </w:rPr>
        <w:t xml:space="preserve"> de uma </w:t>
      </w:r>
      <w:r w:rsidR="00A72B0D" w:rsidRPr="00A72B0D">
        <w:rPr>
          <w:lang w:eastAsia="ja-JP"/>
        </w:rPr>
        <w:t>entrevista, mesmo depois de uma vaga</w:t>
      </w:r>
      <w:r>
        <w:rPr>
          <w:lang w:eastAsia="ja-JP"/>
        </w:rPr>
        <w:t xml:space="preserve"> ser </w:t>
      </w:r>
      <w:r w:rsidR="003B2802">
        <w:rPr>
          <w:lang w:eastAsia="ja-JP"/>
        </w:rPr>
        <w:t>preenchida,</w:t>
      </w:r>
      <w:r w:rsidR="00A72B0D" w:rsidRPr="00A72B0D">
        <w:rPr>
          <w:lang w:eastAsia="ja-JP"/>
        </w:rPr>
        <w:t xml:space="preserve"> o formulário deve ser referido pela entrevista para a mesma </w:t>
      </w:r>
      <w:r>
        <w:rPr>
          <w:lang w:eastAsia="ja-JP"/>
        </w:rPr>
        <w:t>manter a coerência da base de dados</w:t>
      </w:r>
      <w:r w:rsidR="00A72B0D" w:rsidRPr="00A72B0D">
        <w:rPr>
          <w:lang w:eastAsia="ja-JP"/>
        </w:rPr>
        <w:t>.</w:t>
      </w:r>
    </w:p>
    <w:p w14:paraId="104C441B" w14:textId="0406576A" w:rsidR="005B0964" w:rsidRDefault="00A308A6" w:rsidP="002F32CA">
      <w:pPr>
        <w:pStyle w:val="Cabealho2"/>
        <w:numPr>
          <w:ilvl w:val="1"/>
          <w:numId w:val="28"/>
        </w:numPr>
      </w:pPr>
      <w:bookmarkStart w:id="1540" w:name="_Ref512643431"/>
      <w:bookmarkStart w:id="1541" w:name="_Toc517606837"/>
      <w:bookmarkStart w:id="1542" w:name="_Toc519372197"/>
      <w:r w:rsidRPr="008A226E">
        <w:rPr>
          <w:i/>
        </w:rPr>
        <w:t>Wireframes</w:t>
      </w:r>
      <w:bookmarkEnd w:id="1536"/>
      <w:r w:rsidR="003F566D">
        <w:t xml:space="preserve"> do projeto</w:t>
      </w:r>
      <w:bookmarkEnd w:id="1540"/>
      <w:bookmarkEnd w:id="1541"/>
      <w:bookmarkEnd w:id="1542"/>
    </w:p>
    <w:p w14:paraId="0DE55C15" w14:textId="0409AEB5" w:rsidR="00E7113F" w:rsidRDefault="007F30F4" w:rsidP="00E7113F">
      <w:pPr>
        <w:ind w:firstLine="0"/>
      </w:pPr>
      <w:r>
        <w:t xml:space="preserve">Nesta </w:t>
      </w:r>
      <w:r w:rsidR="001E33F9">
        <w:t xml:space="preserve">esta secção </w:t>
      </w:r>
      <w:r w:rsidR="006E3FA0">
        <w:t>são</w:t>
      </w:r>
      <w:r w:rsidR="00A308A6">
        <w:t xml:space="preserve"> </w:t>
      </w:r>
      <w:r w:rsidR="001E33F9">
        <w:t xml:space="preserve">demonstradas </w:t>
      </w:r>
      <w:r w:rsidR="00A308A6">
        <w:t xml:space="preserve">algumas </w:t>
      </w:r>
      <w:r w:rsidR="00A308A6" w:rsidRPr="00F40589">
        <w:rPr>
          <w:i/>
        </w:rPr>
        <w:t>frames</w:t>
      </w:r>
      <w:r w:rsidR="00A308A6">
        <w:t xml:space="preserve"> </w:t>
      </w:r>
      <w:r w:rsidR="003E0711">
        <w:t>de</w:t>
      </w:r>
      <w:r w:rsidR="00A308A6">
        <w:t xml:space="preserve"> </w:t>
      </w:r>
      <w:r w:rsidR="00673FD1">
        <w:t>página</w:t>
      </w:r>
      <w:r w:rsidR="00A308A6">
        <w:t xml:space="preserve">s importantes, </w:t>
      </w:r>
      <w:r w:rsidR="001E33F9">
        <w:t>em que</w:t>
      </w:r>
      <w:r w:rsidR="00A308A6">
        <w:t xml:space="preserve"> algumas </w:t>
      </w:r>
      <w:r w:rsidR="006E3FA0">
        <w:t>tê</w:t>
      </w:r>
      <w:r w:rsidR="00414840">
        <w:t>m uma estrutura única</w:t>
      </w:r>
      <w:r w:rsidR="00A308A6">
        <w:t xml:space="preserve"> na aplicação e outr</w:t>
      </w:r>
      <w:r w:rsidR="001E33F9">
        <w:t>a</w:t>
      </w:r>
      <w:r w:rsidR="00A308A6">
        <w:t>s</w:t>
      </w:r>
      <w:r w:rsidR="00690DD5">
        <w:t xml:space="preserve"> </w:t>
      </w:r>
      <w:r w:rsidR="001E33F9">
        <w:t>servem</w:t>
      </w:r>
      <w:r w:rsidR="00690DD5">
        <w:t xml:space="preserve"> de exemplo</w:t>
      </w:r>
      <w:r w:rsidR="00A308A6">
        <w:t xml:space="preserve"> </w:t>
      </w:r>
      <w:r w:rsidR="00414840">
        <w:t xml:space="preserve">de uma estrutura utilizada </w:t>
      </w:r>
      <w:r w:rsidR="00BF033A">
        <w:t>habitual</w:t>
      </w:r>
      <w:r w:rsidR="00414840">
        <w:t xml:space="preserve">mente em </w:t>
      </w:r>
      <w:r w:rsidR="00F111C6">
        <w:t>página</w:t>
      </w:r>
      <w:r w:rsidR="00414840">
        <w:t>s com uma função</w:t>
      </w:r>
      <w:r w:rsidR="00B6572D">
        <w:t xml:space="preserve"> especifica</w:t>
      </w:r>
      <w:r w:rsidR="001E33F9">
        <w:t>, t</w:t>
      </w:r>
      <w:r w:rsidR="00BF033A">
        <w:t xml:space="preserve">ambém </w:t>
      </w:r>
      <w:r w:rsidR="001E33F9">
        <w:t>são</w:t>
      </w:r>
      <w:r w:rsidR="00BF033A">
        <w:t xml:space="preserve"> utilizados estes exemplos para demonstrar alguns dos elementos mais comuns da aplicação, tanto </w:t>
      </w:r>
      <w:r w:rsidR="00843393" w:rsidRPr="00843393">
        <w:rPr>
          <w:i/>
        </w:rPr>
        <w:t>widget</w:t>
      </w:r>
      <w:r w:rsidR="00BF033A" w:rsidRPr="00BB3CFD">
        <w:rPr>
          <w:i/>
        </w:rPr>
        <w:t>s</w:t>
      </w:r>
      <w:r w:rsidR="00BF033A">
        <w:t xml:space="preserve"> (</w:t>
      </w:r>
      <w:r w:rsidR="00843393" w:rsidRPr="00843393">
        <w:rPr>
          <w:i/>
        </w:rPr>
        <w:t>rich</w:t>
      </w:r>
      <w:r w:rsidR="00BF033A">
        <w:t xml:space="preserve"> e normais) estabelecidos pela </w:t>
      </w:r>
      <w:r w:rsidR="00BF033A" w:rsidRPr="00856292">
        <w:rPr>
          <w:i/>
        </w:rPr>
        <w:t>Out</w:t>
      </w:r>
      <w:r w:rsidR="001E33F9" w:rsidRPr="00856292">
        <w:rPr>
          <w:i/>
        </w:rPr>
        <w:t>S</w:t>
      </w:r>
      <w:r w:rsidR="00BF033A" w:rsidRPr="00856292">
        <w:rPr>
          <w:i/>
        </w:rPr>
        <w:t>ystems</w:t>
      </w:r>
      <w:r w:rsidR="00BF033A">
        <w:t xml:space="preserve"> como também elementos mais estruturados especificamente para a aplicação.</w:t>
      </w:r>
    </w:p>
    <w:p w14:paraId="6C6A590E" w14:textId="16574FF3" w:rsidR="00730AFE" w:rsidRDefault="006645D7" w:rsidP="00B94385">
      <w:r>
        <w:t xml:space="preserve">Os elementos mais comuns da aplicação são o </w:t>
      </w:r>
      <w:r w:rsidRPr="00F40589">
        <w:rPr>
          <w:i/>
        </w:rPr>
        <w:t>header</w:t>
      </w:r>
      <w:r>
        <w:t xml:space="preserve"> e o menu de utilizador, que aparecem sempre no topo da</w:t>
      </w:r>
      <w:r w:rsidR="00690DD5">
        <w:t>s</w:t>
      </w:r>
      <w:r>
        <w:t xml:space="preserve"> </w:t>
      </w:r>
      <w:r w:rsidR="00673FD1">
        <w:t>página</w:t>
      </w:r>
      <w:r w:rsidR="00B6572D">
        <w:t>s</w:t>
      </w:r>
      <w:ins w:id="1543" w:author="Diogo Aires" w:date="2018-07-14T21:17:00Z">
        <w:r w:rsidR="00606F02">
          <w:t xml:space="preserve">, </w:t>
        </w:r>
      </w:ins>
      <w:del w:id="1544" w:author="Diogo Aires" w:date="2018-07-14T21:17:00Z">
        <w:r w:rsidR="00B6572D" w:rsidDel="00606F02">
          <w:delText xml:space="preserve"> (</w:delText>
        </w:r>
      </w:del>
      <w:r>
        <w:t xml:space="preserve">como se pode ver na </w:t>
      </w:r>
      <w:r w:rsidR="006E3FA0">
        <w:rPr>
          <w:i/>
        </w:rPr>
        <w:fldChar w:fldCharType="begin"/>
      </w:r>
      <w:r w:rsidR="006E3FA0">
        <w:rPr>
          <w:i/>
        </w:rPr>
        <w:instrText xml:space="preserve"> REF _Ref517292318 \h </w:instrText>
      </w:r>
      <w:r w:rsidR="006E3FA0">
        <w:rPr>
          <w:i/>
        </w:rPr>
      </w:r>
      <w:r w:rsidR="006E3FA0">
        <w:rPr>
          <w:i/>
        </w:rPr>
        <w:fldChar w:fldCharType="separate"/>
      </w:r>
      <w:r w:rsidR="00B73B54">
        <w:t xml:space="preserve">Figura </w:t>
      </w:r>
      <w:r w:rsidR="00B73B54">
        <w:rPr>
          <w:noProof/>
        </w:rPr>
        <w:t>13</w:t>
      </w:r>
      <w:r w:rsidR="006E3FA0">
        <w:rPr>
          <w:i/>
        </w:rPr>
        <w:fldChar w:fldCharType="end"/>
      </w:r>
      <w:r w:rsidR="007A6E08">
        <w:t xml:space="preserve"> acompanhada pela </w:t>
      </w:r>
      <w:r w:rsidR="003911DB">
        <w:fldChar w:fldCharType="begin"/>
      </w:r>
      <w:r w:rsidR="003911DB">
        <w:instrText xml:space="preserve"> REF _Ref511853515 \h </w:instrText>
      </w:r>
      <w:r w:rsidR="003911DB">
        <w:fldChar w:fldCharType="separate"/>
      </w:r>
      <w:r w:rsidR="00B73B54">
        <w:t xml:space="preserve">Figura </w:t>
      </w:r>
      <w:r w:rsidR="00B73B54">
        <w:rPr>
          <w:noProof/>
        </w:rPr>
        <w:t>14</w:t>
      </w:r>
      <w:r w:rsidR="003911DB">
        <w:fldChar w:fldCharType="end"/>
      </w:r>
      <w:r w:rsidR="00E7113F">
        <w:t xml:space="preserve"> e </w:t>
      </w:r>
      <w:r w:rsidR="003944B6">
        <w:fldChar w:fldCharType="begin"/>
      </w:r>
      <w:r w:rsidR="003944B6">
        <w:instrText xml:space="preserve"> REF _Ref512887974 \h </w:instrText>
      </w:r>
      <w:r w:rsidR="003944B6">
        <w:fldChar w:fldCharType="separate"/>
      </w:r>
      <w:r w:rsidR="00B73B54">
        <w:t xml:space="preserve">Figura </w:t>
      </w:r>
      <w:r w:rsidR="00B73B54">
        <w:rPr>
          <w:noProof/>
        </w:rPr>
        <w:t>15</w:t>
      </w:r>
      <w:r w:rsidR="003944B6">
        <w:fldChar w:fldCharType="end"/>
      </w:r>
      <w:r w:rsidR="00D76CCA">
        <w:t xml:space="preserve"> onde é demonstrado os dois possíveis menus de utilizador</w:t>
      </w:r>
      <w:del w:id="1545" w:author="Diogo Aires" w:date="2018-07-14T21:17:00Z">
        <w:r w:rsidR="00B6572D" w:rsidDel="00606F02">
          <w:delText>)</w:delText>
        </w:r>
      </w:del>
      <w:r w:rsidR="00D76CCA">
        <w:t>.</w:t>
      </w:r>
      <w:r w:rsidR="00A1288B" w:rsidRPr="00A1288B">
        <w:t xml:space="preserve"> </w:t>
      </w:r>
    </w:p>
    <w:p w14:paraId="46E75783" w14:textId="04BFB4E2" w:rsidR="003911DB" w:rsidRDefault="003911DB" w:rsidP="00E7113F">
      <w:pPr>
        <w:pStyle w:val="imagens"/>
      </w:pPr>
    </w:p>
    <w:p w14:paraId="662BF4CC" w14:textId="77777777" w:rsidR="00A72B0D" w:rsidRDefault="00A72B0D" w:rsidP="00E8633D">
      <w:pPr>
        <w:pStyle w:val="imagens"/>
      </w:pPr>
      <w:r>
        <w:drawing>
          <wp:inline distT="0" distB="0" distL="0" distR="0" wp14:anchorId="50589FD6" wp14:editId="39F9D7C2">
            <wp:extent cx="5400040" cy="5565775"/>
            <wp:effectExtent l="0" t="0" r="0" b="0"/>
            <wp:docPr id="9" name="Imagem 9" descr="C:\Users\Diogo\AppData\Local\Microsoft\Windows\INetCache\Content.Word\Home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HomePage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56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09436" w14:textId="04B8244A" w:rsidR="00A1288B" w:rsidRDefault="00A72B0D" w:rsidP="00A72B0D">
      <w:pPr>
        <w:pStyle w:val="Legenda"/>
      </w:pPr>
      <w:bookmarkStart w:id="1546" w:name="_Ref517292318"/>
      <w:bookmarkStart w:id="1547" w:name="_Toc519372243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13</w:t>
      </w:r>
      <w:r w:rsidR="00FA37B9">
        <w:rPr>
          <w:noProof/>
        </w:rPr>
        <w:fldChar w:fldCharType="end"/>
      </w:r>
      <w:bookmarkEnd w:id="1546"/>
      <w:r>
        <w:t xml:space="preserve"> - </w:t>
      </w:r>
      <w:r w:rsidRPr="00191C2A">
        <w:t>Frames, Home Page</w:t>
      </w:r>
      <w:bookmarkEnd w:id="1547"/>
    </w:p>
    <w:p w14:paraId="1ACF5E62" w14:textId="4FACD493" w:rsidR="00A1288B" w:rsidRDefault="00A1288B" w:rsidP="00E7113F">
      <w:pPr>
        <w:pStyle w:val="imagens"/>
      </w:pPr>
    </w:p>
    <w:p w14:paraId="2591E816" w14:textId="7AD0A450" w:rsidR="003911DB" w:rsidRDefault="003944B6" w:rsidP="00E8633D">
      <w:pPr>
        <w:pStyle w:val="imagens"/>
        <w:jc w:val="both"/>
      </w:pPr>
      <w:r>
        <w:drawing>
          <wp:inline distT="0" distB="0" distL="0" distR="0" wp14:anchorId="433C47E1" wp14:editId="38FA7112">
            <wp:extent cx="5400675" cy="1228725"/>
            <wp:effectExtent l="0" t="0" r="9525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15F4B" w14:textId="6AC5873A" w:rsidR="009C0F52" w:rsidRDefault="003911DB" w:rsidP="003911DB">
      <w:pPr>
        <w:pStyle w:val="Legenda"/>
      </w:pPr>
      <w:bookmarkStart w:id="1548" w:name="_Ref511853515"/>
      <w:bookmarkStart w:id="1549" w:name="_Toc519372244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14</w:t>
      </w:r>
      <w:r w:rsidR="00FA37B9">
        <w:rPr>
          <w:noProof/>
        </w:rPr>
        <w:fldChar w:fldCharType="end"/>
      </w:r>
      <w:bookmarkEnd w:id="1548"/>
      <w:r>
        <w:t xml:space="preserve"> - Frames, </w:t>
      </w:r>
      <w:r w:rsidR="003944B6">
        <w:t>Menu de Colaboradores</w:t>
      </w:r>
      <w:r w:rsidR="00E7113F">
        <w:t>.</w:t>
      </w:r>
      <w:bookmarkEnd w:id="1549"/>
    </w:p>
    <w:p w14:paraId="67714D40" w14:textId="77777777" w:rsidR="003944B6" w:rsidRDefault="003944B6" w:rsidP="00E8633D">
      <w:pPr>
        <w:pStyle w:val="imagens"/>
      </w:pPr>
      <w:r>
        <w:lastRenderedPageBreak/>
        <w:drawing>
          <wp:inline distT="0" distB="0" distL="0" distR="0" wp14:anchorId="72C0C7B7" wp14:editId="09720115">
            <wp:extent cx="5400675" cy="1219200"/>
            <wp:effectExtent l="0" t="0" r="952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B9060" w14:textId="6A7501BE" w:rsidR="003944B6" w:rsidRPr="003944B6" w:rsidRDefault="003944B6" w:rsidP="003944B6">
      <w:pPr>
        <w:pStyle w:val="Legenda"/>
      </w:pPr>
      <w:bookmarkStart w:id="1550" w:name="_Ref512887974"/>
      <w:bookmarkStart w:id="1551" w:name="_Toc519372245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15</w:t>
      </w:r>
      <w:r w:rsidR="00FA37B9">
        <w:rPr>
          <w:noProof/>
        </w:rPr>
        <w:fldChar w:fldCharType="end"/>
      </w:r>
      <w:bookmarkEnd w:id="1550"/>
      <w:r>
        <w:t xml:space="preserve"> - Frames, Menu de Candidatos</w:t>
      </w:r>
      <w:r w:rsidRPr="002A2CD9">
        <w:t>.</w:t>
      </w:r>
      <w:bookmarkEnd w:id="1551"/>
    </w:p>
    <w:p w14:paraId="2331AF24" w14:textId="117CB7BE" w:rsidR="00F66BC3" w:rsidRDefault="00A951A5" w:rsidP="0023333B">
      <w:pPr>
        <w:ind w:firstLine="391"/>
      </w:pPr>
      <w:r>
        <w:t xml:space="preserve">Começando com o </w:t>
      </w:r>
      <w:r w:rsidRPr="00F40589">
        <w:rPr>
          <w:i/>
        </w:rPr>
        <w:t>header</w:t>
      </w:r>
      <w:r w:rsidR="00C57D15">
        <w:t xml:space="preserve">, este </w:t>
      </w:r>
      <w:r>
        <w:t xml:space="preserve">inclui sempre um </w:t>
      </w:r>
      <w:r w:rsidRPr="00F40589">
        <w:rPr>
          <w:i/>
        </w:rPr>
        <w:t>link</w:t>
      </w:r>
      <w:r>
        <w:t xml:space="preserve"> para a </w:t>
      </w:r>
      <w:r w:rsidRPr="00A72B0D">
        <w:rPr>
          <w:i/>
        </w:rPr>
        <w:t>Home Page</w:t>
      </w:r>
      <w:r w:rsidR="00C4186A">
        <w:rPr>
          <w:i/>
        </w:rPr>
        <w:t xml:space="preserve"> </w:t>
      </w:r>
      <w:r w:rsidR="00B6572D">
        <w:rPr>
          <w:i/>
        </w:rPr>
        <w:t>(</w:t>
      </w:r>
      <w:r w:rsidR="00C4186A">
        <w:rPr>
          <w:i/>
        </w:rPr>
        <w:fldChar w:fldCharType="begin"/>
      </w:r>
      <w:r w:rsidR="00C4186A">
        <w:rPr>
          <w:i/>
        </w:rPr>
        <w:instrText xml:space="preserve"> REF _Ref517292318 \h </w:instrText>
      </w:r>
      <w:r w:rsidR="00C4186A">
        <w:rPr>
          <w:i/>
        </w:rPr>
      </w:r>
      <w:r w:rsidR="00C4186A">
        <w:rPr>
          <w:i/>
        </w:rPr>
        <w:fldChar w:fldCharType="separate"/>
      </w:r>
      <w:r w:rsidR="00B73B54">
        <w:t xml:space="preserve">Figura </w:t>
      </w:r>
      <w:r w:rsidR="00B73B54">
        <w:rPr>
          <w:noProof/>
        </w:rPr>
        <w:t>13</w:t>
      </w:r>
      <w:r w:rsidR="00C4186A">
        <w:rPr>
          <w:i/>
        </w:rPr>
        <w:fldChar w:fldCharType="end"/>
      </w:r>
      <w:r w:rsidR="00B6572D">
        <w:rPr>
          <w:i/>
        </w:rPr>
        <w:t>)</w:t>
      </w:r>
      <w:r>
        <w:t xml:space="preserve"> </w:t>
      </w:r>
      <w:r w:rsidR="00C57D15">
        <w:t>à esquerda, mais à</w:t>
      </w:r>
      <w:r>
        <w:t xml:space="preserve"> direita aparece ou um </w:t>
      </w:r>
      <w:r w:rsidRPr="00F40589">
        <w:rPr>
          <w:i/>
        </w:rPr>
        <w:t>link</w:t>
      </w:r>
      <w:r>
        <w:t xml:space="preserve"> para a </w:t>
      </w:r>
      <w:r w:rsidR="00673FD1">
        <w:t>página</w:t>
      </w:r>
      <w:r>
        <w:t xml:space="preserve"> de </w:t>
      </w:r>
      <w:r w:rsidR="000E2082" w:rsidRPr="000E2082">
        <w:rPr>
          <w:i/>
        </w:rPr>
        <w:t>login</w:t>
      </w:r>
      <w:r>
        <w:t xml:space="preserve"> ou a possibilidade de abrir um menu onde é possível aceder a </w:t>
      </w:r>
      <w:r w:rsidR="00673FD1">
        <w:t>página</w:t>
      </w:r>
      <w:r>
        <w:t xml:space="preserve"> de</w:t>
      </w:r>
      <w:r w:rsidR="00B6572D">
        <w:t xml:space="preserve"> informação geral do utilizador</w:t>
      </w:r>
      <w:r>
        <w:t xml:space="preserve"> ou a </w:t>
      </w:r>
      <w:r w:rsidR="00673FD1">
        <w:t>página</w:t>
      </w:r>
      <w:r>
        <w:t xml:space="preserve"> de </w:t>
      </w:r>
      <w:r w:rsidRPr="00F40589">
        <w:rPr>
          <w:i/>
        </w:rPr>
        <w:t>logout</w:t>
      </w:r>
      <w:r>
        <w:t xml:space="preserve">. </w:t>
      </w:r>
    </w:p>
    <w:p w14:paraId="063D016D" w14:textId="6ACAACEB" w:rsidR="00690DD5" w:rsidRDefault="00B6572D" w:rsidP="0023333B">
      <w:pPr>
        <w:ind w:firstLine="391"/>
      </w:pPr>
      <w:r>
        <w:t>Como se pode verificar</w:t>
      </w:r>
      <w:r w:rsidR="00476903">
        <w:t xml:space="preserve"> pela </w:t>
      </w:r>
      <w:r w:rsidR="00476903">
        <w:fldChar w:fldCharType="begin"/>
      </w:r>
      <w:r w:rsidR="00476903">
        <w:instrText xml:space="preserve"> REF _Ref511853515 \h </w:instrText>
      </w:r>
      <w:r w:rsidR="00476903">
        <w:fldChar w:fldCharType="separate"/>
      </w:r>
      <w:r w:rsidR="00B73B54">
        <w:t xml:space="preserve">Figura </w:t>
      </w:r>
      <w:r w:rsidR="00B73B54">
        <w:rPr>
          <w:noProof/>
        </w:rPr>
        <w:t>14</w:t>
      </w:r>
      <w:r w:rsidR="00476903">
        <w:fldChar w:fldCharType="end"/>
      </w:r>
      <w:r w:rsidR="003944B6">
        <w:t xml:space="preserve"> e a </w:t>
      </w:r>
      <w:r w:rsidR="003944B6">
        <w:fldChar w:fldCharType="begin"/>
      </w:r>
      <w:r w:rsidR="003944B6">
        <w:instrText xml:space="preserve"> REF _Ref512887974 \h </w:instrText>
      </w:r>
      <w:r w:rsidR="003944B6">
        <w:fldChar w:fldCharType="separate"/>
      </w:r>
      <w:r w:rsidR="00B73B54">
        <w:t xml:space="preserve">Figura </w:t>
      </w:r>
      <w:r w:rsidR="00B73B54">
        <w:rPr>
          <w:noProof/>
        </w:rPr>
        <w:t>15</w:t>
      </w:r>
      <w:r w:rsidR="003944B6">
        <w:fldChar w:fldCharType="end"/>
      </w:r>
      <w:r w:rsidR="00834E3F">
        <w:t>, existe</w:t>
      </w:r>
      <w:r w:rsidR="007C40A0">
        <w:t>m</w:t>
      </w:r>
      <w:r w:rsidR="00834E3F">
        <w:t xml:space="preserve"> dois menus diferentes, o primeiro demonstrado </w:t>
      </w:r>
      <w:r w:rsidR="007C40A0">
        <w:t xml:space="preserve">é </w:t>
      </w:r>
      <w:r w:rsidR="00834E3F">
        <w:t xml:space="preserve">o menu de colaboradores e o segundo </w:t>
      </w:r>
      <w:r w:rsidR="007C40A0">
        <w:t xml:space="preserve">o </w:t>
      </w:r>
      <w:r>
        <w:t xml:space="preserve">menu </w:t>
      </w:r>
      <w:r w:rsidR="00834E3F">
        <w:t>de candidatos</w:t>
      </w:r>
      <w:r w:rsidR="00000A7D">
        <w:t>.</w:t>
      </w:r>
      <w:r w:rsidR="00E23D24">
        <w:t xml:space="preserve"> </w:t>
      </w:r>
      <w:r w:rsidR="00904EA4">
        <w:t>Ca</w:t>
      </w:r>
      <w:r w:rsidR="00690DD5">
        <w:t>da menu é composto por um conjunto de</w:t>
      </w:r>
      <w:r w:rsidR="00904EA4">
        <w:t xml:space="preserve"> </w:t>
      </w:r>
      <w:r w:rsidR="00904EA4" w:rsidRPr="00B6572D">
        <w:rPr>
          <w:i/>
        </w:rPr>
        <w:t>ButtonDrop</w:t>
      </w:r>
      <w:r w:rsidR="00C4186A" w:rsidRPr="00B6572D">
        <w:rPr>
          <w:i/>
        </w:rPr>
        <w:t>Menu</w:t>
      </w:r>
      <w:r w:rsidR="00904EA4">
        <w:t xml:space="preserve"> </w:t>
      </w:r>
      <w:r w:rsidR="00C4186A">
        <w:t xml:space="preserve">que incluem vários links para </w:t>
      </w:r>
      <w:r w:rsidR="00F111C6">
        <w:t>página</w:t>
      </w:r>
      <w:r w:rsidR="00C4186A">
        <w:t>s mais importantes.</w:t>
      </w:r>
    </w:p>
    <w:p w14:paraId="71F3F74E" w14:textId="3B851722" w:rsidR="00B173B6" w:rsidRPr="00904EA4" w:rsidRDefault="00904EA4" w:rsidP="0023333B">
      <w:pPr>
        <w:ind w:firstLine="391"/>
        <w:rPr>
          <w:sz w:val="24"/>
        </w:rPr>
      </w:pPr>
      <w:r>
        <w:t xml:space="preserve">Originalmente foi </w:t>
      </w:r>
      <w:r w:rsidR="00AA7FA7">
        <w:t xml:space="preserve">considerado utilizar um </w:t>
      </w:r>
      <w:r w:rsidR="00AA7FA7" w:rsidRPr="00B6572D">
        <w:rPr>
          <w:i/>
        </w:rPr>
        <w:t>Ballon</w:t>
      </w:r>
      <w:r>
        <w:t>, mas entre algumas limit</w:t>
      </w:r>
      <w:r w:rsidR="00B6572D">
        <w:t>ações visuais como também uma má</w:t>
      </w:r>
      <w:r>
        <w:t xml:space="preserve"> interação entre o </w:t>
      </w:r>
      <w:r w:rsidRPr="00B6572D">
        <w:rPr>
          <w:i/>
        </w:rPr>
        <w:t>Ballon</w:t>
      </w:r>
      <w:r>
        <w:t xml:space="preserve"> e vários </w:t>
      </w:r>
      <w:r>
        <w:rPr>
          <w:i/>
        </w:rPr>
        <w:t xml:space="preserve">plugins </w:t>
      </w:r>
      <w:r>
        <w:rPr>
          <w:sz w:val="24"/>
        </w:rPr>
        <w:t xml:space="preserve">da </w:t>
      </w:r>
      <w:r w:rsidR="00063E1E" w:rsidRPr="00063E1E">
        <w:rPr>
          <w:i/>
          <w:sz w:val="24"/>
        </w:rPr>
        <w:t>Forge</w:t>
      </w:r>
      <w:r w:rsidR="003C61F4">
        <w:rPr>
          <w:sz w:val="24"/>
        </w:rPr>
        <w:t>,</w:t>
      </w:r>
      <w:r>
        <w:rPr>
          <w:sz w:val="24"/>
        </w:rPr>
        <w:t xml:space="preserve"> o </w:t>
      </w:r>
      <w:r w:rsidRPr="00B6572D">
        <w:rPr>
          <w:i/>
        </w:rPr>
        <w:t>ButtonDropDown</w:t>
      </w:r>
      <w:r>
        <w:t xml:space="preserve"> tornou-se </w:t>
      </w:r>
      <w:r w:rsidR="00B6572D">
        <w:t>a</w:t>
      </w:r>
      <w:r>
        <w:t xml:space="preserve"> opção viável.</w:t>
      </w:r>
    </w:p>
    <w:p w14:paraId="402F93B3" w14:textId="69306AC5" w:rsidR="00690DD5" w:rsidRDefault="001177E3" w:rsidP="00904EA4">
      <w:pPr>
        <w:ind w:firstLine="391"/>
      </w:pPr>
      <w:r>
        <w:t>Na</w:t>
      </w:r>
      <w:r w:rsidR="006E3FA0">
        <w:t>s</w:t>
      </w:r>
      <w:r w:rsidR="00690DD5">
        <w:t xml:space="preserve"> </w:t>
      </w:r>
      <w:r w:rsidR="00690DD5">
        <w:fldChar w:fldCharType="begin"/>
      </w:r>
      <w:r w:rsidR="00690DD5">
        <w:instrText xml:space="preserve"> REF _Ref512626243 \h </w:instrText>
      </w:r>
      <w:r w:rsidR="00690DD5">
        <w:fldChar w:fldCharType="separate"/>
      </w:r>
      <w:r w:rsidR="00B73B54">
        <w:t xml:space="preserve">Figura </w:t>
      </w:r>
      <w:r w:rsidR="00B73B54">
        <w:rPr>
          <w:noProof/>
        </w:rPr>
        <w:t>16</w:t>
      </w:r>
      <w:r w:rsidR="00690DD5">
        <w:fldChar w:fldCharType="end"/>
      </w:r>
      <w:r w:rsidR="006E3FA0">
        <w:t xml:space="preserve"> e</w:t>
      </w:r>
      <w:r w:rsidR="00690DD5">
        <w:t xml:space="preserve"> </w:t>
      </w:r>
      <w:r w:rsidR="00FC15B3">
        <w:fldChar w:fldCharType="begin"/>
      </w:r>
      <w:r w:rsidR="00FC15B3">
        <w:instrText xml:space="preserve"> REF _Ref512626265 \h </w:instrText>
      </w:r>
      <w:r w:rsidR="00FC15B3">
        <w:fldChar w:fldCharType="separate"/>
      </w:r>
      <w:ins w:id="1552" w:author="Diogo Aires" w:date="2018-07-14T22:53:00Z">
        <w:r w:rsidR="00B73B54" w:rsidRPr="00B73B54">
          <w:rPr>
            <w:rPrChange w:id="1553" w:author="Diogo Aires" w:date="2018-07-14T22:54:00Z">
              <w:rPr>
                <w:lang w:val="en-US"/>
              </w:rPr>
            </w:rPrChange>
          </w:rPr>
          <w:t xml:space="preserve">Figura </w:t>
        </w:r>
        <w:r w:rsidR="00B73B54" w:rsidRPr="00B73B54">
          <w:rPr>
            <w:noProof/>
            <w:rPrChange w:id="1554" w:author="Diogo Aires" w:date="2018-07-14T22:54:00Z">
              <w:rPr>
                <w:noProof/>
                <w:lang w:val="en-US"/>
              </w:rPr>
            </w:rPrChange>
          </w:rPr>
          <w:t>17</w:t>
        </w:r>
      </w:ins>
      <w:del w:id="1555" w:author="Diogo Aires" w:date="2018-07-14T19:10:00Z">
        <w:r w:rsidR="00FC15B3" w:rsidRPr="00FC15B3" w:rsidDel="006C5A4E">
          <w:delText xml:space="preserve">Figura </w:delText>
        </w:r>
        <w:r w:rsidR="00FC15B3" w:rsidRPr="00FC15B3" w:rsidDel="006C5A4E">
          <w:rPr>
            <w:noProof/>
          </w:rPr>
          <w:delText>17</w:delText>
        </w:r>
      </w:del>
      <w:r w:rsidR="00FC15B3">
        <w:fldChar w:fldCharType="end"/>
      </w:r>
      <w:r w:rsidR="00FC15B3">
        <w:t xml:space="preserve"> </w:t>
      </w:r>
      <w:r w:rsidR="00AA7FA7">
        <w:t xml:space="preserve">é possível verificar parte </w:t>
      </w:r>
      <w:r w:rsidR="003C61F4">
        <w:t>da página</w:t>
      </w:r>
      <w:r>
        <w:t xml:space="preserve"> de informação geral da PS </w:t>
      </w:r>
      <w:r w:rsidR="00AA7FA7">
        <w:t>IT</w:t>
      </w:r>
      <w:r>
        <w:t xml:space="preserve"> que introduz dois elementos visuais fundamentais </w:t>
      </w:r>
      <w:r w:rsidR="00673FD1">
        <w:t xml:space="preserve">à </w:t>
      </w:r>
      <w:r>
        <w:t>aplicaç</w:t>
      </w:r>
      <w:r w:rsidR="00E23D24">
        <w:t>ão</w:t>
      </w:r>
      <w:r w:rsidR="005A49A5">
        <w:t>.</w:t>
      </w:r>
    </w:p>
    <w:p w14:paraId="7C42051A" w14:textId="63464493" w:rsidR="00690DD5" w:rsidRDefault="00A1288B" w:rsidP="00E8633D">
      <w:pPr>
        <w:pStyle w:val="imagens"/>
      </w:pPr>
      <w:r w:rsidRPr="00E8633D">
        <w:drawing>
          <wp:inline distT="0" distB="0" distL="0" distR="0" wp14:anchorId="3F78C41F" wp14:editId="04365B69">
            <wp:extent cx="5400000" cy="3119788"/>
            <wp:effectExtent l="0" t="0" r="0" b="444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119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AB6CD" w14:textId="761A198E" w:rsidR="00F90D77" w:rsidRDefault="00690DD5" w:rsidP="00690DD5">
      <w:pPr>
        <w:pStyle w:val="Legenda"/>
      </w:pPr>
      <w:bookmarkStart w:id="1556" w:name="_Ref512626243"/>
      <w:bookmarkStart w:id="1557" w:name="_Toc519372246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16</w:t>
      </w:r>
      <w:r w:rsidR="00FA37B9">
        <w:rPr>
          <w:noProof/>
        </w:rPr>
        <w:fldChar w:fldCharType="end"/>
      </w:r>
      <w:bookmarkEnd w:id="1556"/>
      <w:r>
        <w:t xml:space="preserve"> - </w:t>
      </w:r>
      <w:r w:rsidRPr="00CB7B8E">
        <w:t>Frame, MoreInfo</w:t>
      </w:r>
      <w:r>
        <w:t xml:space="preserve"> Values Tab</w:t>
      </w:r>
      <w:r w:rsidR="00E7113F">
        <w:t>.</w:t>
      </w:r>
      <w:bookmarkEnd w:id="1557"/>
    </w:p>
    <w:p w14:paraId="37858724" w14:textId="77777777" w:rsidR="00690DD5" w:rsidRDefault="00F90D77" w:rsidP="00E7113F">
      <w:pPr>
        <w:pStyle w:val="imagens"/>
      </w:pPr>
      <w:r>
        <w:lastRenderedPageBreak/>
        <w:drawing>
          <wp:inline distT="0" distB="0" distL="0" distR="0" wp14:anchorId="6CCADF48" wp14:editId="1683DA8D">
            <wp:extent cx="5400000" cy="2194346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194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E352A" w14:textId="1679FC8B" w:rsidR="00690DD5" w:rsidRPr="00160036" w:rsidRDefault="00690DD5" w:rsidP="00690DD5">
      <w:pPr>
        <w:pStyle w:val="Legenda"/>
        <w:rPr>
          <w:lang w:val="en-US"/>
        </w:rPr>
      </w:pPr>
      <w:bookmarkStart w:id="1558" w:name="_Ref512626265"/>
      <w:bookmarkStart w:id="1559" w:name="_Toc519372247"/>
      <w:r w:rsidRPr="0049642E">
        <w:rPr>
          <w:lang w:val="en-US"/>
        </w:rPr>
        <w:t xml:space="preserve">Figura </w:t>
      </w:r>
      <w:r>
        <w:fldChar w:fldCharType="begin"/>
      </w:r>
      <w:r w:rsidRPr="0049642E">
        <w:rPr>
          <w:lang w:val="en-US"/>
        </w:rPr>
        <w:instrText xml:space="preserve"> SEQ Figura \* ARABIC </w:instrText>
      </w:r>
      <w:r>
        <w:fldChar w:fldCharType="separate"/>
      </w:r>
      <w:r w:rsidR="00B73B54">
        <w:rPr>
          <w:noProof/>
          <w:lang w:val="en-US"/>
        </w:rPr>
        <w:t>17</w:t>
      </w:r>
      <w:r>
        <w:fldChar w:fldCharType="end"/>
      </w:r>
      <w:bookmarkEnd w:id="1558"/>
      <w:r w:rsidRPr="0049642E">
        <w:rPr>
          <w:lang w:val="en-US"/>
        </w:rPr>
        <w:t xml:space="preserve"> - Frame, MoreInfo Patn</w:t>
      </w:r>
      <w:r w:rsidRPr="00160036">
        <w:rPr>
          <w:lang w:val="en-US"/>
        </w:rPr>
        <w:t>erships Tab</w:t>
      </w:r>
      <w:r w:rsidR="00E7113F">
        <w:rPr>
          <w:lang w:val="en-US"/>
        </w:rPr>
        <w:t>.</w:t>
      </w:r>
      <w:bookmarkEnd w:id="1559"/>
    </w:p>
    <w:p w14:paraId="74B8951A" w14:textId="153D2CC8" w:rsidR="00E7113F" w:rsidRDefault="00E7113F" w:rsidP="00E7113F">
      <w:r>
        <w:t xml:space="preserve">Como referido anteriormente existem dois elementos importantes na aplicação que podem ser verificados </w:t>
      </w:r>
      <w:del w:id="1560" w:author="Diogo Aires" w:date="2018-07-14T21:18:00Z">
        <w:r w:rsidDel="00606F02">
          <w:delText xml:space="preserve">nesta </w:delText>
        </w:r>
      </w:del>
      <w:ins w:id="1561" w:author="Diogo Aires" w:date="2018-07-14T21:18:00Z">
        <w:r w:rsidR="00606F02">
          <w:t xml:space="preserve">nas </w:t>
        </w:r>
      </w:ins>
      <w:r>
        <w:t>página</w:t>
      </w:r>
      <w:ins w:id="1562" w:author="Diogo Aires" w:date="2018-07-14T21:18:00Z">
        <w:r w:rsidR="00606F02">
          <w:t>s anteriores</w:t>
        </w:r>
      </w:ins>
      <w:r>
        <w:t xml:space="preserve">, o primeiro desses é o </w:t>
      </w:r>
      <w:r w:rsidRPr="00B6572D">
        <w:rPr>
          <w:i/>
        </w:rPr>
        <w:t>Tabs</w:t>
      </w:r>
      <w:r>
        <w:t>. Este elemento permite divi</w:t>
      </w:r>
      <w:r w:rsidR="00B94385">
        <w:t>dir uma página até cinco partes</w:t>
      </w:r>
      <w:r>
        <w:t xml:space="preserve">, assim quando uma página inclui muita informação, em vez de ser extensa verticalmente, as informações estão dividas em </w:t>
      </w:r>
      <w:r w:rsidR="002822A8" w:rsidRPr="00B6572D">
        <w:rPr>
          <w:i/>
        </w:rPr>
        <w:t>Tabs</w:t>
      </w:r>
      <w:r>
        <w:t>.</w:t>
      </w:r>
    </w:p>
    <w:p w14:paraId="683D03E0" w14:textId="7E2B0D6C" w:rsidR="00E7113F" w:rsidRDefault="00E7113F" w:rsidP="00E7113F">
      <w:r>
        <w:t xml:space="preserve">O outro elemento utilizado nesta página a notar é o </w:t>
      </w:r>
      <w:r w:rsidRPr="00B6572D">
        <w:rPr>
          <w:i/>
        </w:rPr>
        <w:t>List Records</w:t>
      </w:r>
      <w:r>
        <w:t>, que permite demonstrar vários elem</w:t>
      </w:r>
      <w:r w:rsidR="00B6572D">
        <w:t xml:space="preserve">entos obtidos na base de dados </w:t>
      </w:r>
      <w:r>
        <w:t>numa estrutura bastante livre, não for</w:t>
      </w:r>
      <w:r w:rsidR="00B94385">
        <w:t xml:space="preserve">çando um formato </w:t>
      </w:r>
      <w:r w:rsidR="00B6572D">
        <w:t>em</w:t>
      </w:r>
      <w:r w:rsidR="00B94385">
        <w:t xml:space="preserve"> tabela.</w:t>
      </w:r>
    </w:p>
    <w:p w14:paraId="3E19DB3B" w14:textId="7F443666" w:rsidR="00B173B6" w:rsidDel="00606F02" w:rsidRDefault="00B173B6" w:rsidP="00E23D24">
      <w:pPr>
        <w:ind w:firstLine="391"/>
        <w:rPr>
          <w:del w:id="1563" w:author="Diogo Aires" w:date="2018-07-14T21:20:00Z"/>
          <w:color w:val="000000" w:themeColor="text1"/>
        </w:rPr>
      </w:pPr>
      <w:del w:id="1564" w:author="Diogo Aires" w:date="2018-07-14T21:20:00Z">
        <w:r w:rsidDel="00606F02">
          <w:rPr>
            <w:color w:val="000000" w:themeColor="text1"/>
          </w:rPr>
          <w:delText xml:space="preserve">Outra </w:delText>
        </w:r>
        <w:r w:rsidR="00895DDE" w:rsidDel="00606F02">
          <w:rPr>
            <w:color w:val="000000" w:themeColor="text1"/>
          </w:rPr>
          <w:delText xml:space="preserve">característica </w:delText>
        </w:r>
        <w:r w:rsidR="00CD11DC" w:rsidDel="00606F02">
          <w:rPr>
            <w:color w:val="000000" w:themeColor="text1"/>
          </w:rPr>
          <w:delText>notável</w:delText>
        </w:r>
        <w:r w:rsidR="00895DDE" w:rsidDel="00606F02">
          <w:rPr>
            <w:color w:val="000000" w:themeColor="text1"/>
          </w:rPr>
          <w:delText xml:space="preserve"> desta </w:delText>
        </w:r>
        <w:r w:rsidR="00F111C6" w:rsidDel="00606F02">
          <w:rPr>
            <w:color w:val="000000" w:themeColor="text1"/>
          </w:rPr>
          <w:delText>página</w:delText>
        </w:r>
        <w:r w:rsidR="00CD11DC" w:rsidDel="00606F02">
          <w:rPr>
            <w:color w:val="000000" w:themeColor="text1"/>
          </w:rPr>
          <w:delText xml:space="preserve"> é que </w:delText>
        </w:r>
        <w:r w:rsidR="0044320C" w:rsidDel="00606F02">
          <w:rPr>
            <w:color w:val="000000" w:themeColor="text1"/>
          </w:rPr>
          <w:delText>várias</w:delText>
        </w:r>
        <w:r w:rsidR="00CD11DC" w:rsidDel="00606F02">
          <w:rPr>
            <w:color w:val="000000" w:themeColor="text1"/>
          </w:rPr>
          <w:delText xml:space="preserve"> palavras da </w:delText>
        </w:r>
        <w:r w:rsidR="00CD11DC" w:rsidRPr="00B6572D" w:rsidDel="00606F02">
          <w:rPr>
            <w:i/>
            <w:color w:val="000000" w:themeColor="text1"/>
          </w:rPr>
          <w:delText>Tab</w:delText>
        </w:r>
        <w:r w:rsidR="00CD11DC" w:rsidDel="00606F02">
          <w:rPr>
            <w:color w:val="000000" w:themeColor="text1"/>
          </w:rPr>
          <w:delText xml:space="preserve"> demonstrada na </w:delText>
        </w:r>
        <w:r w:rsidR="00CD11DC" w:rsidDel="00606F02">
          <w:rPr>
            <w:color w:val="000000" w:themeColor="text1"/>
          </w:rPr>
          <w:fldChar w:fldCharType="begin"/>
        </w:r>
        <w:r w:rsidR="00CD11DC" w:rsidDel="00606F02">
          <w:rPr>
            <w:color w:val="000000" w:themeColor="text1"/>
          </w:rPr>
          <w:delInstrText xml:space="preserve"> REF _Ref512626243 \h </w:delInstrText>
        </w:r>
        <w:r w:rsidR="00CD11DC" w:rsidDel="00606F02">
          <w:rPr>
            <w:color w:val="000000" w:themeColor="text1"/>
          </w:rPr>
        </w:r>
        <w:r w:rsidR="00CD11DC" w:rsidDel="00606F02">
          <w:rPr>
            <w:color w:val="000000" w:themeColor="text1"/>
          </w:rPr>
          <w:fldChar w:fldCharType="separate"/>
        </w:r>
        <w:r w:rsidR="00606F02" w:rsidDel="00606F02">
          <w:delText xml:space="preserve">Figura </w:delText>
        </w:r>
        <w:r w:rsidR="00606F02" w:rsidDel="00606F02">
          <w:rPr>
            <w:noProof/>
          </w:rPr>
          <w:delText>16</w:delText>
        </w:r>
        <w:r w:rsidR="00CD11DC" w:rsidDel="00606F02">
          <w:rPr>
            <w:color w:val="000000" w:themeColor="text1"/>
          </w:rPr>
          <w:fldChar w:fldCharType="end"/>
        </w:r>
        <w:r w:rsidR="00895DDE" w:rsidDel="00606F02">
          <w:rPr>
            <w:color w:val="000000" w:themeColor="text1"/>
          </w:rPr>
          <w:delText xml:space="preserve"> </w:delText>
        </w:r>
        <w:r w:rsidR="00CD11DC" w:rsidDel="00606F02">
          <w:rPr>
            <w:color w:val="000000" w:themeColor="text1"/>
          </w:rPr>
          <w:delText xml:space="preserve">abre um </w:delText>
        </w:r>
        <w:r w:rsidR="00CD11DC" w:rsidRPr="00B6572D" w:rsidDel="00606F02">
          <w:rPr>
            <w:i/>
            <w:color w:val="000000" w:themeColor="text1"/>
          </w:rPr>
          <w:delText>Ballon</w:delText>
        </w:r>
        <w:r w:rsidR="00CD11DC" w:rsidDel="00606F02">
          <w:rPr>
            <w:color w:val="000000" w:themeColor="text1"/>
          </w:rPr>
          <w:delText xml:space="preserve"> com algum texto sobre o valor em si.</w:delText>
        </w:r>
      </w:del>
    </w:p>
    <w:p w14:paraId="776B7C09" w14:textId="338AC190" w:rsidR="00660A65" w:rsidRPr="00123FA3" w:rsidRDefault="00660A65" w:rsidP="0023333B">
      <w:pPr>
        <w:ind w:firstLine="391"/>
        <w:rPr>
          <w:color w:val="000000" w:themeColor="text1"/>
        </w:rPr>
      </w:pPr>
      <w:r>
        <w:rPr>
          <w:color w:val="000000" w:themeColor="text1"/>
        </w:rPr>
        <w:t>Na secção</w:t>
      </w:r>
      <w:r w:rsidRPr="00660A65">
        <w:rPr>
          <w:b/>
          <w:color w:val="000000" w:themeColor="text1"/>
        </w:rPr>
        <w:t xml:space="preserve"> </w:t>
      </w:r>
      <w:r w:rsidR="003C61F4">
        <w:rPr>
          <w:b/>
          <w:color w:val="000000" w:themeColor="text1"/>
        </w:rPr>
        <w:fldChar w:fldCharType="begin"/>
      </w:r>
      <w:r w:rsidR="003C61F4">
        <w:rPr>
          <w:b/>
          <w:color w:val="000000" w:themeColor="text1"/>
        </w:rPr>
        <w:instrText xml:space="preserve"> REF _Ref512097913 \n \h </w:instrText>
      </w:r>
      <w:r w:rsidR="003C61F4">
        <w:rPr>
          <w:b/>
          <w:color w:val="000000" w:themeColor="text1"/>
        </w:rPr>
      </w:r>
      <w:r w:rsidR="003C61F4">
        <w:rPr>
          <w:b/>
          <w:color w:val="000000" w:themeColor="text1"/>
        </w:rPr>
        <w:fldChar w:fldCharType="separate"/>
      </w:r>
      <w:r w:rsidR="00B73B54">
        <w:rPr>
          <w:b/>
          <w:color w:val="000000" w:themeColor="text1"/>
        </w:rPr>
        <w:t>3.2</w:t>
      </w:r>
      <w:r w:rsidR="003C61F4">
        <w:rPr>
          <w:b/>
          <w:color w:val="000000" w:themeColor="text1"/>
        </w:rPr>
        <w:fldChar w:fldCharType="end"/>
      </w:r>
      <w:r w:rsidR="00A7330A" w:rsidRPr="00A7330A">
        <w:rPr>
          <w:b/>
          <w:color w:val="000000" w:themeColor="text1"/>
        </w:rPr>
        <w:t xml:space="preserve"> </w:t>
      </w:r>
      <w:r>
        <w:rPr>
          <w:color w:val="000000" w:themeColor="text1"/>
        </w:rPr>
        <w:t>foi estabelecido a existência de um currículo q</w:t>
      </w:r>
      <w:r w:rsidR="00E23D24">
        <w:rPr>
          <w:color w:val="000000" w:themeColor="text1"/>
        </w:rPr>
        <w:t>ue um candidato pode verificar e</w:t>
      </w:r>
      <w:r>
        <w:rPr>
          <w:color w:val="000000" w:themeColor="text1"/>
        </w:rPr>
        <w:t xml:space="preserve"> alterar</w:t>
      </w:r>
      <w:r w:rsidR="00B6572D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r w:rsidR="00B6572D">
        <w:rPr>
          <w:color w:val="000000" w:themeColor="text1"/>
        </w:rPr>
        <w:t>E</w:t>
      </w:r>
      <w:r>
        <w:rPr>
          <w:color w:val="000000" w:themeColor="text1"/>
        </w:rPr>
        <w:t>stas du</w:t>
      </w:r>
      <w:r w:rsidR="00160036">
        <w:rPr>
          <w:color w:val="000000" w:themeColor="text1"/>
        </w:rPr>
        <w:t xml:space="preserve">as </w:t>
      </w:r>
      <w:r w:rsidR="00E23D24">
        <w:rPr>
          <w:color w:val="000000" w:themeColor="text1"/>
        </w:rPr>
        <w:t xml:space="preserve">capacidades são </w:t>
      </w:r>
      <w:r w:rsidR="00B6572D">
        <w:rPr>
          <w:color w:val="000000" w:themeColor="text1"/>
        </w:rPr>
        <w:t>exequíveis</w:t>
      </w:r>
      <w:r w:rsidR="00E23D24">
        <w:rPr>
          <w:color w:val="000000" w:themeColor="text1"/>
        </w:rPr>
        <w:t xml:space="preserve"> na pá</w:t>
      </w:r>
      <w:r w:rsidR="00160036">
        <w:rPr>
          <w:color w:val="000000" w:themeColor="text1"/>
        </w:rPr>
        <w:t xml:space="preserve">gina representada pela </w:t>
      </w:r>
      <w:r w:rsidR="00160036">
        <w:rPr>
          <w:color w:val="000000" w:themeColor="text1"/>
        </w:rPr>
        <w:fldChar w:fldCharType="begin"/>
      </w:r>
      <w:r w:rsidR="00160036">
        <w:rPr>
          <w:color w:val="000000" w:themeColor="text1"/>
        </w:rPr>
        <w:instrText xml:space="preserve"> REF _Ref512626555 \h </w:instrText>
      </w:r>
      <w:r w:rsidR="00160036">
        <w:rPr>
          <w:color w:val="000000" w:themeColor="text1"/>
        </w:rPr>
      </w:r>
      <w:r w:rsidR="00160036">
        <w:rPr>
          <w:color w:val="000000" w:themeColor="text1"/>
        </w:rPr>
        <w:fldChar w:fldCharType="separate"/>
      </w:r>
      <w:ins w:id="1565" w:author="Diogo Aires" w:date="2018-07-14T22:53:00Z">
        <w:r w:rsidR="00B73B54" w:rsidRPr="00160036">
          <w:t xml:space="preserve">Figura </w:t>
        </w:r>
        <w:r w:rsidR="00B73B54">
          <w:rPr>
            <w:noProof/>
          </w:rPr>
          <w:t>18</w:t>
        </w:r>
      </w:ins>
      <w:del w:id="1566" w:author="Diogo Aires" w:date="2018-07-14T19:10:00Z">
        <w:r w:rsidR="0049642E" w:rsidRPr="00160036" w:rsidDel="006C5A4E">
          <w:delText xml:space="preserve">Figura </w:delText>
        </w:r>
        <w:r w:rsidR="0049642E" w:rsidDel="006C5A4E">
          <w:rPr>
            <w:noProof/>
          </w:rPr>
          <w:delText>18</w:delText>
        </w:r>
      </w:del>
      <w:r w:rsidR="00160036">
        <w:rPr>
          <w:color w:val="000000" w:themeColor="text1"/>
        </w:rPr>
        <w:fldChar w:fldCharType="end"/>
      </w:r>
      <w:r w:rsidR="00B6572D">
        <w:rPr>
          <w:color w:val="000000" w:themeColor="text1"/>
        </w:rPr>
        <w:t xml:space="preserve"> </w:t>
      </w:r>
      <w:del w:id="1567" w:author="Diogo Aires" w:date="2018-07-14T21:20:00Z">
        <w:r w:rsidR="00B6572D" w:rsidDel="00606F02">
          <w:rPr>
            <w:color w:val="000000" w:themeColor="text1"/>
          </w:rPr>
          <w:delText xml:space="preserve">e também </w:delText>
        </w:r>
        <w:r w:rsidR="00160036" w:rsidDel="00606F02">
          <w:rPr>
            <w:color w:val="000000" w:themeColor="text1"/>
          </w:rPr>
          <w:delText xml:space="preserve">verificar, </w:delText>
        </w:r>
      </w:del>
      <w:r w:rsidR="00160036">
        <w:rPr>
          <w:color w:val="000000" w:themeColor="text1"/>
        </w:rPr>
        <w:t xml:space="preserve">e pela </w:t>
      </w:r>
      <w:r w:rsidR="00160036">
        <w:rPr>
          <w:color w:val="000000" w:themeColor="text1"/>
        </w:rPr>
        <w:fldChar w:fldCharType="begin"/>
      </w:r>
      <w:r w:rsidR="00160036">
        <w:rPr>
          <w:color w:val="000000" w:themeColor="text1"/>
        </w:rPr>
        <w:instrText xml:space="preserve"> REF _Ref511853812 \h </w:instrText>
      </w:r>
      <w:r w:rsidR="00160036">
        <w:rPr>
          <w:color w:val="000000" w:themeColor="text1"/>
        </w:rPr>
      </w:r>
      <w:r w:rsidR="00160036">
        <w:rPr>
          <w:color w:val="000000" w:themeColor="text1"/>
        </w:rPr>
        <w:fldChar w:fldCharType="separate"/>
      </w:r>
      <w:r w:rsidR="00B73B54">
        <w:t xml:space="preserve">Figura </w:t>
      </w:r>
      <w:r w:rsidR="00B73B54">
        <w:rPr>
          <w:noProof/>
        </w:rPr>
        <w:t>19</w:t>
      </w:r>
      <w:r w:rsidR="00160036">
        <w:rPr>
          <w:color w:val="000000" w:themeColor="text1"/>
        </w:rPr>
        <w:fldChar w:fldCharType="end"/>
      </w:r>
      <w:r w:rsidR="00160036">
        <w:rPr>
          <w:color w:val="000000" w:themeColor="text1"/>
        </w:rPr>
        <w:t xml:space="preserve">, </w:t>
      </w:r>
      <w:del w:id="1568" w:author="Diogo Aires" w:date="2018-07-14T21:20:00Z">
        <w:r w:rsidR="00160036" w:rsidDel="00606F02">
          <w:rPr>
            <w:color w:val="000000" w:themeColor="text1"/>
          </w:rPr>
          <w:delText>editar</w:delText>
        </w:r>
      </w:del>
      <w:ins w:id="1569" w:author="Diogo Aires" w:date="2018-07-14T21:20:00Z">
        <w:r w:rsidR="00606F02">
          <w:rPr>
            <w:color w:val="000000" w:themeColor="text1"/>
          </w:rPr>
          <w:t>verificar e alterar nessa ordem</w:t>
        </w:r>
      </w:ins>
      <w:r w:rsidR="00160036">
        <w:rPr>
          <w:color w:val="000000" w:themeColor="text1"/>
        </w:rPr>
        <w:t>.</w:t>
      </w:r>
    </w:p>
    <w:p w14:paraId="36AE2940" w14:textId="77777777" w:rsidR="00160036" w:rsidRDefault="00660A65" w:rsidP="0066759C">
      <w:pPr>
        <w:pStyle w:val="imagens"/>
      </w:pPr>
      <w:r w:rsidRPr="0066759C">
        <w:drawing>
          <wp:inline distT="0" distB="0" distL="0" distR="0" wp14:anchorId="4BCD6882" wp14:editId="108B8EAD">
            <wp:extent cx="5400000" cy="2451943"/>
            <wp:effectExtent l="0" t="0" r="0" b="571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451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5852F" w14:textId="53D03F27" w:rsidR="00C267A4" w:rsidRDefault="00160036" w:rsidP="00160036">
      <w:pPr>
        <w:pStyle w:val="Legenda"/>
      </w:pPr>
      <w:bookmarkStart w:id="1570" w:name="_Ref512626555"/>
      <w:bookmarkStart w:id="1571" w:name="_Toc519372248"/>
      <w:r w:rsidRPr="00160036"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18</w:t>
      </w:r>
      <w:r w:rsidR="00FA37B9">
        <w:rPr>
          <w:noProof/>
        </w:rPr>
        <w:fldChar w:fldCharType="end"/>
      </w:r>
      <w:bookmarkEnd w:id="1570"/>
      <w:r w:rsidRPr="00160036">
        <w:t xml:space="preserve"> - My Curriculum</w:t>
      </w:r>
      <w:r>
        <w:t>,</w:t>
      </w:r>
      <w:r w:rsidRPr="00160036">
        <w:t xml:space="preserve"> Show</w:t>
      </w:r>
      <w:r w:rsidR="00E7113F">
        <w:t>.</w:t>
      </w:r>
      <w:bookmarkEnd w:id="1571"/>
    </w:p>
    <w:p w14:paraId="06B33FBC" w14:textId="77777777" w:rsidR="0071132D" w:rsidRDefault="002652B2" w:rsidP="00E7113F">
      <w:pPr>
        <w:pStyle w:val="imagens"/>
      </w:pPr>
      <w:r>
        <w:lastRenderedPageBreak/>
        <w:drawing>
          <wp:inline distT="0" distB="0" distL="0" distR="0" wp14:anchorId="032A95FC" wp14:editId="19BCC1E3">
            <wp:extent cx="5400000" cy="2423322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423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0B2BD" w14:textId="4B5AD233" w:rsidR="001F41C1" w:rsidRDefault="0071132D" w:rsidP="0071132D">
      <w:pPr>
        <w:pStyle w:val="Legenda"/>
        <w:rPr>
          <w:color w:val="000000" w:themeColor="text1"/>
        </w:rPr>
      </w:pPr>
      <w:bookmarkStart w:id="1572" w:name="_Ref511853812"/>
      <w:bookmarkStart w:id="1573" w:name="_Ref511853808"/>
      <w:bookmarkStart w:id="1574" w:name="_Toc519372249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19</w:t>
      </w:r>
      <w:r w:rsidR="00FA37B9">
        <w:rPr>
          <w:noProof/>
        </w:rPr>
        <w:fldChar w:fldCharType="end"/>
      </w:r>
      <w:bookmarkEnd w:id="1572"/>
      <w:r>
        <w:t xml:space="preserve"> - Frame, MyCurriculum</w:t>
      </w:r>
      <w:bookmarkEnd w:id="1573"/>
      <w:r w:rsidR="00160036">
        <w:t>, Edit</w:t>
      </w:r>
      <w:r w:rsidR="00E7113F">
        <w:t>.</w:t>
      </w:r>
      <w:bookmarkEnd w:id="1574"/>
    </w:p>
    <w:p w14:paraId="6A7444E8" w14:textId="28CDE97C" w:rsidR="00E7113F" w:rsidRDefault="00E7113F" w:rsidP="00E7113F">
      <w:pPr>
        <w:rPr>
          <w:color w:val="000000" w:themeColor="text1"/>
        </w:rPr>
      </w:pPr>
      <w:r>
        <w:rPr>
          <w:color w:val="000000" w:themeColor="text1"/>
        </w:rPr>
        <w:t xml:space="preserve">Esta página serve como exemplo da utilização de alguns </w:t>
      </w:r>
      <w:r>
        <w:rPr>
          <w:i/>
          <w:color w:val="000000" w:themeColor="text1"/>
        </w:rPr>
        <w:t>inputs</w:t>
      </w:r>
      <w:r>
        <w:rPr>
          <w:color w:val="000000" w:themeColor="text1"/>
        </w:rPr>
        <w:t xml:space="preserve"> da aplicação como também de dois </w:t>
      </w:r>
      <w:r w:rsidR="00843393" w:rsidRPr="00843393">
        <w:rPr>
          <w:i/>
          <w:color w:val="000000" w:themeColor="text1"/>
        </w:rPr>
        <w:t>widget</w:t>
      </w:r>
      <w:r>
        <w:rPr>
          <w:i/>
          <w:color w:val="000000" w:themeColor="text1"/>
        </w:rPr>
        <w:t>s</w:t>
      </w:r>
      <w:r>
        <w:rPr>
          <w:color w:val="000000" w:themeColor="text1"/>
        </w:rPr>
        <w:t xml:space="preserve"> muitas vezes utilizados para demonstrar e alterar informação</w:t>
      </w:r>
      <w:r w:rsidR="00B6572D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r w:rsidR="00B6572D">
        <w:rPr>
          <w:color w:val="000000" w:themeColor="text1"/>
        </w:rPr>
        <w:t>T</w:t>
      </w:r>
      <w:r>
        <w:rPr>
          <w:color w:val="000000" w:themeColor="text1"/>
        </w:rPr>
        <w:t xml:space="preserve">ais </w:t>
      </w:r>
      <w:r w:rsidR="00843393" w:rsidRPr="00843393">
        <w:rPr>
          <w:i/>
          <w:color w:val="000000" w:themeColor="text1"/>
        </w:rPr>
        <w:t>widget</w:t>
      </w:r>
      <w:r>
        <w:rPr>
          <w:i/>
          <w:color w:val="000000" w:themeColor="text1"/>
        </w:rPr>
        <w:t>s</w:t>
      </w:r>
      <w:r>
        <w:rPr>
          <w:color w:val="000000" w:themeColor="text1"/>
        </w:rPr>
        <w:t xml:space="preserve"> são </w:t>
      </w:r>
      <w:r w:rsidRPr="00B6572D">
        <w:rPr>
          <w:i/>
          <w:color w:val="000000" w:themeColor="text1"/>
        </w:rPr>
        <w:t>Show Record</w:t>
      </w:r>
      <w:r>
        <w:rPr>
          <w:color w:val="000000" w:themeColor="text1"/>
        </w:rPr>
        <w:t xml:space="preserve"> e </w:t>
      </w:r>
      <w:r w:rsidRPr="00B6572D">
        <w:rPr>
          <w:i/>
          <w:color w:val="000000" w:themeColor="text1"/>
        </w:rPr>
        <w:t>Edit Record</w:t>
      </w:r>
      <w:r>
        <w:rPr>
          <w:color w:val="000000" w:themeColor="text1"/>
        </w:rPr>
        <w:t xml:space="preserve">, ambos partilham o formato tabela e por isso são bastante utilizados em conjunto e </w:t>
      </w:r>
      <w:r w:rsidR="00B6572D">
        <w:rPr>
          <w:color w:val="000000" w:themeColor="text1"/>
        </w:rPr>
        <w:t xml:space="preserve">também por vezes </w:t>
      </w:r>
      <w:r>
        <w:rPr>
          <w:color w:val="000000" w:themeColor="text1"/>
        </w:rPr>
        <w:t>separados</w:t>
      </w:r>
      <w:r w:rsidR="000479DB">
        <w:rPr>
          <w:color w:val="000000" w:themeColor="text1"/>
        </w:rPr>
        <w:t>.</w:t>
      </w:r>
      <w:ins w:id="1575" w:author="Diogo Aires" w:date="2018-07-14T21:21:00Z">
        <w:r w:rsidR="006D1975">
          <w:rPr>
            <w:color w:val="000000" w:themeColor="text1"/>
          </w:rPr>
          <w:t xml:space="preserve"> O primeiro permite demo</w:t>
        </w:r>
      </w:ins>
      <w:ins w:id="1576" w:author="Diogo Aires" w:date="2018-07-14T21:22:00Z">
        <w:r w:rsidR="006D1975">
          <w:rPr>
            <w:color w:val="000000" w:themeColor="text1"/>
          </w:rPr>
          <w:t>nstrar informação enquanto que a segunda tem a capacidade de demonstrar e alterar informação.</w:t>
        </w:r>
      </w:ins>
    </w:p>
    <w:p w14:paraId="60D2E7D0" w14:textId="0598800C" w:rsidR="00E7113F" w:rsidRDefault="003C61F4" w:rsidP="004026E4">
      <w:pPr>
        <w:rPr>
          <w:noProof/>
        </w:rPr>
      </w:pPr>
      <w:r>
        <w:rPr>
          <w:color w:val="000000" w:themeColor="text1"/>
        </w:rPr>
        <w:t>N</w:t>
      </w:r>
      <w:r w:rsidR="00E7113F">
        <w:rPr>
          <w:color w:val="000000" w:themeColor="text1"/>
        </w:rPr>
        <w:t xml:space="preserve">a </w:t>
      </w:r>
      <w:r w:rsidR="00E7113F" w:rsidRPr="00476335">
        <w:rPr>
          <w:color w:val="000000" w:themeColor="text1"/>
        </w:rPr>
        <w:t>secção</w:t>
      </w:r>
      <w:r w:rsidR="00E7113F" w:rsidRPr="00D97979">
        <w:rPr>
          <w:color w:val="000000" w:themeColor="text1"/>
        </w:rPr>
        <w:t xml:space="preserve"> </w:t>
      </w:r>
      <w:r w:rsidRPr="00A53FAA">
        <w:rPr>
          <w:color w:val="000000" w:themeColor="text1"/>
        </w:rPr>
        <w:fldChar w:fldCharType="begin"/>
      </w:r>
      <w:r w:rsidRPr="00D97979">
        <w:rPr>
          <w:color w:val="000000" w:themeColor="text1"/>
        </w:rPr>
        <w:instrText xml:space="preserve"> REF _Ref512097913 \n \h </w:instrText>
      </w:r>
      <w:r w:rsidR="00A53FAA" w:rsidRPr="00D97979">
        <w:rPr>
          <w:color w:val="000000" w:themeColor="text1"/>
        </w:rPr>
        <w:instrText xml:space="preserve"> \* MERGEFORMAT </w:instrText>
      </w:r>
      <w:r w:rsidRPr="00A53FAA">
        <w:rPr>
          <w:color w:val="000000" w:themeColor="text1"/>
        </w:rPr>
      </w:r>
      <w:r w:rsidRPr="00D97979">
        <w:rPr>
          <w:color w:val="000000" w:themeColor="text1"/>
        </w:rPr>
        <w:fldChar w:fldCharType="separate"/>
      </w:r>
      <w:r w:rsidR="00B73B54">
        <w:rPr>
          <w:color w:val="000000" w:themeColor="text1"/>
        </w:rPr>
        <w:t>3.2</w:t>
      </w:r>
      <w:r w:rsidRPr="00D97979">
        <w:rPr>
          <w:color w:val="000000" w:themeColor="text1"/>
        </w:rPr>
        <w:fldChar w:fldCharType="end"/>
      </w:r>
      <w:r w:rsidR="00B6572D">
        <w:rPr>
          <w:color w:val="000000" w:themeColor="text1"/>
        </w:rPr>
        <w:t>, também fo</w:t>
      </w:r>
      <w:r w:rsidRPr="003C61F4">
        <w:rPr>
          <w:color w:val="000000" w:themeColor="text1"/>
        </w:rPr>
        <w:t>i referido a capacidade de</w:t>
      </w:r>
      <w:r w:rsidR="00E7113F">
        <w:rPr>
          <w:color w:val="000000" w:themeColor="text1"/>
        </w:rPr>
        <w:t xml:space="preserve"> um candidato consegue controlar o seu dossiê de capacidades que é composto </w:t>
      </w:r>
      <w:r w:rsidR="00B6572D">
        <w:rPr>
          <w:color w:val="000000" w:themeColor="text1"/>
        </w:rPr>
        <w:t>por</w:t>
      </w:r>
      <w:r w:rsidR="00E7113F">
        <w:rPr>
          <w:color w:val="000000" w:themeColor="text1"/>
        </w:rPr>
        <w:t xml:space="preserve"> várias entidades associadas ao colaborador. A </w:t>
      </w:r>
      <w:r w:rsidR="004F1B5D">
        <w:rPr>
          <w:color w:val="000000" w:themeColor="text1"/>
        </w:rPr>
        <w:fldChar w:fldCharType="begin"/>
      </w:r>
      <w:r w:rsidR="004F1B5D">
        <w:rPr>
          <w:color w:val="000000" w:themeColor="text1"/>
        </w:rPr>
        <w:instrText xml:space="preserve"> REF _Ref514004248 \h </w:instrText>
      </w:r>
      <w:r w:rsidR="004F1B5D">
        <w:rPr>
          <w:color w:val="000000" w:themeColor="text1"/>
        </w:rPr>
      </w:r>
      <w:r w:rsidR="004F1B5D">
        <w:rPr>
          <w:color w:val="000000" w:themeColor="text1"/>
        </w:rPr>
        <w:fldChar w:fldCharType="separate"/>
      </w:r>
      <w:r w:rsidR="00B73B54">
        <w:t xml:space="preserve">Figura </w:t>
      </w:r>
      <w:r w:rsidR="00B73B54">
        <w:rPr>
          <w:noProof/>
        </w:rPr>
        <w:t>20</w:t>
      </w:r>
      <w:r w:rsidR="004F1B5D">
        <w:rPr>
          <w:color w:val="000000" w:themeColor="text1"/>
        </w:rPr>
        <w:fldChar w:fldCharType="end"/>
      </w:r>
      <w:r w:rsidR="00E7113F">
        <w:t xml:space="preserve"> demonstra</w:t>
      </w:r>
      <w:r w:rsidR="000479DB">
        <w:t xml:space="preserve"> parte</w:t>
      </w:r>
      <w:r w:rsidR="00E7113F">
        <w:t xml:space="preserve"> </w:t>
      </w:r>
      <w:r w:rsidR="000479DB">
        <w:t>da</w:t>
      </w:r>
      <w:r w:rsidR="00E7113F">
        <w:t xml:space="preserve"> página que introduz alguns elementos notáveis e regularmente utilizados na aplicação.</w:t>
      </w:r>
      <w:r w:rsidR="00E7113F">
        <w:rPr>
          <w:noProof/>
        </w:rPr>
        <w:t xml:space="preserve"> </w:t>
      </w:r>
    </w:p>
    <w:p w14:paraId="5BCA714E" w14:textId="408B1C09" w:rsidR="000479DB" w:rsidRDefault="000479DB" w:rsidP="00C75B1B">
      <w:pPr>
        <w:keepNext/>
        <w:ind w:firstLine="0"/>
      </w:pPr>
      <w:r>
        <w:rPr>
          <w:noProof/>
        </w:rPr>
        <w:drawing>
          <wp:inline distT="0" distB="0" distL="0" distR="0" wp14:anchorId="285541D4" wp14:editId="227228FD">
            <wp:extent cx="5400000" cy="1812721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812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A64E1" w14:textId="592F5C93" w:rsidR="00CC14C9" w:rsidRDefault="00C75B1B" w:rsidP="00C75B1B">
      <w:pPr>
        <w:pStyle w:val="Legenda"/>
        <w:rPr>
          <w:noProof/>
        </w:rPr>
      </w:pPr>
      <w:bookmarkStart w:id="1577" w:name="_Ref514004248"/>
      <w:bookmarkStart w:id="1578" w:name="_Toc519372250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20</w:t>
      </w:r>
      <w:r w:rsidR="00FA37B9">
        <w:rPr>
          <w:noProof/>
        </w:rPr>
        <w:fldChar w:fldCharType="end"/>
      </w:r>
      <w:bookmarkEnd w:id="1577"/>
      <w:r>
        <w:t xml:space="preserve"> - </w:t>
      </w:r>
      <w:r w:rsidRPr="00BE11C3">
        <w:t>Frames, MyProfile.</w:t>
      </w:r>
      <w:bookmarkEnd w:id="1578"/>
    </w:p>
    <w:p w14:paraId="5F4BA545" w14:textId="43826C17" w:rsidR="00E23D24" w:rsidRDefault="00297C3E" w:rsidP="00E23D24">
      <w:pPr>
        <w:ind w:firstLine="391"/>
      </w:pPr>
      <w:r>
        <w:t>O el</w:t>
      </w:r>
      <w:r w:rsidR="00E23D24">
        <w:t xml:space="preserve">emento a notar é a </w:t>
      </w:r>
      <w:r w:rsidR="00E23D24" w:rsidRPr="00B6572D">
        <w:rPr>
          <w:i/>
        </w:rPr>
        <w:t>Editable Table</w:t>
      </w:r>
      <w:r w:rsidR="00FA3289">
        <w:t>,</w:t>
      </w:r>
      <w:r>
        <w:t xml:space="preserve"> uma tabela que permite adicionar elementos </w:t>
      </w:r>
      <w:r w:rsidR="00FA3289">
        <w:t xml:space="preserve">à </w:t>
      </w:r>
      <w:r>
        <w:t xml:space="preserve">mesma, como também alterar elementos </w:t>
      </w:r>
      <w:r w:rsidR="003C61F4">
        <w:t>já existentes</w:t>
      </w:r>
      <w:r w:rsidR="00CC14C9">
        <w:t xml:space="preserve">. </w:t>
      </w:r>
      <w:r w:rsidR="008E232A">
        <w:t xml:space="preserve">No caso desta </w:t>
      </w:r>
      <w:r w:rsidR="00673FD1">
        <w:t>página</w:t>
      </w:r>
      <w:r w:rsidR="00B6572D">
        <w:t>,</w:t>
      </w:r>
      <w:r w:rsidR="00DE0A7C">
        <w:t xml:space="preserve"> remover, guardar e alterar</w:t>
      </w:r>
      <w:r w:rsidR="00FA3289">
        <w:t xml:space="preserve"> </w:t>
      </w:r>
      <w:r w:rsidR="008E232A">
        <w:t xml:space="preserve">elementos </w:t>
      </w:r>
      <w:r w:rsidR="00DE0A7C">
        <w:t xml:space="preserve">da tabela não </w:t>
      </w:r>
      <w:r w:rsidR="008E232A">
        <w:t>só altera a tabela como também</w:t>
      </w:r>
      <w:r w:rsidR="00BA44FE">
        <w:t xml:space="preserve"> altera diretamente a base de dados.</w:t>
      </w:r>
    </w:p>
    <w:p w14:paraId="265B2E3D" w14:textId="5DC6C3E2" w:rsidR="00E7113F" w:rsidRDefault="00BA44FE" w:rsidP="00E7113F">
      <w:pPr>
        <w:ind w:firstLine="391"/>
      </w:pPr>
      <w:r>
        <w:t xml:space="preserve">A única entidade que compõe o </w:t>
      </w:r>
      <w:r w:rsidR="00D5784C">
        <w:t>dossiê</w:t>
      </w:r>
      <w:r>
        <w:t xml:space="preserve"> que não é alterado por uma </w:t>
      </w:r>
      <w:r w:rsidRPr="00B6572D">
        <w:rPr>
          <w:i/>
        </w:rPr>
        <w:t>Editabl</w:t>
      </w:r>
      <w:r w:rsidR="00E23D24" w:rsidRPr="00B6572D">
        <w:rPr>
          <w:i/>
        </w:rPr>
        <w:t>e Table</w:t>
      </w:r>
      <w:r>
        <w:t xml:space="preserve"> é a entidade </w:t>
      </w:r>
      <w:r w:rsidRPr="00B6572D">
        <w:rPr>
          <w:i/>
        </w:rPr>
        <w:t>CandidateAppDeveloped</w:t>
      </w:r>
      <w:r>
        <w:t>, sendo que mesma envolve informação extensa de m</w:t>
      </w:r>
      <w:r w:rsidR="00E23D24">
        <w:t>ais para uma só linha de texto, p</w:t>
      </w:r>
      <w:r>
        <w:t xml:space="preserve">or isso é utilizado uma </w:t>
      </w:r>
      <w:r w:rsidRPr="00B6572D">
        <w:rPr>
          <w:i/>
        </w:rPr>
        <w:t>ListRecord</w:t>
      </w:r>
      <w:r>
        <w:t xml:space="preserve">, com cada elemento utilizando um </w:t>
      </w:r>
      <w:r w:rsidRPr="00B6572D">
        <w:rPr>
          <w:i/>
        </w:rPr>
        <w:t>EditR</w:t>
      </w:r>
      <w:r w:rsidR="00DE0A7C" w:rsidRPr="00B6572D">
        <w:rPr>
          <w:i/>
        </w:rPr>
        <w:t>ecord</w:t>
      </w:r>
      <w:r w:rsidR="00DE0A7C">
        <w:t xml:space="preserve"> para alterar a aplicação.</w:t>
      </w:r>
    </w:p>
    <w:p w14:paraId="38B5B9E7" w14:textId="2790E16A" w:rsidR="00C75B1B" w:rsidRDefault="00BA44FE" w:rsidP="007F5F56">
      <w:pPr>
        <w:ind w:firstLine="391"/>
      </w:pPr>
      <w:r>
        <w:lastRenderedPageBreak/>
        <w:t xml:space="preserve">Já para adicionar uma nova </w:t>
      </w:r>
      <w:r w:rsidR="00F111C6">
        <w:t>instância</w:t>
      </w:r>
      <w:r>
        <w:t xml:space="preserve"> a </w:t>
      </w:r>
      <w:r w:rsidRPr="00B6572D">
        <w:rPr>
          <w:i/>
        </w:rPr>
        <w:t>CandidateAppDeveloped</w:t>
      </w:r>
      <w:r>
        <w:t xml:space="preserve"> é utilizado o </w:t>
      </w:r>
      <w:r w:rsidR="00B4458F" w:rsidRPr="00B4458F">
        <w:rPr>
          <w:i/>
        </w:rPr>
        <w:t>Pop-up</w:t>
      </w:r>
      <w:r>
        <w:t xml:space="preserve"> </w:t>
      </w:r>
      <w:r w:rsidRPr="00B6572D">
        <w:rPr>
          <w:i/>
        </w:rPr>
        <w:t>Editor</w:t>
      </w:r>
      <w:r w:rsidR="00CC14C9">
        <w:rPr>
          <w:rStyle w:val="Refdenotaderodap"/>
        </w:rPr>
        <w:footnoteReference w:id="3"/>
      </w:r>
      <w:r w:rsidR="00CC14C9">
        <w:t xml:space="preserve">. </w:t>
      </w:r>
      <w:r>
        <w:t xml:space="preserve">No caso da </w:t>
      </w:r>
      <w:r w:rsidRPr="00B6572D">
        <w:rPr>
          <w:i/>
        </w:rPr>
        <w:t>MyProfile</w:t>
      </w:r>
      <w:r w:rsidR="00CC14C9">
        <w:t xml:space="preserve"> quando o botão “</w:t>
      </w:r>
      <w:r w:rsidR="00CC14C9" w:rsidRPr="00B6572D">
        <w:rPr>
          <w:i/>
        </w:rPr>
        <w:t>Add</w:t>
      </w:r>
      <w:r w:rsidR="00CC14C9">
        <w:t>” é pressionado</w:t>
      </w:r>
      <w:r w:rsidR="00B6572D">
        <w:t>,</w:t>
      </w:r>
      <w:r w:rsidR="00CC14C9">
        <w:t xml:space="preserve"> um </w:t>
      </w:r>
      <w:r w:rsidR="00B4458F" w:rsidRPr="00B4458F">
        <w:rPr>
          <w:i/>
        </w:rPr>
        <w:t>Pop-up</w:t>
      </w:r>
      <w:r w:rsidR="00CC14C9">
        <w:t xml:space="preserve"> abre que permite introduzir as inform</w:t>
      </w:r>
      <w:r w:rsidR="004F1B5D">
        <w:t>ações do projeto desenvolvido</w:t>
      </w:r>
      <w:r w:rsidR="00DE0A7C">
        <w:t>.</w:t>
      </w:r>
      <w:r w:rsidR="00B6572D">
        <w:t xml:space="preserve"> </w:t>
      </w:r>
      <w:r w:rsidR="00C75B1B">
        <w:t xml:space="preserve">Este </w:t>
      </w:r>
      <w:r w:rsidR="00B4458F" w:rsidRPr="00B4458F">
        <w:rPr>
          <w:i/>
        </w:rPr>
        <w:t>Pop-up</w:t>
      </w:r>
      <w:r w:rsidR="00C75B1B">
        <w:t xml:space="preserve"> pode ser verificado na </w:t>
      </w:r>
      <w:r w:rsidR="00C75B1B">
        <w:fldChar w:fldCharType="begin"/>
      </w:r>
      <w:r w:rsidR="00C75B1B">
        <w:instrText xml:space="preserve"> REF _Ref512890385 \h </w:instrText>
      </w:r>
      <w:r w:rsidR="00C75B1B">
        <w:fldChar w:fldCharType="separate"/>
      </w:r>
      <w:r w:rsidR="00B73B54">
        <w:t xml:space="preserve">Figura </w:t>
      </w:r>
      <w:r w:rsidR="00B73B54">
        <w:rPr>
          <w:noProof/>
        </w:rPr>
        <w:t>21</w:t>
      </w:r>
      <w:r w:rsidR="00C75B1B">
        <w:fldChar w:fldCharType="end"/>
      </w:r>
      <w:r w:rsidR="00C75B1B">
        <w:t>.</w:t>
      </w:r>
    </w:p>
    <w:p w14:paraId="603C4162" w14:textId="77777777" w:rsidR="00C75B1B" w:rsidRDefault="00C75B1B" w:rsidP="00C75B1B">
      <w:pPr>
        <w:keepNext/>
        <w:ind w:firstLine="0"/>
      </w:pPr>
      <w:r>
        <w:rPr>
          <w:noProof/>
        </w:rPr>
        <w:drawing>
          <wp:inline distT="0" distB="0" distL="0" distR="0" wp14:anchorId="20240B05" wp14:editId="4935DF7A">
            <wp:extent cx="5400000" cy="2299293"/>
            <wp:effectExtent l="0" t="0" r="0" b="635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299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04518" w14:textId="346EDF1F" w:rsidR="00C75B1B" w:rsidRDefault="00C75B1B" w:rsidP="00C75B1B">
      <w:pPr>
        <w:pStyle w:val="Legenda"/>
      </w:pPr>
      <w:bookmarkStart w:id="1579" w:name="_Ref512890385"/>
      <w:bookmarkStart w:id="1580" w:name="_Toc519372251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21</w:t>
      </w:r>
      <w:r w:rsidR="00FA37B9">
        <w:rPr>
          <w:noProof/>
        </w:rPr>
        <w:fldChar w:fldCharType="end"/>
      </w:r>
      <w:bookmarkEnd w:id="1579"/>
      <w:r>
        <w:t xml:space="preserve"> - </w:t>
      </w:r>
      <w:r w:rsidRPr="00B669F9">
        <w:t>Frames, MyProfile</w:t>
      </w:r>
      <w:r>
        <w:t xml:space="preserve"> </w:t>
      </w:r>
      <w:r w:rsidR="00B4458F" w:rsidRPr="00B4458F">
        <w:rPr>
          <w:i/>
        </w:rPr>
        <w:t>Pop-up</w:t>
      </w:r>
      <w:r w:rsidRPr="00B669F9">
        <w:t>.</w:t>
      </w:r>
      <w:bookmarkEnd w:id="1580"/>
    </w:p>
    <w:p w14:paraId="33B7B744" w14:textId="053E8F22" w:rsidR="008228A7" w:rsidRDefault="00671484" w:rsidP="0023333B">
      <w:pPr>
        <w:ind w:firstLine="391"/>
      </w:pPr>
      <w:r>
        <w:t xml:space="preserve">Uma </w:t>
      </w:r>
      <w:r w:rsidR="008228A7">
        <w:t xml:space="preserve">funcionalidade regular das </w:t>
      </w:r>
      <w:r w:rsidR="00673FD1">
        <w:t>página</w:t>
      </w:r>
      <w:r w:rsidR="008228A7">
        <w:t xml:space="preserve">s da aplicação </w:t>
      </w:r>
      <w:r w:rsidR="004845D2" w:rsidRPr="004845D2">
        <w:rPr>
          <w:i/>
        </w:rPr>
        <w:t>web</w:t>
      </w:r>
      <w:r w:rsidR="008228A7">
        <w:t xml:space="preserve"> da IView é de </w:t>
      </w:r>
      <w:r w:rsidR="002D0415">
        <w:t>listar</w:t>
      </w:r>
      <w:r w:rsidR="008228A7">
        <w:t xml:space="preserve"> um conjunto de </w:t>
      </w:r>
      <w:r w:rsidR="00F111C6">
        <w:t>instâncias</w:t>
      </w:r>
      <w:r w:rsidR="008228A7">
        <w:t xml:space="preserve"> estabelecidas duma entidade da base de dados. Um exemplo simples destas </w:t>
      </w:r>
      <w:r w:rsidR="00673FD1">
        <w:t>página</w:t>
      </w:r>
      <w:r w:rsidR="006735C7">
        <w:t xml:space="preserve">s é o </w:t>
      </w:r>
      <w:r w:rsidR="008228A7">
        <w:t>demons</w:t>
      </w:r>
      <w:r w:rsidR="006735C7">
        <w:t>trado</w:t>
      </w:r>
      <w:r w:rsidR="008228A7">
        <w:t xml:space="preserve"> na </w:t>
      </w:r>
      <w:r w:rsidR="001F46ED">
        <w:fldChar w:fldCharType="begin"/>
      </w:r>
      <w:r w:rsidR="001F46ED">
        <w:instrText xml:space="preserve"> REF _Ref511853996 \h </w:instrText>
      </w:r>
      <w:r w:rsidR="001F46ED">
        <w:fldChar w:fldCharType="separate"/>
      </w:r>
      <w:r w:rsidR="00B73B54">
        <w:t xml:space="preserve">Figura </w:t>
      </w:r>
      <w:r w:rsidR="00B73B54">
        <w:rPr>
          <w:noProof/>
        </w:rPr>
        <w:t>22</w:t>
      </w:r>
      <w:r w:rsidR="001F46ED">
        <w:fldChar w:fldCharType="end"/>
      </w:r>
      <w:r w:rsidR="008228A7" w:rsidRPr="008228A7">
        <w:t xml:space="preserve">, que </w:t>
      </w:r>
      <w:r w:rsidR="006735C7">
        <w:t xml:space="preserve">mostra </w:t>
      </w:r>
      <w:r w:rsidR="008228A7" w:rsidRPr="008228A7">
        <w:t xml:space="preserve">todas as </w:t>
      </w:r>
      <w:r w:rsidR="00F111C6">
        <w:t>instâncias</w:t>
      </w:r>
      <w:r w:rsidR="008228A7" w:rsidRPr="008228A7">
        <w:t xml:space="preserve"> da entidade </w:t>
      </w:r>
      <w:r w:rsidR="008228A7" w:rsidRPr="00B6572D">
        <w:rPr>
          <w:i/>
        </w:rPr>
        <w:t>Form</w:t>
      </w:r>
      <w:r w:rsidR="008228A7" w:rsidRPr="008228A7">
        <w:t>.</w:t>
      </w:r>
    </w:p>
    <w:p w14:paraId="29FE6AA5" w14:textId="77777777" w:rsidR="0071132D" w:rsidRDefault="00D710E4" w:rsidP="00E7113F">
      <w:pPr>
        <w:pStyle w:val="imagens"/>
      </w:pPr>
      <w:r>
        <w:drawing>
          <wp:inline distT="0" distB="0" distL="0" distR="0" wp14:anchorId="1B963DFD" wp14:editId="156D59F8">
            <wp:extent cx="5398135" cy="1895475"/>
            <wp:effectExtent l="0" t="0" r="0" b="9525"/>
            <wp:docPr id="37" name="Imagem 37" descr="C:\Users\Diogo\AppData\Local\Microsoft\Windows\INetCache\Content.Word\For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iogo\AppData\Local\Microsoft\Windows\INetCache\Content.Word\Forms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017" cy="1896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E0599" w14:textId="26AA8B80" w:rsidR="008E7710" w:rsidRPr="0060274E" w:rsidRDefault="0071132D" w:rsidP="0071132D">
      <w:pPr>
        <w:pStyle w:val="Legenda"/>
      </w:pPr>
      <w:bookmarkStart w:id="1581" w:name="_Ref511853996"/>
      <w:bookmarkStart w:id="1582" w:name="_Toc519372252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22</w:t>
      </w:r>
      <w:r w:rsidR="00FA37B9">
        <w:rPr>
          <w:noProof/>
        </w:rPr>
        <w:fldChar w:fldCharType="end"/>
      </w:r>
      <w:bookmarkEnd w:id="1581"/>
      <w:r>
        <w:t xml:space="preserve"> - Frames, Forms</w:t>
      </w:r>
      <w:r w:rsidR="00E7113F">
        <w:t>.</w:t>
      </w:r>
      <w:bookmarkEnd w:id="1582"/>
    </w:p>
    <w:p w14:paraId="687B7E45" w14:textId="446D4059" w:rsidR="00661C52" w:rsidDel="000A76F6" w:rsidRDefault="008228A7" w:rsidP="006735C7">
      <w:pPr>
        <w:ind w:firstLine="391"/>
        <w:rPr>
          <w:del w:id="1583" w:author="Diogo Aires" w:date="2018-07-14T21:25:00Z"/>
        </w:rPr>
      </w:pPr>
      <w:r>
        <w:t xml:space="preserve">Esta </w:t>
      </w:r>
      <w:r w:rsidR="00673FD1">
        <w:t>página</w:t>
      </w:r>
      <w:r>
        <w:t xml:space="preserve"> apesar de simples</w:t>
      </w:r>
      <w:ins w:id="1584" w:author="Diogo Aires" w:date="2018-07-14T21:25:00Z">
        <w:r w:rsidR="000A76F6">
          <w:t>,</w:t>
        </w:r>
      </w:ins>
      <w:r>
        <w:t xml:space="preserve"> </w:t>
      </w:r>
      <w:r w:rsidR="00FA3289">
        <w:t xml:space="preserve">mostra </w:t>
      </w:r>
      <w:r>
        <w:t xml:space="preserve">os componentes mais comuns das </w:t>
      </w:r>
      <w:r w:rsidR="00673FD1">
        <w:t>página</w:t>
      </w:r>
      <w:r>
        <w:t xml:space="preserve">s que demonstram </w:t>
      </w:r>
      <w:r w:rsidR="003B2802">
        <w:t>as instâncias</w:t>
      </w:r>
      <w:r>
        <w:t xml:space="preserve"> d</w:t>
      </w:r>
      <w:r w:rsidR="006735C7">
        <w:t>uma entidade, a</w:t>
      </w:r>
      <w:r>
        <w:t xml:space="preserve"> </w:t>
      </w:r>
      <w:r w:rsidR="003B2802">
        <w:t>primeira</w:t>
      </w:r>
      <w:r>
        <w:t xml:space="preserve"> é a utilização da </w:t>
      </w:r>
      <w:r w:rsidRPr="00B6572D">
        <w:rPr>
          <w:i/>
        </w:rPr>
        <w:t>Table Records</w:t>
      </w:r>
      <w:r>
        <w:t xml:space="preserve"> para </w:t>
      </w:r>
      <w:r w:rsidR="00FA3289">
        <w:t xml:space="preserve">demonstrar </w:t>
      </w:r>
      <w:r w:rsidR="00B6572D">
        <w:t>as instâ</w:t>
      </w:r>
      <w:r w:rsidR="006735C7">
        <w:t xml:space="preserve">ncias em si. </w:t>
      </w:r>
    </w:p>
    <w:p w14:paraId="042C3CCA" w14:textId="28DC18B1" w:rsidR="00D5748A" w:rsidRDefault="00B6572D" w:rsidP="000A76F6">
      <w:pPr>
        <w:ind w:firstLine="391"/>
        <w:pPrChange w:id="1585" w:author="Diogo Aires" w:date="2018-07-14T21:25:00Z">
          <w:pPr>
            <w:ind w:firstLine="391"/>
          </w:pPr>
        </w:pPrChange>
      </w:pPr>
      <w:r>
        <w:t>Este</w:t>
      </w:r>
      <w:r w:rsidR="008228A7">
        <w:t xml:space="preserve"> </w:t>
      </w:r>
      <w:r w:rsidR="00843393" w:rsidRPr="00843393">
        <w:rPr>
          <w:i/>
        </w:rPr>
        <w:t>widget</w:t>
      </w:r>
      <w:r w:rsidR="008228A7">
        <w:t xml:space="preserve"> é semelhante a </w:t>
      </w:r>
      <w:r w:rsidR="008228A7" w:rsidRPr="00B6572D">
        <w:rPr>
          <w:i/>
        </w:rPr>
        <w:t>List Records</w:t>
      </w:r>
      <w:r>
        <w:rPr>
          <w:i/>
        </w:rPr>
        <w:t xml:space="preserve"> </w:t>
      </w:r>
      <w:r w:rsidRPr="00B6572D">
        <w:t>pois</w:t>
      </w:r>
      <w:r>
        <w:t xml:space="preserve"> ambos demonstram instâ</w:t>
      </w:r>
      <w:r w:rsidR="008228A7">
        <w:t xml:space="preserve">ncias duma lista, mas ao </w:t>
      </w:r>
      <w:r w:rsidR="00566B08">
        <w:t>contrário</w:t>
      </w:r>
      <w:r w:rsidR="008228A7">
        <w:t xml:space="preserve"> da </w:t>
      </w:r>
      <w:r w:rsidR="008228A7" w:rsidRPr="00B6572D">
        <w:rPr>
          <w:i/>
        </w:rPr>
        <w:t>List</w:t>
      </w:r>
      <w:r>
        <w:rPr>
          <w:i/>
        </w:rPr>
        <w:t>,</w:t>
      </w:r>
      <w:r w:rsidR="008228A7">
        <w:t xml:space="preserve"> a </w:t>
      </w:r>
      <w:r w:rsidR="0049642E">
        <w:rPr>
          <w:i/>
        </w:rPr>
        <w:t>Table</w:t>
      </w:r>
      <w:r w:rsidR="008228A7">
        <w:t xml:space="preserve"> </w:t>
      </w:r>
      <w:r>
        <w:t>mostra</w:t>
      </w:r>
      <w:r w:rsidR="008228A7">
        <w:t xml:space="preserve"> a informação no </w:t>
      </w:r>
      <w:r w:rsidR="00E93770">
        <w:t xml:space="preserve">formato de tabela, composta de </w:t>
      </w:r>
      <w:r>
        <w:t>instâ</w:t>
      </w:r>
      <w:r w:rsidR="00D5748A">
        <w:t>ncias com informação pouco extensa e por isso que possam ser demonstradas numa só linha de texto</w:t>
      </w:r>
      <w:r w:rsidR="00E93770">
        <w:t>.</w:t>
      </w:r>
    </w:p>
    <w:p w14:paraId="03DC8136" w14:textId="09242095" w:rsidR="00D63245" w:rsidRDefault="00D710E4" w:rsidP="006735C7">
      <w:pPr>
        <w:ind w:firstLine="391"/>
        <w:rPr>
          <w:ins w:id="1586" w:author="Diogo Aires" w:date="2018-07-14T21:27:00Z"/>
        </w:rPr>
      </w:pPr>
      <w:r>
        <w:t>Esta tabela é formada para demonstra</w:t>
      </w:r>
      <w:r w:rsidR="006B1E3D">
        <w:t>r</w:t>
      </w:r>
      <w:r w:rsidR="00B6572D">
        <w:t xml:space="preserve"> um conjunto limitado de instâ</w:t>
      </w:r>
      <w:r>
        <w:t xml:space="preserve">ncias da base de dados, por causa desta limitação é necessário utilizar outro elemento habitual deste tipo de </w:t>
      </w:r>
      <w:r w:rsidR="00673FD1">
        <w:t>página</w:t>
      </w:r>
      <w:r>
        <w:t>s</w:t>
      </w:r>
      <w:r w:rsidR="00B6572D">
        <w:t>:</w:t>
      </w:r>
      <w:r>
        <w:t xml:space="preserve"> </w:t>
      </w:r>
      <w:r w:rsidR="006735C7">
        <w:t xml:space="preserve">a </w:t>
      </w:r>
      <w:r w:rsidR="006735C7">
        <w:lastRenderedPageBreak/>
        <w:t>lista de botões de navegação</w:t>
      </w:r>
      <w:r w:rsidR="00B6572D">
        <w:t>.</w:t>
      </w:r>
      <w:r w:rsidR="006735C7">
        <w:t xml:space="preserve"> </w:t>
      </w:r>
      <w:r w:rsidR="00B6572D">
        <w:t>E</w:t>
      </w:r>
      <w:r w:rsidR="007143E7">
        <w:t xml:space="preserve">sta navegação é realizada com o </w:t>
      </w:r>
      <w:r w:rsidR="00843393" w:rsidRPr="00843393">
        <w:rPr>
          <w:i/>
        </w:rPr>
        <w:t>rich</w:t>
      </w:r>
      <w:r w:rsidR="007143E7" w:rsidRPr="00F40589">
        <w:rPr>
          <w:i/>
        </w:rPr>
        <w:t xml:space="preserve"> </w:t>
      </w:r>
      <w:r w:rsidR="00843393" w:rsidRPr="00843393">
        <w:rPr>
          <w:i/>
        </w:rPr>
        <w:t>widget</w:t>
      </w:r>
      <w:r w:rsidR="007143E7">
        <w:t xml:space="preserve"> </w:t>
      </w:r>
      <w:r w:rsidR="007143E7" w:rsidRPr="00B6572D">
        <w:rPr>
          <w:i/>
        </w:rPr>
        <w:t>List_Navigation</w:t>
      </w:r>
      <w:r w:rsidR="007143E7">
        <w:t>, que produz a lista de botões de navegação como necessário tendo a conta a tabela, sem de precisar de código</w:t>
      </w:r>
      <w:r w:rsidR="006B1E3D">
        <w:t xml:space="preserve"> extra</w:t>
      </w:r>
      <w:r w:rsidR="007143E7">
        <w:t xml:space="preserve"> da parte da aplicação.</w:t>
      </w:r>
    </w:p>
    <w:p w14:paraId="4A02A475" w14:textId="59141A85" w:rsidR="00BF393A" w:rsidRDefault="00BF393A" w:rsidP="006735C7">
      <w:pPr>
        <w:ind w:firstLine="391"/>
        <w:rPr>
          <w:rStyle w:val="irreg"/>
        </w:rPr>
      </w:pPr>
      <w:ins w:id="1587" w:author="Diogo Aires" w:date="2018-07-14T21:27:00Z">
        <w:r>
          <w:t xml:space="preserve">Outro elemento comum nestas paginas é a capacidade de pesquisa de informação, que normalmente incluem três elementos, um </w:t>
        </w:r>
        <w:r w:rsidRPr="00BF393A">
          <w:rPr>
            <w:i/>
            <w:rPrChange w:id="1588" w:author="Diogo Aires" w:date="2018-07-14T21:27:00Z">
              <w:rPr/>
            </w:rPrChange>
          </w:rPr>
          <w:t>input</w:t>
        </w:r>
        <w:r>
          <w:t xml:space="preserve"> </w:t>
        </w:r>
      </w:ins>
      <w:ins w:id="1589" w:author="Diogo Aires" w:date="2018-07-14T21:28:00Z">
        <w:r>
          <w:t xml:space="preserve">para introduzir o valor a pesquisar e dois botões um para realizar a pesquisa e outro para realizar um </w:t>
        </w:r>
        <w:r>
          <w:rPr>
            <w:i/>
          </w:rPr>
          <w:t xml:space="preserve">reset </w:t>
        </w:r>
        <w:r>
          <w:t>da lista.</w:t>
        </w:r>
      </w:ins>
      <w:ins w:id="1590" w:author="Diogo Aires" w:date="2018-07-14T21:27:00Z">
        <w:r>
          <w:t xml:space="preserve"> </w:t>
        </w:r>
      </w:ins>
    </w:p>
    <w:p w14:paraId="30939D21" w14:textId="6F92F529" w:rsidR="00AA1072" w:rsidRPr="006735C7" w:rsidRDefault="00AA1072" w:rsidP="006735C7">
      <w:pPr>
        <w:ind w:firstLine="391"/>
      </w:pPr>
      <w:r>
        <w:t xml:space="preserve">Por </w:t>
      </w:r>
      <w:r w:rsidR="006735C7">
        <w:t>ú</w:t>
      </w:r>
      <w:r>
        <w:t xml:space="preserve">ltimo temos o botão de adição, no caso da </w:t>
      </w:r>
      <w:r w:rsidR="003F61F5">
        <w:fldChar w:fldCharType="begin"/>
      </w:r>
      <w:r w:rsidR="003F61F5">
        <w:instrText xml:space="preserve"> REF _Ref511853996 \h </w:instrText>
      </w:r>
      <w:r w:rsidR="003F61F5">
        <w:fldChar w:fldCharType="separate"/>
      </w:r>
      <w:r w:rsidR="00B73B54">
        <w:t xml:space="preserve">Figura </w:t>
      </w:r>
      <w:r w:rsidR="00B73B54">
        <w:rPr>
          <w:noProof/>
        </w:rPr>
        <w:t>22</w:t>
      </w:r>
      <w:r w:rsidR="003F61F5">
        <w:fldChar w:fldCharType="end"/>
      </w:r>
      <w:r>
        <w:rPr>
          <w:color w:val="000000" w:themeColor="text1"/>
        </w:rPr>
        <w:t>, o botão “</w:t>
      </w:r>
      <w:r w:rsidRPr="00B6572D">
        <w:rPr>
          <w:i/>
          <w:color w:val="000000" w:themeColor="text1"/>
        </w:rPr>
        <w:t>Add Form</w:t>
      </w:r>
      <w:r>
        <w:rPr>
          <w:color w:val="000000" w:themeColor="text1"/>
        </w:rPr>
        <w:t xml:space="preserve">”, este botão não é utilizado sempre neste tipo de </w:t>
      </w:r>
      <w:r w:rsidR="00673FD1">
        <w:rPr>
          <w:color w:val="000000" w:themeColor="text1"/>
        </w:rPr>
        <w:t>página</w:t>
      </w:r>
      <w:r w:rsidR="00E546D8">
        <w:rPr>
          <w:color w:val="000000" w:themeColor="text1"/>
        </w:rPr>
        <w:t>s,</w:t>
      </w:r>
      <w:r w:rsidR="006735C7">
        <w:rPr>
          <w:color w:val="000000" w:themeColor="text1"/>
        </w:rPr>
        <w:t xml:space="preserve"> </w:t>
      </w:r>
      <w:r w:rsidR="00AD2FB6">
        <w:rPr>
          <w:color w:val="000000" w:themeColor="text1"/>
        </w:rPr>
        <w:t xml:space="preserve">mas em </w:t>
      </w:r>
      <w:r w:rsidR="00B6572D">
        <w:rPr>
          <w:color w:val="000000" w:themeColor="text1"/>
        </w:rPr>
        <w:t>quase</w:t>
      </w:r>
      <w:r w:rsidR="00AD2FB6">
        <w:rPr>
          <w:color w:val="000000" w:themeColor="text1"/>
        </w:rPr>
        <w:t xml:space="preserve"> todas,</w:t>
      </w:r>
      <w:r w:rsidR="006735C7">
        <w:rPr>
          <w:color w:val="000000" w:themeColor="text1"/>
        </w:rPr>
        <w:t xml:space="preserve"> e</w:t>
      </w:r>
      <w:r>
        <w:rPr>
          <w:color w:val="000000" w:themeColor="text1"/>
        </w:rPr>
        <w:t xml:space="preserve"> serve sempre para navegar para uma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</w:t>
      </w:r>
      <w:del w:id="1591" w:author="Diogo Aires" w:date="2018-07-14T21:26:00Z">
        <w:r w:rsidDel="005A3E0E">
          <w:rPr>
            <w:color w:val="000000" w:themeColor="text1"/>
          </w:rPr>
          <w:delText>onde é possível adicionar</w:delText>
        </w:r>
      </w:del>
      <w:ins w:id="1592" w:author="Diogo Aires" w:date="2018-07-14T21:26:00Z">
        <w:r w:rsidR="005A3E0E">
          <w:rPr>
            <w:color w:val="000000" w:themeColor="text1"/>
          </w:rPr>
          <w:t>que permite introduzir</w:t>
        </w:r>
      </w:ins>
      <w:r>
        <w:rPr>
          <w:color w:val="000000" w:themeColor="text1"/>
        </w:rPr>
        <w:t xml:space="preserve"> um novo elemento</w:t>
      </w:r>
      <w:ins w:id="1593" w:author="Diogo Aires" w:date="2018-07-14T21:26:00Z">
        <w:r w:rsidR="005A3E0E">
          <w:rPr>
            <w:color w:val="000000" w:themeColor="text1"/>
          </w:rPr>
          <w:t>, dos elementos demonstrados na lista.</w:t>
        </w:r>
      </w:ins>
      <w:del w:id="1594" w:author="Diogo Aires" w:date="2018-07-14T21:26:00Z">
        <w:r w:rsidDel="005A3E0E">
          <w:rPr>
            <w:color w:val="000000" w:themeColor="text1"/>
          </w:rPr>
          <w:delText>.</w:delText>
        </w:r>
      </w:del>
    </w:p>
    <w:p w14:paraId="56EAD6CE" w14:textId="2193337A" w:rsidR="00C267A4" w:rsidRPr="00771D00" w:rsidRDefault="00E546D8" w:rsidP="006735C7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Existem algumas </w:t>
      </w:r>
      <w:r w:rsidR="00B6572D">
        <w:rPr>
          <w:color w:val="000000" w:themeColor="text1"/>
        </w:rPr>
        <w:t>exceções</w:t>
      </w:r>
      <w:r>
        <w:rPr>
          <w:color w:val="000000" w:themeColor="text1"/>
        </w:rPr>
        <w:t xml:space="preserve"> </w:t>
      </w:r>
      <w:r w:rsidR="006B1E3D">
        <w:rPr>
          <w:color w:val="000000" w:themeColor="text1"/>
        </w:rPr>
        <w:t xml:space="preserve">nas </w:t>
      </w:r>
      <w:r w:rsidR="00673FD1">
        <w:rPr>
          <w:color w:val="000000" w:themeColor="text1"/>
        </w:rPr>
        <w:t>página</w:t>
      </w:r>
      <w:r w:rsidR="00B6572D">
        <w:rPr>
          <w:color w:val="000000" w:themeColor="text1"/>
        </w:rPr>
        <w:t>s de listagem das instâ</w:t>
      </w:r>
      <w:r w:rsidR="00E84006">
        <w:rPr>
          <w:color w:val="000000" w:themeColor="text1"/>
        </w:rPr>
        <w:t>ncias, algumas introduzindo um formato alternativo a pesquisa, outros demonstra</w:t>
      </w:r>
      <w:r w:rsidR="006B1E3D">
        <w:rPr>
          <w:color w:val="000000" w:themeColor="text1"/>
        </w:rPr>
        <w:t>m</w:t>
      </w:r>
      <w:r w:rsidR="00E84006">
        <w:rPr>
          <w:color w:val="000000" w:themeColor="text1"/>
        </w:rPr>
        <w:t xml:space="preserve"> a informação numa forma bastante diferente</w:t>
      </w:r>
      <w:r w:rsidR="00B6572D">
        <w:rPr>
          <w:color w:val="000000" w:themeColor="text1"/>
        </w:rPr>
        <w:t>. U</w:t>
      </w:r>
      <w:r w:rsidR="00626F12">
        <w:t xml:space="preserve">m exemplo dessas exceções pode ser </w:t>
      </w:r>
      <w:r w:rsidR="006735C7">
        <w:t>visto</w:t>
      </w:r>
      <w:r w:rsidR="00626F12">
        <w:t xml:space="preserve"> na </w:t>
      </w:r>
      <w:r w:rsidR="00120868">
        <w:fldChar w:fldCharType="begin"/>
      </w:r>
      <w:r w:rsidR="00120868">
        <w:instrText xml:space="preserve"> REF _Ref511854151 \h </w:instrText>
      </w:r>
      <w:r w:rsidR="00120868">
        <w:fldChar w:fldCharType="separate"/>
      </w:r>
      <w:r w:rsidR="00B73B54">
        <w:t xml:space="preserve">Figura </w:t>
      </w:r>
      <w:r w:rsidR="00B73B54">
        <w:rPr>
          <w:noProof/>
        </w:rPr>
        <w:t>23</w:t>
      </w:r>
      <w:r w:rsidR="00120868">
        <w:fldChar w:fldCharType="end"/>
      </w:r>
      <w:r w:rsidR="00626F12">
        <w:rPr>
          <w:color w:val="000000" w:themeColor="text1"/>
        </w:rPr>
        <w:t xml:space="preserve">, onde é </w:t>
      </w:r>
      <w:r w:rsidR="006B1E3D">
        <w:rPr>
          <w:color w:val="000000" w:themeColor="text1"/>
        </w:rPr>
        <w:t xml:space="preserve">verificada </w:t>
      </w:r>
      <w:r w:rsidR="00626F12">
        <w:rPr>
          <w:color w:val="000000" w:themeColor="text1"/>
        </w:rPr>
        <w:t xml:space="preserve">a </w:t>
      </w:r>
      <w:r w:rsidR="006735C7">
        <w:rPr>
          <w:color w:val="000000" w:themeColor="text1"/>
        </w:rPr>
        <w:t>p</w:t>
      </w:r>
      <w:r w:rsidR="00673FD1">
        <w:rPr>
          <w:color w:val="000000" w:themeColor="text1"/>
        </w:rPr>
        <w:t>ágina</w:t>
      </w:r>
      <w:r w:rsidR="00626F12">
        <w:rPr>
          <w:color w:val="000000" w:themeColor="text1"/>
        </w:rPr>
        <w:t xml:space="preserve"> de listagem de aplicações a vagas existentes.</w:t>
      </w:r>
    </w:p>
    <w:p w14:paraId="0A3F940D" w14:textId="77777777" w:rsidR="00120868" w:rsidRDefault="00E91B9E" w:rsidP="003944B6">
      <w:pPr>
        <w:pStyle w:val="imagens"/>
      </w:pPr>
      <w:r>
        <w:drawing>
          <wp:inline distT="0" distB="0" distL="0" distR="0" wp14:anchorId="199FF50D" wp14:editId="1F21338C">
            <wp:extent cx="5400040" cy="2844021"/>
            <wp:effectExtent l="0" t="0" r="0" b="0"/>
            <wp:docPr id="38" name="Imagem 38" descr="C:\Users\Diogo\AppData\Local\Microsoft\Windows\INetCache\Content.Word\Applica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iogo\AppData\Local\Microsoft\Windows\INetCache\Content.Word\Applications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44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F69D3" w14:textId="4AF3C3B4" w:rsidR="00C267A4" w:rsidRDefault="00120868" w:rsidP="00120868">
      <w:pPr>
        <w:pStyle w:val="Legenda"/>
      </w:pPr>
      <w:bookmarkStart w:id="1595" w:name="_Ref511854151"/>
      <w:bookmarkStart w:id="1596" w:name="_Toc519372253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23</w:t>
      </w:r>
      <w:r w:rsidR="00FA37B9">
        <w:rPr>
          <w:noProof/>
        </w:rPr>
        <w:fldChar w:fldCharType="end"/>
      </w:r>
      <w:bookmarkEnd w:id="1595"/>
      <w:r>
        <w:t xml:space="preserve"> - Frames, Applications</w:t>
      </w:r>
      <w:r w:rsidR="003944B6">
        <w:t>.</w:t>
      </w:r>
      <w:bookmarkEnd w:id="1596"/>
    </w:p>
    <w:p w14:paraId="14CD43AF" w14:textId="1C5473B3" w:rsidR="003944B6" w:rsidDel="00DF01A0" w:rsidRDefault="00E91B9E" w:rsidP="00FA2AD2">
      <w:pPr>
        <w:ind w:firstLine="391"/>
        <w:rPr>
          <w:del w:id="1597" w:author="Diogo Aires" w:date="2018-07-14T21:29:00Z"/>
          <w:color w:val="000000" w:themeColor="text1"/>
        </w:rPr>
      </w:pPr>
      <w:r>
        <w:t>Como s</w:t>
      </w:r>
      <w:r w:rsidR="00D63245">
        <w:t xml:space="preserve">e pode </w:t>
      </w:r>
      <w:r w:rsidR="006735C7">
        <w:t>ver</w:t>
      </w:r>
      <w:r w:rsidR="00D63245">
        <w:t xml:space="preserve"> </w:t>
      </w:r>
      <w:r w:rsidR="006735C7">
        <w:t>entre a</w:t>
      </w:r>
      <w:r w:rsidR="00D63245">
        <w:t xml:space="preserve"> </w:t>
      </w:r>
      <w:r w:rsidR="00120868">
        <w:rPr>
          <w:color w:val="FF0000"/>
        </w:rPr>
        <w:fldChar w:fldCharType="begin"/>
      </w:r>
      <w:r w:rsidR="00120868">
        <w:instrText xml:space="preserve"> REF _Ref511853996 \h </w:instrText>
      </w:r>
      <w:r w:rsidR="00120868">
        <w:rPr>
          <w:color w:val="FF0000"/>
        </w:rPr>
      </w:r>
      <w:r w:rsidR="00120868">
        <w:rPr>
          <w:color w:val="FF0000"/>
        </w:rPr>
        <w:fldChar w:fldCharType="separate"/>
      </w:r>
      <w:r w:rsidR="00B73B54">
        <w:t xml:space="preserve">Figura </w:t>
      </w:r>
      <w:r w:rsidR="00B73B54">
        <w:rPr>
          <w:noProof/>
        </w:rPr>
        <w:t>22</w:t>
      </w:r>
      <w:r w:rsidR="00120868">
        <w:rPr>
          <w:color w:val="FF0000"/>
        </w:rPr>
        <w:fldChar w:fldCharType="end"/>
      </w:r>
      <w:r w:rsidR="00120868">
        <w:rPr>
          <w:color w:val="FF0000"/>
        </w:rPr>
        <w:t xml:space="preserve"> </w:t>
      </w:r>
      <w:r w:rsidR="00120868" w:rsidRPr="00120868">
        <w:rPr>
          <w:color w:val="000000" w:themeColor="text1"/>
        </w:rPr>
        <w:t>e</w:t>
      </w:r>
      <w:r w:rsidR="006735C7">
        <w:rPr>
          <w:color w:val="000000" w:themeColor="text1"/>
        </w:rPr>
        <w:t xml:space="preserve"> a</w:t>
      </w:r>
      <w:r>
        <w:rPr>
          <w:color w:val="FF0000"/>
        </w:rPr>
        <w:t xml:space="preserve"> </w:t>
      </w:r>
      <w:r w:rsidR="00120868">
        <w:rPr>
          <w:color w:val="FF0000"/>
        </w:rPr>
        <w:fldChar w:fldCharType="begin"/>
      </w:r>
      <w:r w:rsidR="00120868">
        <w:rPr>
          <w:color w:val="FF0000"/>
        </w:rPr>
        <w:instrText xml:space="preserve"> REF _Ref511854151 \h </w:instrText>
      </w:r>
      <w:r w:rsidR="00120868">
        <w:rPr>
          <w:color w:val="FF0000"/>
        </w:rPr>
      </w:r>
      <w:r w:rsidR="00120868">
        <w:rPr>
          <w:color w:val="FF0000"/>
        </w:rPr>
        <w:fldChar w:fldCharType="separate"/>
      </w:r>
      <w:r w:rsidR="00B73B54">
        <w:t xml:space="preserve">Figura </w:t>
      </w:r>
      <w:r w:rsidR="00B73B54">
        <w:rPr>
          <w:noProof/>
        </w:rPr>
        <w:t>23</w:t>
      </w:r>
      <w:r w:rsidR="00120868">
        <w:rPr>
          <w:color w:val="FF0000"/>
        </w:rPr>
        <w:fldChar w:fldCharType="end"/>
      </w:r>
      <w:r>
        <w:rPr>
          <w:color w:val="000000" w:themeColor="text1"/>
        </w:rPr>
        <w:t xml:space="preserve"> </w:t>
      </w:r>
      <w:r w:rsidR="006735C7">
        <w:rPr>
          <w:color w:val="000000" w:themeColor="text1"/>
        </w:rPr>
        <w:t xml:space="preserve">existem </w:t>
      </w:r>
      <w:r w:rsidR="00FA2AD2">
        <w:rPr>
          <w:color w:val="000000" w:themeColor="text1"/>
        </w:rPr>
        <w:t>duas</w:t>
      </w:r>
      <w:r w:rsidR="006735C7">
        <w:rPr>
          <w:color w:val="000000" w:themeColor="text1"/>
        </w:rPr>
        <w:t xml:space="preserve"> diferenças notáveis</w:t>
      </w:r>
      <w:r w:rsidR="00B6572D">
        <w:rPr>
          <w:color w:val="000000" w:themeColor="text1"/>
        </w:rPr>
        <w:t>:</w:t>
      </w:r>
      <w:r w:rsidR="006735C7">
        <w:rPr>
          <w:color w:val="000000" w:themeColor="text1"/>
        </w:rPr>
        <w:t xml:space="preserve"> </w:t>
      </w:r>
      <w:r w:rsidR="00FA2AD2">
        <w:rPr>
          <w:color w:val="000000" w:themeColor="text1"/>
        </w:rPr>
        <w:t>a</w:t>
      </w:r>
      <w:r w:rsidR="00BB5D10">
        <w:rPr>
          <w:color w:val="000000" w:themeColor="text1"/>
        </w:rPr>
        <w:t xml:space="preserve"> tabela é bastante diferente sendo utilizado um </w:t>
      </w:r>
      <w:r w:rsidR="00BB5D10" w:rsidRPr="00B6572D">
        <w:rPr>
          <w:i/>
          <w:color w:val="000000" w:themeColor="text1"/>
        </w:rPr>
        <w:t>List Record</w:t>
      </w:r>
      <w:r w:rsidR="00BB5D10">
        <w:rPr>
          <w:color w:val="000000" w:themeColor="text1"/>
        </w:rPr>
        <w:t xml:space="preserve"> em vez de uma </w:t>
      </w:r>
      <w:r w:rsidR="00BB5D10" w:rsidRPr="00B6572D">
        <w:rPr>
          <w:i/>
          <w:color w:val="000000" w:themeColor="text1"/>
        </w:rPr>
        <w:t>Table Record</w:t>
      </w:r>
      <w:r w:rsidR="00BB5D10">
        <w:rPr>
          <w:color w:val="000000" w:themeColor="text1"/>
        </w:rPr>
        <w:t>, com o elemento demonstrado sendo uma combinação</w:t>
      </w:r>
      <w:r w:rsidR="00A835CC">
        <w:rPr>
          <w:color w:val="000000" w:themeColor="text1"/>
        </w:rPr>
        <w:t xml:space="preserve"> dos </w:t>
      </w:r>
      <w:r w:rsidR="00843393" w:rsidRPr="00843393">
        <w:rPr>
          <w:i/>
          <w:color w:val="000000" w:themeColor="text1"/>
        </w:rPr>
        <w:t>widget</w:t>
      </w:r>
      <w:r w:rsidR="00A835CC" w:rsidRPr="00F40589">
        <w:rPr>
          <w:i/>
          <w:color w:val="000000" w:themeColor="text1"/>
        </w:rPr>
        <w:t>s</w:t>
      </w:r>
      <w:r w:rsidR="003944B6">
        <w:rPr>
          <w:color w:val="000000" w:themeColor="text1"/>
        </w:rPr>
        <w:t xml:space="preserve"> </w:t>
      </w:r>
      <w:r w:rsidR="003944B6" w:rsidRPr="00B6572D">
        <w:rPr>
          <w:i/>
          <w:color w:val="000000" w:themeColor="text1"/>
        </w:rPr>
        <w:t>CardLeftImage</w:t>
      </w:r>
      <w:r w:rsidR="003944B6">
        <w:rPr>
          <w:color w:val="000000" w:themeColor="text1"/>
        </w:rPr>
        <w:t xml:space="preserve"> e </w:t>
      </w:r>
      <w:r w:rsidR="003944B6" w:rsidRPr="00B6572D">
        <w:rPr>
          <w:i/>
          <w:color w:val="000000" w:themeColor="text1"/>
        </w:rPr>
        <w:t>Show Record</w:t>
      </w:r>
      <w:r w:rsidR="003944B6">
        <w:rPr>
          <w:color w:val="000000" w:themeColor="text1"/>
        </w:rPr>
        <w:t>.</w:t>
      </w:r>
      <w:r w:rsidR="006735C7">
        <w:rPr>
          <w:color w:val="000000" w:themeColor="text1"/>
        </w:rPr>
        <w:t xml:space="preserve"> </w:t>
      </w:r>
    </w:p>
    <w:p w14:paraId="63F1827A" w14:textId="20CB1155" w:rsidR="003944B6" w:rsidRDefault="003944B6" w:rsidP="00DF01A0">
      <w:pPr>
        <w:ind w:firstLine="391"/>
        <w:rPr>
          <w:color w:val="000000" w:themeColor="text1"/>
        </w:rPr>
        <w:pPrChange w:id="1598" w:author="Diogo Aires" w:date="2018-07-14T21:29:00Z">
          <w:pPr>
            <w:ind w:firstLine="391"/>
          </w:pPr>
        </w:pPrChange>
      </w:pPr>
      <w:r>
        <w:rPr>
          <w:color w:val="000000" w:themeColor="text1"/>
        </w:rPr>
        <w:t>P</w:t>
      </w:r>
      <w:r w:rsidR="00ED3550">
        <w:rPr>
          <w:color w:val="000000" w:themeColor="text1"/>
        </w:rPr>
        <w:t xml:space="preserve">or </w:t>
      </w:r>
      <w:r w:rsidR="000C210B">
        <w:rPr>
          <w:color w:val="000000" w:themeColor="text1"/>
        </w:rPr>
        <w:t>último</w:t>
      </w:r>
      <w:r w:rsidR="00ED3550">
        <w:rPr>
          <w:color w:val="000000" w:themeColor="text1"/>
        </w:rPr>
        <w:t xml:space="preserve"> o formulário de pesquisa inclui a escolha de pesquisa por nome do candidato ou titulo da vaga, utilizando um </w:t>
      </w:r>
      <w:r w:rsidR="00ED3550" w:rsidRPr="0049642E">
        <w:rPr>
          <w:i/>
          <w:color w:val="000000" w:themeColor="text1"/>
        </w:rPr>
        <w:t>Check Box</w:t>
      </w:r>
      <w:r w:rsidR="006735C7">
        <w:rPr>
          <w:color w:val="000000" w:themeColor="text1"/>
        </w:rPr>
        <w:t xml:space="preserve"> para escolher entre um e outro, e</w:t>
      </w:r>
      <w:r w:rsidR="00092DC1">
        <w:rPr>
          <w:color w:val="000000" w:themeColor="text1"/>
        </w:rPr>
        <w:t xml:space="preserve">ste quando é alterado força a pesquisa com o valor na </w:t>
      </w:r>
      <w:r w:rsidR="00092DC1" w:rsidRPr="00F40589">
        <w:rPr>
          <w:i/>
          <w:color w:val="000000" w:themeColor="text1"/>
        </w:rPr>
        <w:t>input</w:t>
      </w:r>
      <w:r w:rsidR="00092DC1">
        <w:rPr>
          <w:color w:val="000000" w:themeColor="text1"/>
        </w:rPr>
        <w:t>.</w:t>
      </w:r>
      <w:r w:rsidR="006735C7">
        <w:rPr>
          <w:color w:val="000000" w:themeColor="text1"/>
        </w:rPr>
        <w:t xml:space="preserve"> </w:t>
      </w:r>
    </w:p>
    <w:p w14:paraId="38196BB0" w14:textId="3BDF37E6" w:rsidR="00765E69" w:rsidRDefault="00765E69" w:rsidP="00C825FA">
      <w:pPr>
        <w:ind w:firstLine="391"/>
      </w:pPr>
      <w:r>
        <w:rPr>
          <w:color w:val="000000" w:themeColor="text1"/>
        </w:rPr>
        <w:t xml:space="preserve">Outra exceção do formulário de pesquisa encontra-se na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de listagem de vagas, que pode ser verificada na </w:t>
      </w:r>
      <w:r w:rsidR="00535667">
        <w:rPr>
          <w:color w:val="000000" w:themeColor="text1"/>
        </w:rPr>
        <w:fldChar w:fldCharType="begin"/>
      </w:r>
      <w:r w:rsidR="00535667">
        <w:rPr>
          <w:color w:val="000000" w:themeColor="text1"/>
        </w:rPr>
        <w:instrText xml:space="preserve"> REF _Ref511854401 \h </w:instrText>
      </w:r>
      <w:r w:rsidR="00535667">
        <w:rPr>
          <w:color w:val="000000" w:themeColor="text1"/>
        </w:rPr>
      </w:r>
      <w:r w:rsidR="00535667">
        <w:rPr>
          <w:color w:val="000000" w:themeColor="text1"/>
        </w:rPr>
        <w:fldChar w:fldCharType="separate"/>
      </w:r>
      <w:ins w:id="1599" w:author="Diogo Aires" w:date="2018-07-14T22:53:00Z">
        <w:r w:rsidR="00B73B54" w:rsidRPr="00120868">
          <w:t xml:space="preserve">Figura </w:t>
        </w:r>
        <w:r w:rsidR="00B73B54">
          <w:rPr>
            <w:noProof/>
          </w:rPr>
          <w:t>24</w:t>
        </w:r>
      </w:ins>
      <w:del w:id="1600" w:author="Diogo Aires" w:date="2018-07-14T19:10:00Z">
        <w:r w:rsidR="0049642E" w:rsidRPr="00120868" w:rsidDel="006C5A4E">
          <w:delText xml:space="preserve">Figura </w:delText>
        </w:r>
        <w:r w:rsidR="0049642E" w:rsidDel="006C5A4E">
          <w:rPr>
            <w:noProof/>
          </w:rPr>
          <w:delText>24</w:delText>
        </w:r>
      </w:del>
      <w:r w:rsidR="00535667">
        <w:rPr>
          <w:color w:val="000000" w:themeColor="text1"/>
        </w:rPr>
        <w:fldChar w:fldCharType="end"/>
      </w:r>
      <w:r>
        <w:t>.</w:t>
      </w:r>
    </w:p>
    <w:p w14:paraId="18E191C7" w14:textId="24DCACB1" w:rsidR="00AD2FB6" w:rsidRPr="00765E69" w:rsidRDefault="00AD2FB6" w:rsidP="00FC15B3">
      <w:pPr>
        <w:pStyle w:val="imagens"/>
      </w:pPr>
      <w:r>
        <w:lastRenderedPageBreak/>
        <w:drawing>
          <wp:inline distT="0" distB="0" distL="0" distR="0" wp14:anchorId="750ABB89" wp14:editId="14145408">
            <wp:extent cx="5400040" cy="2779221"/>
            <wp:effectExtent l="0" t="0" r="0" b="2540"/>
            <wp:docPr id="53" name="Imagem 53" descr="C:\Users\Diogo\AppData\Local\Microsoft\Windows\INetCache\Content.Word\Vacanc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ogo\AppData\Local\Microsoft\Windows\INetCache\Content.Word\Vacancies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9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51674" w14:textId="21342923" w:rsidR="00120868" w:rsidRDefault="00120868" w:rsidP="00C75B1B">
      <w:pPr>
        <w:keepNext/>
        <w:spacing w:line="240" w:lineRule="auto"/>
        <w:ind w:firstLine="0"/>
      </w:pPr>
    </w:p>
    <w:p w14:paraId="6F7B3FF9" w14:textId="24E72E17" w:rsidR="00C267A4" w:rsidRPr="00120868" w:rsidRDefault="00120868" w:rsidP="00120868">
      <w:pPr>
        <w:pStyle w:val="Legenda"/>
      </w:pPr>
      <w:bookmarkStart w:id="1601" w:name="_Ref511854401"/>
      <w:bookmarkStart w:id="1602" w:name="_Toc519372254"/>
      <w:r w:rsidRPr="00120868"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24</w:t>
      </w:r>
      <w:r w:rsidR="00FA37B9">
        <w:rPr>
          <w:noProof/>
        </w:rPr>
        <w:fldChar w:fldCharType="end"/>
      </w:r>
      <w:bookmarkEnd w:id="1601"/>
      <w:r w:rsidRPr="00120868">
        <w:t xml:space="preserve"> - Frames, Vacancies</w:t>
      </w:r>
      <w:r w:rsidR="003944B6">
        <w:t>.</w:t>
      </w:r>
      <w:bookmarkEnd w:id="1602"/>
    </w:p>
    <w:p w14:paraId="6280E503" w14:textId="3835C521" w:rsidR="006735C7" w:rsidRDefault="00765E69" w:rsidP="00C825FA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Como se pode </w:t>
      </w:r>
      <w:r w:rsidR="00B6572D">
        <w:rPr>
          <w:color w:val="000000" w:themeColor="text1"/>
        </w:rPr>
        <w:t>observar,</w:t>
      </w:r>
      <w:r>
        <w:rPr>
          <w:color w:val="000000" w:themeColor="text1"/>
        </w:rPr>
        <w:t xml:space="preserve"> a </w:t>
      </w:r>
      <w:r w:rsidR="004D478B">
        <w:rPr>
          <w:color w:val="000000" w:themeColor="text1"/>
        </w:rPr>
        <w:t>pesquisa</w:t>
      </w:r>
      <w:r>
        <w:rPr>
          <w:color w:val="000000" w:themeColor="text1"/>
        </w:rPr>
        <w:t xml:space="preserve"> de vagas é </w:t>
      </w:r>
      <w:r w:rsidR="0049642E">
        <w:rPr>
          <w:color w:val="000000" w:themeColor="text1"/>
        </w:rPr>
        <w:t>feita</w:t>
      </w:r>
      <w:r>
        <w:rPr>
          <w:color w:val="000000" w:themeColor="text1"/>
        </w:rPr>
        <w:t xml:space="preserve"> sem nenhum </w:t>
      </w:r>
      <w:r w:rsidRPr="00F40589">
        <w:rPr>
          <w:i/>
          <w:color w:val="000000" w:themeColor="text1"/>
        </w:rPr>
        <w:t>input</w:t>
      </w:r>
      <w:r>
        <w:rPr>
          <w:color w:val="000000" w:themeColor="text1"/>
        </w:rPr>
        <w:t xml:space="preserve"> de texto, sendo realizado unicamente por </w:t>
      </w:r>
      <w:r w:rsidR="00AD2FB6">
        <w:rPr>
          <w:color w:val="000000" w:themeColor="text1"/>
        </w:rPr>
        <w:t xml:space="preserve">escolha de um valor de três </w:t>
      </w:r>
      <w:r w:rsidR="004D478B" w:rsidRPr="00B6572D">
        <w:rPr>
          <w:i/>
          <w:color w:val="000000" w:themeColor="text1"/>
        </w:rPr>
        <w:t>Combo Box</w:t>
      </w:r>
      <w:r w:rsidR="0049642E">
        <w:rPr>
          <w:i/>
          <w:color w:val="000000" w:themeColor="text1"/>
        </w:rPr>
        <w:t>es</w:t>
      </w:r>
      <w:r w:rsidR="004D478B">
        <w:rPr>
          <w:color w:val="000000" w:themeColor="text1"/>
        </w:rPr>
        <w:t xml:space="preserve">, </w:t>
      </w:r>
      <w:r w:rsidR="00AD2FB6">
        <w:rPr>
          <w:color w:val="000000" w:themeColor="text1"/>
        </w:rPr>
        <w:t>sendo uma</w:t>
      </w:r>
      <w:r w:rsidR="00B6572D">
        <w:rPr>
          <w:color w:val="000000" w:themeColor="text1"/>
        </w:rPr>
        <w:t xml:space="preserve"> </w:t>
      </w:r>
      <w:r w:rsidR="00AD2FB6" w:rsidRPr="00B6572D">
        <w:rPr>
          <w:i/>
          <w:color w:val="000000" w:themeColor="text1"/>
        </w:rPr>
        <w:t>Combo</w:t>
      </w:r>
      <w:r w:rsidR="0049642E">
        <w:rPr>
          <w:i/>
          <w:color w:val="000000" w:themeColor="text1"/>
        </w:rPr>
        <w:t xml:space="preserve"> </w:t>
      </w:r>
      <w:r w:rsidR="00AD2FB6" w:rsidRPr="00B6572D">
        <w:rPr>
          <w:i/>
          <w:color w:val="000000" w:themeColor="text1"/>
        </w:rPr>
        <w:t>box</w:t>
      </w:r>
      <w:r w:rsidR="00AD2FB6">
        <w:rPr>
          <w:color w:val="000000" w:themeColor="text1"/>
        </w:rPr>
        <w:t xml:space="preserve"> simples, permitindo a seleção de um só elemento e duas com </w:t>
      </w:r>
      <w:r w:rsidR="00AD2FB6" w:rsidRPr="0049642E">
        <w:rPr>
          <w:i/>
          <w:color w:val="000000" w:themeColor="text1"/>
        </w:rPr>
        <w:t>Select2</w:t>
      </w:r>
      <w:r w:rsidR="00AD2FB6">
        <w:rPr>
          <w:color w:val="000000" w:themeColor="text1"/>
        </w:rPr>
        <w:t xml:space="preserve"> que permite escolher uma ou mais opções.</w:t>
      </w:r>
      <w:r w:rsidR="006735C7">
        <w:rPr>
          <w:color w:val="000000" w:themeColor="text1"/>
        </w:rPr>
        <w:t xml:space="preserve"> </w:t>
      </w:r>
    </w:p>
    <w:p w14:paraId="545F079E" w14:textId="1A48D137" w:rsidR="00C267A4" w:rsidRDefault="00C75B1B" w:rsidP="00C825FA">
      <w:pPr>
        <w:ind w:firstLine="391"/>
      </w:pPr>
      <w:r>
        <w:t>Outra</w:t>
      </w:r>
      <w:r w:rsidR="00E21945">
        <w:t xml:space="preserve"> exceção a notar é a </w:t>
      </w:r>
      <w:r w:rsidR="00673FD1">
        <w:t>página</w:t>
      </w:r>
      <w:r w:rsidR="00E21945">
        <w:t xml:space="preserve"> </w:t>
      </w:r>
      <w:del w:id="1603" w:author="Diogo Aires" w:date="2018-07-14T21:29:00Z">
        <w:r w:rsidR="00E21945" w:rsidDel="00DF01A0">
          <w:delText xml:space="preserve">de listagem </w:delText>
        </w:r>
      </w:del>
      <w:r w:rsidR="00E21945">
        <w:t xml:space="preserve">de eventos que pode ser verificada na </w:t>
      </w:r>
      <w:r w:rsidR="00535667">
        <w:fldChar w:fldCharType="begin"/>
      </w:r>
      <w:r w:rsidR="00535667">
        <w:instrText xml:space="preserve"> REF _Ref511854499 \h </w:instrText>
      </w:r>
      <w:r w:rsidR="00535667">
        <w:fldChar w:fldCharType="separate"/>
      </w:r>
      <w:r w:rsidR="00B73B54">
        <w:t xml:space="preserve">Figura </w:t>
      </w:r>
      <w:r w:rsidR="00B73B54">
        <w:rPr>
          <w:noProof/>
        </w:rPr>
        <w:t>25</w:t>
      </w:r>
      <w:r w:rsidR="00535667">
        <w:fldChar w:fldCharType="end"/>
      </w:r>
      <w:r w:rsidR="00E21945">
        <w:t>.</w:t>
      </w:r>
    </w:p>
    <w:p w14:paraId="066E1A55" w14:textId="30C21857" w:rsidR="00535667" w:rsidRDefault="00540F41" w:rsidP="00FC15B3">
      <w:pPr>
        <w:pStyle w:val="imagens"/>
      </w:pPr>
      <w:r w:rsidRPr="00FC15B3">
        <w:drawing>
          <wp:inline distT="0" distB="0" distL="0" distR="0" wp14:anchorId="0657BEF7" wp14:editId="1151D0D6">
            <wp:extent cx="5399405" cy="3228975"/>
            <wp:effectExtent l="0" t="0" r="0" b="9525"/>
            <wp:docPr id="46" name="Imagem 46" descr="C:\Users\Diogo\AppData\Local\Microsoft\Windows\INetCache\Content.Word\Ev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Diogo\AppData\Local\Microsoft\Windows\INetCache\Content.Word\Events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F03FA" w14:textId="77D60C74" w:rsidR="00AD2FB6" w:rsidRDefault="00535667" w:rsidP="00AD2FB6">
      <w:pPr>
        <w:pStyle w:val="Legenda"/>
      </w:pPr>
      <w:bookmarkStart w:id="1604" w:name="_Ref511854499"/>
      <w:bookmarkStart w:id="1605" w:name="_Toc519372255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25</w:t>
      </w:r>
      <w:r w:rsidR="00FA37B9">
        <w:rPr>
          <w:noProof/>
        </w:rPr>
        <w:fldChar w:fldCharType="end"/>
      </w:r>
      <w:bookmarkEnd w:id="1604"/>
      <w:r>
        <w:t xml:space="preserve"> - Frames, Events</w:t>
      </w:r>
      <w:r w:rsidR="003944B6">
        <w:t>.</w:t>
      </w:r>
      <w:bookmarkEnd w:id="1605"/>
    </w:p>
    <w:p w14:paraId="0B6FECDF" w14:textId="3F178F82" w:rsidR="00C267A4" w:rsidRDefault="00AD2FB6" w:rsidP="00AD2FB6">
      <w:r>
        <w:t>O</w:t>
      </w:r>
      <w:r w:rsidR="00B716D2">
        <w:t xml:space="preserve"> fator mais notável de</w:t>
      </w:r>
      <w:r>
        <w:t>sta</w:t>
      </w:r>
      <w:r w:rsidR="00B716D2">
        <w:t xml:space="preserve"> exceção é </w:t>
      </w:r>
      <w:r w:rsidR="00B6572D">
        <w:t xml:space="preserve">o facto de que </w:t>
      </w:r>
      <w:r w:rsidR="00B716D2">
        <w:t xml:space="preserve">os eventos são listados com um bloco que ocupa a janela de tempo entre o </w:t>
      </w:r>
      <w:r w:rsidR="00C512DE">
        <w:t>início</w:t>
      </w:r>
      <w:r w:rsidR="00B716D2">
        <w:t xml:space="preserve"> e o fim do evento, na data </w:t>
      </w:r>
      <w:r w:rsidR="00525300">
        <w:t>correta</w:t>
      </w:r>
      <w:r w:rsidR="007D1AC8">
        <w:t>, a</w:t>
      </w:r>
      <w:r w:rsidR="0064610C">
        <w:t>lgo que é possível</w:t>
      </w:r>
      <w:r w:rsidR="00ED6620">
        <w:t xml:space="preserve"> utilizando o </w:t>
      </w:r>
      <w:r w:rsidR="00ED6620" w:rsidRPr="00B6572D">
        <w:rPr>
          <w:i/>
        </w:rPr>
        <w:t>pluggin</w:t>
      </w:r>
      <w:r w:rsidR="00ED6620">
        <w:t xml:space="preserve"> </w:t>
      </w:r>
      <w:r w:rsidR="00ED6620" w:rsidRPr="00B6572D">
        <w:rPr>
          <w:i/>
        </w:rPr>
        <w:t>FullCalendar2</w:t>
      </w:r>
      <w:r w:rsidR="00ED6620">
        <w:t>.</w:t>
      </w:r>
    </w:p>
    <w:p w14:paraId="5FDECD00" w14:textId="4DB06DCF" w:rsidR="002C062E" w:rsidRDefault="002C062E" w:rsidP="00C825FA">
      <w:pPr>
        <w:ind w:firstLine="391"/>
        <w:rPr>
          <w:color w:val="000000" w:themeColor="text1"/>
        </w:rPr>
      </w:pPr>
      <w:r>
        <w:lastRenderedPageBreak/>
        <w:t xml:space="preserve">Anteriormente </w:t>
      </w:r>
      <w:r w:rsidR="004B3FAD">
        <w:t>foi</w:t>
      </w:r>
      <w:r>
        <w:t xml:space="preserve"> estabelecido que as </w:t>
      </w:r>
      <w:r w:rsidR="00673FD1">
        <w:t>página</w:t>
      </w:r>
      <w:r>
        <w:t xml:space="preserve">s de listagem normalmente incluem um </w:t>
      </w:r>
      <w:r w:rsidRPr="00F40589">
        <w:rPr>
          <w:i/>
        </w:rPr>
        <w:t>link</w:t>
      </w:r>
      <w:r w:rsidR="00B6572D">
        <w:t xml:space="preserve"> nas instâ</w:t>
      </w:r>
      <w:r>
        <w:t>ncia</w:t>
      </w:r>
      <w:r w:rsidR="00E5137D">
        <w:t>s</w:t>
      </w:r>
      <w:r>
        <w:t xml:space="preserve"> listadas, para uma </w:t>
      </w:r>
      <w:r w:rsidR="00673FD1">
        <w:t>página</w:t>
      </w:r>
      <w:r>
        <w:t xml:space="preserve"> que</w:t>
      </w:r>
      <w:r w:rsidR="00B6572D">
        <w:t xml:space="preserve"> demonstra a informação da instâ</w:t>
      </w:r>
      <w:r>
        <w:t xml:space="preserve">ncia mais detalhada.  Um exemplo simples deste tipo de </w:t>
      </w:r>
      <w:r w:rsidR="00673FD1">
        <w:t>página</w:t>
      </w:r>
      <w:r>
        <w:t xml:space="preserve"> pode ser verificado na </w:t>
      </w:r>
      <w:r w:rsidR="0049234B">
        <w:fldChar w:fldCharType="begin"/>
      </w:r>
      <w:r w:rsidR="0049234B">
        <w:instrText xml:space="preserve"> REF _Ref511854634 \h </w:instrText>
      </w:r>
      <w:r w:rsidR="0049234B">
        <w:fldChar w:fldCharType="separate"/>
      </w:r>
      <w:r w:rsidR="00B73B54">
        <w:t xml:space="preserve">Figura </w:t>
      </w:r>
      <w:r w:rsidR="00B73B54">
        <w:rPr>
          <w:noProof/>
        </w:rPr>
        <w:t>26</w:t>
      </w:r>
      <w:r w:rsidR="0049234B">
        <w:fldChar w:fldCharType="end"/>
      </w:r>
      <w:r>
        <w:rPr>
          <w:color w:val="000000" w:themeColor="text1"/>
        </w:rPr>
        <w:t xml:space="preserve">, que demonstra a </w:t>
      </w:r>
      <w:del w:id="1606" w:author="Diogo Aires" w:date="2018-07-14T21:31:00Z">
        <w:r w:rsidR="00673FD1" w:rsidDel="00DF01A0">
          <w:rPr>
            <w:color w:val="000000" w:themeColor="text1"/>
          </w:rPr>
          <w:delText>página</w:delText>
        </w:r>
      </w:del>
      <w:ins w:id="1607" w:author="Diogo Aires" w:date="2018-07-14T21:31:00Z">
        <w:r w:rsidR="00DF01A0">
          <w:rPr>
            <w:color w:val="000000" w:themeColor="text1"/>
          </w:rPr>
          <w:t>pagina</w:t>
        </w:r>
      </w:ins>
      <w:del w:id="1608" w:author="Diogo Aires" w:date="2018-07-14T21:31:00Z">
        <w:r w:rsidDel="00DF01A0">
          <w:rPr>
            <w:color w:val="000000" w:themeColor="text1"/>
          </w:rPr>
          <w:delText xml:space="preserve"> </w:delText>
        </w:r>
      </w:del>
      <w:ins w:id="1609" w:author="Diogo Aires" w:date="2018-07-14T21:31:00Z">
        <w:r w:rsidR="00DF01A0">
          <w:rPr>
            <w:color w:val="000000" w:themeColor="text1"/>
          </w:rPr>
          <w:t xml:space="preserve"> </w:t>
        </w:r>
      </w:ins>
      <w:r>
        <w:rPr>
          <w:color w:val="000000" w:themeColor="text1"/>
        </w:rPr>
        <w:t xml:space="preserve">de um </w:t>
      </w:r>
      <w:r w:rsidR="0020223D">
        <w:rPr>
          <w:color w:val="000000" w:themeColor="text1"/>
        </w:rPr>
        <w:t>candidato</w:t>
      </w:r>
      <w:r>
        <w:rPr>
          <w:color w:val="000000" w:themeColor="text1"/>
        </w:rPr>
        <w:t>.</w:t>
      </w:r>
    </w:p>
    <w:p w14:paraId="016B565D" w14:textId="77777777" w:rsidR="0049234B" w:rsidRDefault="0020223D" w:rsidP="003944B6">
      <w:pPr>
        <w:pStyle w:val="imagens"/>
      </w:pPr>
      <w:r>
        <w:drawing>
          <wp:inline distT="0" distB="0" distL="0" distR="0" wp14:anchorId="62D15C68" wp14:editId="073245C5">
            <wp:extent cx="5400040" cy="2606419"/>
            <wp:effectExtent l="0" t="0" r="0" b="3810"/>
            <wp:docPr id="11" name="Imagem 11" descr="C:\Users\Diogo\AppData\Local\Microsoft\Windows\INetCache\Content.Word\Candi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Candidate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06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CEDB4" w14:textId="3F9EA533" w:rsidR="002C062E" w:rsidRPr="002C062E" w:rsidRDefault="0049234B" w:rsidP="0049234B">
      <w:pPr>
        <w:pStyle w:val="Legenda"/>
        <w:rPr>
          <w:color w:val="000000" w:themeColor="text1"/>
        </w:rPr>
      </w:pPr>
      <w:bookmarkStart w:id="1610" w:name="_Ref511854634"/>
      <w:bookmarkStart w:id="1611" w:name="_Toc519372256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26</w:t>
      </w:r>
      <w:r w:rsidR="00FA37B9">
        <w:rPr>
          <w:noProof/>
        </w:rPr>
        <w:fldChar w:fldCharType="end"/>
      </w:r>
      <w:bookmarkEnd w:id="1610"/>
      <w:r>
        <w:t xml:space="preserve"> - Frames, Candidate</w:t>
      </w:r>
      <w:r w:rsidR="003944B6">
        <w:t>.</w:t>
      </w:r>
      <w:bookmarkEnd w:id="1611"/>
    </w:p>
    <w:p w14:paraId="60AD1E3C" w14:textId="26D7B39F" w:rsidR="00010A15" w:rsidRDefault="00B6572D" w:rsidP="00C81CB7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Por </w:t>
      </w:r>
      <w:r w:rsidR="00342D91">
        <w:rPr>
          <w:color w:val="000000" w:themeColor="text1"/>
        </w:rPr>
        <w:t xml:space="preserve">vezes </w:t>
      </w:r>
      <w:r w:rsidR="0049642E">
        <w:rPr>
          <w:color w:val="000000" w:themeColor="text1"/>
        </w:rPr>
        <w:t>estes tipos</w:t>
      </w:r>
      <w:r w:rsidR="00C825FA">
        <w:rPr>
          <w:color w:val="000000" w:themeColor="text1"/>
        </w:rPr>
        <w:t xml:space="preserve"> de páginas demonstram</w:t>
      </w:r>
      <w:r w:rsidR="00342D91">
        <w:rPr>
          <w:color w:val="000000" w:themeColor="text1"/>
        </w:rPr>
        <w:t xml:space="preserve"> informação bastante extensa, </w:t>
      </w:r>
      <w:r>
        <w:rPr>
          <w:color w:val="000000" w:themeColor="text1"/>
        </w:rPr>
        <w:t>por este facto decidimos usar</w:t>
      </w:r>
      <w:r w:rsidR="00342D91">
        <w:rPr>
          <w:color w:val="000000" w:themeColor="text1"/>
        </w:rPr>
        <w:t xml:space="preserve"> </w:t>
      </w:r>
      <w:r w:rsidRPr="0049642E">
        <w:rPr>
          <w:i/>
          <w:color w:val="000000" w:themeColor="text1"/>
        </w:rPr>
        <w:t>Tabs</w:t>
      </w:r>
      <w:r>
        <w:rPr>
          <w:color w:val="000000" w:themeColor="text1"/>
        </w:rPr>
        <w:t xml:space="preserve"> para dividir blocos de informação. Desta forma, facilitamos</w:t>
      </w:r>
      <w:r w:rsidR="00342D91">
        <w:rPr>
          <w:color w:val="000000" w:themeColor="text1"/>
        </w:rPr>
        <w:t xml:space="preserve"> a visualização e organização da </w:t>
      </w:r>
      <w:r w:rsidR="00673FD1">
        <w:rPr>
          <w:color w:val="000000" w:themeColor="text1"/>
        </w:rPr>
        <w:t>página</w:t>
      </w:r>
      <w:r w:rsidR="00E5137D">
        <w:rPr>
          <w:color w:val="000000" w:themeColor="text1"/>
        </w:rPr>
        <w:t xml:space="preserve"> </w:t>
      </w:r>
      <w:r>
        <w:rPr>
          <w:color w:val="000000" w:themeColor="text1"/>
        </w:rPr>
        <w:t>usada</w:t>
      </w:r>
      <w:r w:rsidR="00010A15">
        <w:rPr>
          <w:color w:val="000000" w:themeColor="text1"/>
        </w:rPr>
        <w:t>.</w:t>
      </w:r>
    </w:p>
    <w:p w14:paraId="36FEC921" w14:textId="68D19241" w:rsidR="001F389E" w:rsidRDefault="00010A15" w:rsidP="00C81CB7">
      <w:pPr>
        <w:ind w:firstLine="391"/>
        <w:rPr>
          <w:color w:val="000000" w:themeColor="text1"/>
        </w:rPr>
      </w:pPr>
      <w:r>
        <w:rPr>
          <w:color w:val="000000" w:themeColor="text1"/>
        </w:rPr>
        <w:t>U</w:t>
      </w:r>
      <w:r w:rsidR="00342D91">
        <w:rPr>
          <w:color w:val="000000" w:themeColor="text1"/>
        </w:rPr>
        <w:t xml:space="preserve">m exemplo da utilização das </w:t>
      </w:r>
      <w:r w:rsidR="00342D91" w:rsidRPr="00B6572D">
        <w:rPr>
          <w:i/>
          <w:color w:val="000000" w:themeColor="text1"/>
        </w:rPr>
        <w:t>Tabs</w:t>
      </w:r>
      <w:r w:rsidR="00342D91">
        <w:rPr>
          <w:color w:val="000000" w:themeColor="text1"/>
        </w:rPr>
        <w:t xml:space="preserve"> nestas </w:t>
      </w:r>
      <w:r w:rsidR="00673FD1">
        <w:rPr>
          <w:color w:val="000000" w:themeColor="text1"/>
        </w:rPr>
        <w:t>página</w:t>
      </w:r>
      <w:r w:rsidR="00342D91">
        <w:rPr>
          <w:color w:val="000000" w:themeColor="text1"/>
        </w:rPr>
        <w:t xml:space="preserve">s pode ser </w:t>
      </w:r>
      <w:r w:rsidR="00C825FA">
        <w:rPr>
          <w:color w:val="000000" w:themeColor="text1"/>
        </w:rPr>
        <w:t>verificado</w:t>
      </w:r>
      <w:r w:rsidR="00342D91">
        <w:rPr>
          <w:color w:val="000000" w:themeColor="text1"/>
        </w:rPr>
        <w:t xml:space="preserve"> na</w:t>
      </w:r>
      <w:r w:rsidR="00C81CB7">
        <w:rPr>
          <w:color w:val="000000" w:themeColor="text1"/>
        </w:rPr>
        <w:t xml:space="preserve"> </w:t>
      </w:r>
      <w:r w:rsidR="00C81CB7">
        <w:rPr>
          <w:color w:val="000000" w:themeColor="text1"/>
        </w:rPr>
        <w:fldChar w:fldCharType="begin"/>
      </w:r>
      <w:r w:rsidR="00C81CB7">
        <w:rPr>
          <w:color w:val="000000" w:themeColor="text1"/>
        </w:rPr>
        <w:instrText xml:space="preserve"> REF _Ref512629700 \h </w:instrText>
      </w:r>
      <w:r w:rsidR="00C81CB7">
        <w:rPr>
          <w:color w:val="000000" w:themeColor="text1"/>
        </w:rPr>
      </w:r>
      <w:r w:rsidR="00C81CB7">
        <w:rPr>
          <w:color w:val="000000" w:themeColor="text1"/>
        </w:rPr>
        <w:fldChar w:fldCharType="separate"/>
      </w:r>
      <w:ins w:id="1612" w:author="Diogo Aires" w:date="2018-07-14T22:53:00Z">
        <w:r w:rsidR="00B73B54" w:rsidRPr="00B73B54">
          <w:rPr>
            <w:rPrChange w:id="1613" w:author="Diogo Aires" w:date="2018-07-14T22:54:00Z">
              <w:rPr>
                <w:lang w:val="en-US"/>
              </w:rPr>
            </w:rPrChange>
          </w:rPr>
          <w:t xml:space="preserve">Figura </w:t>
        </w:r>
        <w:r w:rsidR="00B73B54" w:rsidRPr="00B73B54">
          <w:rPr>
            <w:noProof/>
            <w:rPrChange w:id="1614" w:author="Diogo Aires" w:date="2018-07-14T22:54:00Z">
              <w:rPr>
                <w:noProof/>
                <w:lang w:val="en-US"/>
              </w:rPr>
            </w:rPrChange>
          </w:rPr>
          <w:t>27</w:t>
        </w:r>
      </w:ins>
      <w:del w:id="1615" w:author="Diogo Aires" w:date="2018-07-14T19:10:00Z">
        <w:r w:rsidR="0049642E" w:rsidRPr="0049642E" w:rsidDel="006C5A4E">
          <w:delText xml:space="preserve">Figura </w:delText>
        </w:r>
        <w:r w:rsidR="0049642E" w:rsidRPr="0049642E" w:rsidDel="006C5A4E">
          <w:rPr>
            <w:noProof/>
          </w:rPr>
          <w:delText>27</w:delText>
        </w:r>
      </w:del>
      <w:r w:rsidR="00C81CB7">
        <w:rPr>
          <w:color w:val="000000" w:themeColor="text1"/>
        </w:rPr>
        <w:fldChar w:fldCharType="end"/>
      </w:r>
      <w:r w:rsidR="00C81CB7">
        <w:rPr>
          <w:color w:val="000000" w:themeColor="text1"/>
        </w:rPr>
        <w:t xml:space="preserve">, </w:t>
      </w:r>
      <w:r w:rsidR="00C81CB7">
        <w:rPr>
          <w:color w:val="000000" w:themeColor="text1"/>
        </w:rPr>
        <w:fldChar w:fldCharType="begin"/>
      </w:r>
      <w:r w:rsidR="00C81CB7">
        <w:rPr>
          <w:color w:val="000000" w:themeColor="text1"/>
        </w:rPr>
        <w:instrText xml:space="preserve"> REF _Ref512629705 \h </w:instrText>
      </w:r>
      <w:r w:rsidR="00C81CB7">
        <w:rPr>
          <w:color w:val="000000" w:themeColor="text1"/>
        </w:rPr>
      </w:r>
      <w:r w:rsidR="00C81CB7">
        <w:rPr>
          <w:color w:val="000000" w:themeColor="text1"/>
        </w:rPr>
        <w:fldChar w:fldCharType="separate"/>
      </w:r>
      <w:ins w:id="1616" w:author="Diogo Aires" w:date="2018-07-14T22:53:00Z">
        <w:r w:rsidR="00B73B54" w:rsidRPr="00B73B54">
          <w:rPr>
            <w:rPrChange w:id="1617" w:author="Diogo Aires" w:date="2018-07-14T22:54:00Z">
              <w:rPr>
                <w:lang w:val="en-US"/>
              </w:rPr>
            </w:rPrChange>
          </w:rPr>
          <w:t xml:space="preserve">Figura </w:t>
        </w:r>
        <w:r w:rsidR="00B73B54" w:rsidRPr="00B73B54">
          <w:rPr>
            <w:noProof/>
            <w:rPrChange w:id="1618" w:author="Diogo Aires" w:date="2018-07-14T22:54:00Z">
              <w:rPr>
                <w:noProof/>
                <w:lang w:val="en-US"/>
              </w:rPr>
            </w:rPrChange>
          </w:rPr>
          <w:t>28</w:t>
        </w:r>
      </w:ins>
      <w:del w:id="1619" w:author="Diogo Aires" w:date="2018-07-14T19:10:00Z">
        <w:r w:rsidR="0049642E" w:rsidRPr="0049642E" w:rsidDel="006C5A4E">
          <w:delText xml:space="preserve">Figura </w:delText>
        </w:r>
        <w:r w:rsidR="0049642E" w:rsidRPr="0049642E" w:rsidDel="006C5A4E">
          <w:rPr>
            <w:noProof/>
          </w:rPr>
          <w:delText>28</w:delText>
        </w:r>
      </w:del>
      <w:r w:rsidR="00C81CB7">
        <w:rPr>
          <w:color w:val="000000" w:themeColor="text1"/>
        </w:rPr>
        <w:fldChar w:fldCharType="end"/>
      </w:r>
      <w:r w:rsidR="00C81CB7">
        <w:rPr>
          <w:color w:val="000000" w:themeColor="text1"/>
        </w:rPr>
        <w:t xml:space="preserve"> e </w:t>
      </w:r>
      <w:r w:rsidR="00C81CB7">
        <w:rPr>
          <w:color w:val="000000" w:themeColor="text1"/>
        </w:rPr>
        <w:fldChar w:fldCharType="begin"/>
      </w:r>
      <w:r w:rsidR="00C81CB7">
        <w:rPr>
          <w:color w:val="000000" w:themeColor="text1"/>
        </w:rPr>
        <w:instrText xml:space="preserve"> REF _Ref512629710 \h </w:instrText>
      </w:r>
      <w:r w:rsidR="00C81CB7">
        <w:rPr>
          <w:color w:val="000000" w:themeColor="text1"/>
        </w:rPr>
      </w:r>
      <w:r w:rsidR="00C81CB7">
        <w:rPr>
          <w:color w:val="000000" w:themeColor="text1"/>
        </w:rPr>
        <w:fldChar w:fldCharType="separate"/>
      </w:r>
      <w:ins w:id="1620" w:author="Diogo Aires" w:date="2018-07-14T22:53:00Z">
        <w:r w:rsidR="00B73B54" w:rsidRPr="00B73B54">
          <w:rPr>
            <w:rPrChange w:id="1621" w:author="Diogo Aires" w:date="2018-07-14T22:54:00Z">
              <w:rPr>
                <w:lang w:val="en-US"/>
              </w:rPr>
            </w:rPrChange>
          </w:rPr>
          <w:t xml:space="preserve">Figura </w:t>
        </w:r>
        <w:r w:rsidR="00B73B54" w:rsidRPr="00B73B54">
          <w:rPr>
            <w:noProof/>
            <w:rPrChange w:id="1622" w:author="Diogo Aires" w:date="2018-07-14T22:54:00Z">
              <w:rPr>
                <w:noProof/>
                <w:lang w:val="en-US"/>
              </w:rPr>
            </w:rPrChange>
          </w:rPr>
          <w:t>29</w:t>
        </w:r>
      </w:ins>
      <w:del w:id="1623" w:author="Diogo Aires" w:date="2018-07-14T19:10:00Z">
        <w:r w:rsidR="0049642E" w:rsidRPr="0049642E" w:rsidDel="006C5A4E">
          <w:delText xml:space="preserve">Figura </w:delText>
        </w:r>
        <w:r w:rsidR="0049642E" w:rsidRPr="0049642E" w:rsidDel="006C5A4E">
          <w:rPr>
            <w:noProof/>
          </w:rPr>
          <w:delText>29</w:delText>
        </w:r>
      </w:del>
      <w:r w:rsidR="00C81CB7">
        <w:rPr>
          <w:color w:val="000000" w:themeColor="text1"/>
        </w:rPr>
        <w:fldChar w:fldCharType="end"/>
      </w:r>
      <w:r w:rsidR="00342D91">
        <w:rPr>
          <w:color w:val="000000" w:themeColor="text1"/>
        </w:rPr>
        <w:t xml:space="preserve"> </w:t>
      </w:r>
      <w:r w:rsidR="00C81CB7">
        <w:rPr>
          <w:color w:val="000000" w:themeColor="text1"/>
        </w:rPr>
        <w:t xml:space="preserve"> </w:t>
      </w:r>
      <w:r w:rsidR="00342D91">
        <w:rPr>
          <w:color w:val="000000" w:themeColor="text1"/>
        </w:rPr>
        <w:t xml:space="preserve">onde se pode </w:t>
      </w:r>
      <w:r w:rsidR="007D1AC8">
        <w:rPr>
          <w:color w:val="000000" w:themeColor="text1"/>
        </w:rPr>
        <w:t>ver</w:t>
      </w:r>
      <w:r w:rsidR="00342D91">
        <w:rPr>
          <w:color w:val="000000" w:themeColor="text1"/>
        </w:rPr>
        <w:t xml:space="preserve"> a </w:t>
      </w:r>
      <w:r w:rsidR="00673FD1">
        <w:rPr>
          <w:color w:val="000000" w:themeColor="text1"/>
        </w:rPr>
        <w:t>página</w:t>
      </w:r>
      <w:r w:rsidR="00342D91">
        <w:rPr>
          <w:color w:val="000000" w:themeColor="text1"/>
        </w:rPr>
        <w:t xml:space="preserve"> que demonstra uma vaga, que inclui a informação geral da mesma, os vários passos para a vaga e por últimos a lista das ferramentas e linguagens consideradas importantes para a vaga.</w:t>
      </w:r>
    </w:p>
    <w:p w14:paraId="20D18C9F" w14:textId="3D595342" w:rsidR="005D257F" w:rsidRDefault="00010A15" w:rsidP="0066759C">
      <w:pPr>
        <w:pStyle w:val="imagens"/>
      </w:pPr>
      <w:r>
        <w:drawing>
          <wp:inline distT="0" distB="0" distL="0" distR="0" wp14:anchorId="0C6DBEB4" wp14:editId="2C728FE0">
            <wp:extent cx="5399405" cy="228600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5" cy="2286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25AC9" w14:textId="7812ABB3" w:rsidR="002F04EF" w:rsidRPr="005D257F" w:rsidRDefault="005D257F" w:rsidP="005D257F">
      <w:pPr>
        <w:pStyle w:val="Legenda"/>
        <w:rPr>
          <w:lang w:val="en-US"/>
        </w:rPr>
      </w:pPr>
      <w:bookmarkStart w:id="1624" w:name="_Ref512629700"/>
      <w:bookmarkStart w:id="1625" w:name="_Toc519372257"/>
      <w:r w:rsidRPr="005D257F">
        <w:rPr>
          <w:lang w:val="en-US"/>
        </w:rPr>
        <w:t xml:space="preserve">Figura </w:t>
      </w:r>
      <w:r>
        <w:fldChar w:fldCharType="begin"/>
      </w:r>
      <w:r w:rsidRPr="005D257F">
        <w:rPr>
          <w:lang w:val="en-US"/>
        </w:rPr>
        <w:instrText xml:space="preserve"> SEQ Figura \* ARABIC </w:instrText>
      </w:r>
      <w:r>
        <w:fldChar w:fldCharType="separate"/>
      </w:r>
      <w:r w:rsidR="00B73B54">
        <w:rPr>
          <w:noProof/>
          <w:lang w:val="en-US"/>
        </w:rPr>
        <w:t>27</w:t>
      </w:r>
      <w:r>
        <w:fldChar w:fldCharType="end"/>
      </w:r>
      <w:bookmarkEnd w:id="1624"/>
      <w:r w:rsidRPr="005D257F">
        <w:rPr>
          <w:lang w:val="en-US"/>
        </w:rPr>
        <w:t xml:space="preserve"> - Frames, Vacancy General Information Tab</w:t>
      </w:r>
      <w:r w:rsidR="004026E4">
        <w:rPr>
          <w:lang w:val="en-US"/>
        </w:rPr>
        <w:t>.</w:t>
      </w:r>
      <w:bookmarkEnd w:id="1625"/>
    </w:p>
    <w:p w14:paraId="3FD1A3A0" w14:textId="77777777" w:rsidR="005D257F" w:rsidRDefault="005D257F" w:rsidP="0066759C">
      <w:pPr>
        <w:pStyle w:val="imagens"/>
      </w:pPr>
      <w:r>
        <w:rPr>
          <w:lang w:val="en-US"/>
        </w:rPr>
        <w:lastRenderedPageBreak/>
        <w:drawing>
          <wp:inline distT="0" distB="0" distL="0" distR="0" wp14:anchorId="7DF8B6FC" wp14:editId="1EFB1683">
            <wp:extent cx="5400000" cy="3053004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53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42808" w14:textId="5E63E5EE" w:rsidR="005D257F" w:rsidRPr="000C4AF7" w:rsidRDefault="005D257F" w:rsidP="001F389E">
      <w:pPr>
        <w:pStyle w:val="Legenda"/>
        <w:rPr>
          <w:lang w:val="en-US"/>
        </w:rPr>
      </w:pPr>
      <w:bookmarkStart w:id="1626" w:name="_Ref512629705"/>
      <w:bookmarkStart w:id="1627" w:name="_Toc519372258"/>
      <w:r w:rsidRPr="000C4AF7">
        <w:rPr>
          <w:lang w:val="en-US"/>
        </w:rPr>
        <w:t xml:space="preserve">Figura </w:t>
      </w:r>
      <w:r>
        <w:fldChar w:fldCharType="begin"/>
      </w:r>
      <w:r w:rsidRPr="000C4AF7">
        <w:rPr>
          <w:lang w:val="en-US"/>
        </w:rPr>
        <w:instrText xml:space="preserve"> SEQ Figura \* ARABIC </w:instrText>
      </w:r>
      <w:r>
        <w:fldChar w:fldCharType="separate"/>
      </w:r>
      <w:r w:rsidR="00B73B54">
        <w:rPr>
          <w:noProof/>
          <w:lang w:val="en-US"/>
        </w:rPr>
        <w:t>28</w:t>
      </w:r>
      <w:r>
        <w:fldChar w:fldCharType="end"/>
      </w:r>
      <w:bookmarkEnd w:id="1626"/>
      <w:r w:rsidRPr="000C4AF7">
        <w:rPr>
          <w:lang w:val="en-US"/>
        </w:rPr>
        <w:t xml:space="preserve"> - </w:t>
      </w:r>
      <w:bookmarkStart w:id="1628" w:name="_Hlk512629664"/>
      <w:r w:rsidRPr="000C4AF7">
        <w:rPr>
          <w:lang w:val="en-US"/>
        </w:rPr>
        <w:t>Frames, Vacancy Steps Tab</w:t>
      </w:r>
      <w:bookmarkEnd w:id="1628"/>
      <w:r w:rsidR="004026E4">
        <w:rPr>
          <w:lang w:val="en-US"/>
        </w:rPr>
        <w:t>.</w:t>
      </w:r>
      <w:bookmarkEnd w:id="1627"/>
    </w:p>
    <w:p w14:paraId="298C1AF7" w14:textId="77777777" w:rsidR="00C81CB7" w:rsidRDefault="00C81CB7" w:rsidP="0066759C">
      <w:pPr>
        <w:pStyle w:val="imagens"/>
      </w:pPr>
      <w:r>
        <w:drawing>
          <wp:inline distT="0" distB="0" distL="0" distR="0" wp14:anchorId="3F68B148" wp14:editId="3B612D69">
            <wp:extent cx="5400000" cy="2518728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518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F29C9" w14:textId="081D5527" w:rsidR="00C81CB7" w:rsidRPr="00C81CB7" w:rsidRDefault="00C81CB7" w:rsidP="00C81CB7">
      <w:pPr>
        <w:pStyle w:val="Legenda"/>
        <w:rPr>
          <w:lang w:val="en-US"/>
        </w:rPr>
      </w:pPr>
      <w:bookmarkStart w:id="1629" w:name="_Ref512629710"/>
      <w:bookmarkStart w:id="1630" w:name="_Toc519372259"/>
      <w:r w:rsidRPr="00C81CB7">
        <w:rPr>
          <w:lang w:val="en-US"/>
        </w:rPr>
        <w:t xml:space="preserve">Figura </w:t>
      </w:r>
      <w:r>
        <w:fldChar w:fldCharType="begin"/>
      </w:r>
      <w:r w:rsidRPr="00C81CB7">
        <w:rPr>
          <w:lang w:val="en-US"/>
        </w:rPr>
        <w:instrText xml:space="preserve"> SEQ Figura \* ARABIC </w:instrText>
      </w:r>
      <w:r>
        <w:fldChar w:fldCharType="separate"/>
      </w:r>
      <w:r w:rsidR="00B73B54">
        <w:rPr>
          <w:noProof/>
          <w:lang w:val="en-US"/>
        </w:rPr>
        <w:t>29</w:t>
      </w:r>
      <w:r>
        <w:fldChar w:fldCharType="end"/>
      </w:r>
      <w:bookmarkEnd w:id="1629"/>
      <w:r w:rsidRPr="00C81CB7">
        <w:rPr>
          <w:lang w:val="en-US"/>
        </w:rPr>
        <w:t xml:space="preserve"> - Frames, Vacancy Tools and Languages Tab</w:t>
      </w:r>
      <w:r w:rsidR="004026E4">
        <w:rPr>
          <w:lang w:val="en-US"/>
        </w:rPr>
        <w:t>.</w:t>
      </w:r>
      <w:bookmarkEnd w:id="1630"/>
    </w:p>
    <w:p w14:paraId="333872D5" w14:textId="7C8ACC6F" w:rsidR="007D1AC8" w:rsidRDefault="00342D91" w:rsidP="00C825FA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O único outro fator a notar da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da</w:t>
      </w:r>
      <w:r w:rsidR="00C81CB7">
        <w:rPr>
          <w:color w:val="000000" w:themeColor="text1"/>
        </w:rPr>
        <w:t xml:space="preserve"> </w:t>
      </w:r>
      <w:r w:rsidR="00C81CB7">
        <w:rPr>
          <w:color w:val="000000" w:themeColor="text1"/>
        </w:rPr>
        <w:fldChar w:fldCharType="begin"/>
      </w:r>
      <w:r w:rsidR="00C81CB7">
        <w:rPr>
          <w:color w:val="000000" w:themeColor="text1"/>
        </w:rPr>
        <w:instrText xml:space="preserve"> REF _Ref512629705 \h </w:instrText>
      </w:r>
      <w:r w:rsidR="00C81CB7">
        <w:rPr>
          <w:color w:val="000000" w:themeColor="text1"/>
        </w:rPr>
      </w:r>
      <w:r w:rsidR="00C81CB7">
        <w:rPr>
          <w:color w:val="000000" w:themeColor="text1"/>
        </w:rPr>
        <w:fldChar w:fldCharType="separate"/>
      </w:r>
      <w:ins w:id="1631" w:author="Diogo Aires" w:date="2018-07-14T22:53:00Z">
        <w:r w:rsidR="00B73B54" w:rsidRPr="00B73B54">
          <w:rPr>
            <w:rPrChange w:id="1632" w:author="Diogo Aires" w:date="2018-07-14T22:54:00Z">
              <w:rPr>
                <w:lang w:val="en-US"/>
              </w:rPr>
            </w:rPrChange>
          </w:rPr>
          <w:t xml:space="preserve">Figura </w:t>
        </w:r>
        <w:r w:rsidR="00B73B54" w:rsidRPr="00B73B54">
          <w:rPr>
            <w:noProof/>
            <w:rPrChange w:id="1633" w:author="Diogo Aires" w:date="2018-07-14T22:54:00Z">
              <w:rPr>
                <w:noProof/>
                <w:lang w:val="en-US"/>
              </w:rPr>
            </w:rPrChange>
          </w:rPr>
          <w:t>28</w:t>
        </w:r>
      </w:ins>
      <w:del w:id="1634" w:author="Diogo Aires" w:date="2018-07-14T19:10:00Z">
        <w:r w:rsidR="0049642E" w:rsidRPr="0049642E" w:rsidDel="006C5A4E">
          <w:delText xml:space="preserve">Figura </w:delText>
        </w:r>
        <w:r w:rsidR="0049642E" w:rsidRPr="0049642E" w:rsidDel="006C5A4E">
          <w:rPr>
            <w:noProof/>
          </w:rPr>
          <w:delText>28</w:delText>
        </w:r>
      </w:del>
      <w:r w:rsidR="00C81CB7">
        <w:rPr>
          <w:color w:val="000000" w:themeColor="text1"/>
        </w:rPr>
        <w:fldChar w:fldCharType="end"/>
      </w:r>
      <w:r>
        <w:rPr>
          <w:color w:val="000000" w:themeColor="text1"/>
        </w:rPr>
        <w:t xml:space="preserve"> é o facto que é utilizado um </w:t>
      </w:r>
      <w:r w:rsidR="00FB6367" w:rsidRPr="00B6572D">
        <w:rPr>
          <w:i/>
          <w:color w:val="000000" w:themeColor="text1"/>
        </w:rPr>
        <w:t>Pie Chart</w:t>
      </w:r>
      <w:r w:rsidR="00E96534">
        <w:rPr>
          <w:color w:val="000000" w:themeColor="text1"/>
        </w:rPr>
        <w:t xml:space="preserve"> para demonstrar a divisão por passos (em percentagem) dos ca</w:t>
      </w:r>
      <w:r w:rsidR="007D1AC8">
        <w:rPr>
          <w:color w:val="000000" w:themeColor="text1"/>
        </w:rPr>
        <w:t xml:space="preserve">ndidatos participantes da vaga. </w:t>
      </w:r>
      <w:r w:rsidR="00E96534">
        <w:rPr>
          <w:color w:val="000000" w:themeColor="text1"/>
        </w:rPr>
        <w:t xml:space="preserve">Este </w:t>
      </w:r>
      <w:r w:rsidR="00843393" w:rsidRPr="00843393">
        <w:rPr>
          <w:i/>
          <w:color w:val="000000" w:themeColor="text1"/>
        </w:rPr>
        <w:t>widget</w:t>
      </w:r>
      <w:r w:rsidR="00E96534">
        <w:rPr>
          <w:color w:val="000000" w:themeColor="text1"/>
        </w:rPr>
        <w:t xml:space="preserve"> não é utilizado </w:t>
      </w:r>
      <w:r w:rsidR="0049642E">
        <w:rPr>
          <w:color w:val="000000" w:themeColor="text1"/>
        </w:rPr>
        <w:t>mais nenhuma</w:t>
      </w:r>
      <w:r w:rsidR="00E96534">
        <w:rPr>
          <w:color w:val="000000" w:themeColor="text1"/>
        </w:rPr>
        <w:t xml:space="preserve"> </w:t>
      </w:r>
      <w:r w:rsidR="00673FD1">
        <w:rPr>
          <w:color w:val="000000" w:themeColor="text1"/>
        </w:rPr>
        <w:t>página</w:t>
      </w:r>
      <w:r w:rsidR="00E96534">
        <w:rPr>
          <w:color w:val="000000" w:themeColor="text1"/>
        </w:rPr>
        <w:t>.</w:t>
      </w:r>
    </w:p>
    <w:p w14:paraId="1E8B145E" w14:textId="0A55F21C" w:rsidR="00E25A5F" w:rsidRDefault="007D1AC8" w:rsidP="007D1AC8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="00B6572D">
        <w:rPr>
          <w:color w:val="000000" w:themeColor="text1"/>
        </w:rPr>
        <w:t xml:space="preserve">Por </w:t>
      </w:r>
      <w:r w:rsidR="000C210B">
        <w:rPr>
          <w:color w:val="000000" w:themeColor="text1"/>
        </w:rPr>
        <w:t>último</w:t>
      </w:r>
      <w:r w:rsidR="00B6572D">
        <w:rPr>
          <w:color w:val="000000" w:themeColor="text1"/>
        </w:rPr>
        <w:t xml:space="preserve"> deve ser notado </w:t>
      </w:r>
      <w:r w:rsidR="00673FD1">
        <w:rPr>
          <w:color w:val="000000" w:themeColor="text1"/>
        </w:rPr>
        <w:t>página</w:t>
      </w:r>
      <w:r w:rsidR="00E25A5F">
        <w:rPr>
          <w:color w:val="000000" w:themeColor="text1"/>
        </w:rPr>
        <w:t>s que se</w:t>
      </w:r>
      <w:r w:rsidR="00B6572D">
        <w:rPr>
          <w:color w:val="000000" w:themeColor="text1"/>
        </w:rPr>
        <w:t>rvem para introduzir novas instâ</w:t>
      </w:r>
      <w:r w:rsidR="00E25A5F">
        <w:rPr>
          <w:color w:val="000000" w:themeColor="text1"/>
        </w:rPr>
        <w:t>ncias das entidades da base de dados</w:t>
      </w:r>
      <w:del w:id="1635" w:author="Diogo Aires" w:date="2018-07-14T21:32:00Z">
        <w:r w:rsidDel="003B6414">
          <w:rPr>
            <w:color w:val="000000" w:themeColor="text1"/>
          </w:rPr>
          <w:delText xml:space="preserve">, </w:delText>
        </w:r>
      </w:del>
      <w:ins w:id="1636" w:author="Diogo Aires" w:date="2018-07-14T21:32:00Z">
        <w:r w:rsidR="003B6414">
          <w:rPr>
            <w:color w:val="000000" w:themeColor="text1"/>
          </w:rPr>
          <w:t xml:space="preserve">. </w:t>
        </w:r>
      </w:ins>
      <w:del w:id="1637" w:author="Diogo Aires" w:date="2018-07-14T21:32:00Z">
        <w:r w:rsidDel="003B6414">
          <w:rPr>
            <w:color w:val="000000" w:themeColor="text1"/>
          </w:rPr>
          <w:delText xml:space="preserve">um </w:delText>
        </w:r>
      </w:del>
      <w:ins w:id="1638" w:author="Diogo Aires" w:date="2018-07-14T21:32:00Z">
        <w:r w:rsidR="003B6414">
          <w:rPr>
            <w:color w:val="000000" w:themeColor="text1"/>
          </w:rPr>
          <w:t xml:space="preserve">Um </w:t>
        </w:r>
      </w:ins>
      <w:r w:rsidR="00E25A5F">
        <w:rPr>
          <w:color w:val="000000" w:themeColor="text1"/>
        </w:rPr>
        <w:t xml:space="preserve">exemplo bastante simples destas </w:t>
      </w:r>
      <w:r w:rsidR="00673FD1">
        <w:rPr>
          <w:color w:val="000000" w:themeColor="text1"/>
        </w:rPr>
        <w:t>página</w:t>
      </w:r>
      <w:r w:rsidR="00E25A5F">
        <w:rPr>
          <w:color w:val="000000" w:themeColor="text1"/>
        </w:rPr>
        <w:t xml:space="preserve">s é a verificada na </w:t>
      </w:r>
      <w:r w:rsidR="002F04EF">
        <w:rPr>
          <w:color w:val="000000" w:themeColor="text1"/>
        </w:rPr>
        <w:fldChar w:fldCharType="begin"/>
      </w:r>
      <w:r w:rsidR="002F04EF">
        <w:rPr>
          <w:color w:val="000000" w:themeColor="text1"/>
        </w:rPr>
        <w:instrText xml:space="preserve"> REF _Ref511855166 \h </w:instrText>
      </w:r>
      <w:r w:rsidR="002F04EF">
        <w:rPr>
          <w:color w:val="000000" w:themeColor="text1"/>
        </w:rPr>
      </w:r>
      <w:r w:rsidR="002F04EF">
        <w:rPr>
          <w:color w:val="000000" w:themeColor="text1"/>
        </w:rPr>
        <w:fldChar w:fldCharType="separate"/>
      </w:r>
      <w:r w:rsidR="00B73B54">
        <w:t xml:space="preserve">Figura </w:t>
      </w:r>
      <w:r w:rsidR="00B73B54">
        <w:rPr>
          <w:noProof/>
        </w:rPr>
        <w:t>30</w:t>
      </w:r>
      <w:r w:rsidR="002F04EF">
        <w:rPr>
          <w:color w:val="000000" w:themeColor="text1"/>
        </w:rPr>
        <w:fldChar w:fldCharType="end"/>
      </w:r>
      <w:r w:rsidR="00E25A5F">
        <w:rPr>
          <w:color w:val="000000" w:themeColor="text1"/>
        </w:rPr>
        <w:t xml:space="preserve">, que demonstra a </w:t>
      </w:r>
      <w:r w:rsidR="00673FD1">
        <w:rPr>
          <w:color w:val="000000" w:themeColor="text1"/>
        </w:rPr>
        <w:t>página</w:t>
      </w:r>
      <w:r w:rsidR="00E25A5F">
        <w:rPr>
          <w:color w:val="000000" w:themeColor="text1"/>
        </w:rPr>
        <w:t xml:space="preserve"> que permite introduzir um formulário.</w:t>
      </w:r>
    </w:p>
    <w:p w14:paraId="58992680" w14:textId="77777777" w:rsidR="002F04EF" w:rsidRDefault="00CC1C19" w:rsidP="003B6414">
      <w:pPr>
        <w:pStyle w:val="imagens"/>
        <w:pPrChange w:id="1639" w:author="Diogo Aires" w:date="2018-07-14T21:32:00Z">
          <w:pPr>
            <w:pStyle w:val="imagens"/>
          </w:pPr>
        </w:pPrChange>
      </w:pPr>
      <w:r w:rsidRPr="003B6414">
        <w:rPr>
          <w:rPrChange w:id="1640" w:author="Diogo Aires" w:date="2018-07-14T21:32:00Z">
            <w:rPr/>
          </w:rPrChange>
        </w:rPr>
        <w:lastRenderedPageBreak/>
        <w:drawing>
          <wp:inline distT="0" distB="0" distL="0" distR="0" wp14:anchorId="2D5519B1" wp14:editId="5E2EB7BC">
            <wp:extent cx="5400040" cy="2397618"/>
            <wp:effectExtent l="0" t="0" r="0" b="3175"/>
            <wp:docPr id="20" name="Imagem 20" descr="C:\Users\Diogo\AppData\Local\Microsoft\Windows\INetCache\Content.Word\Form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iogo\AppData\Local\Microsoft\Windows\INetCache\Content.Word\FormEdit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97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6D9DD" w14:textId="7ABA1D66" w:rsidR="00754DBD" w:rsidRDefault="002F04EF" w:rsidP="002F04EF">
      <w:pPr>
        <w:pStyle w:val="Legenda"/>
        <w:rPr>
          <w:color w:val="000000" w:themeColor="text1"/>
        </w:rPr>
      </w:pPr>
      <w:bookmarkStart w:id="1641" w:name="_Ref511855166"/>
      <w:bookmarkStart w:id="1642" w:name="_Toc519372260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30</w:t>
      </w:r>
      <w:r w:rsidR="00FA37B9">
        <w:rPr>
          <w:noProof/>
        </w:rPr>
        <w:fldChar w:fldCharType="end"/>
      </w:r>
      <w:bookmarkEnd w:id="1641"/>
      <w:r>
        <w:t xml:space="preserve"> - Frames, FormEditAdd</w:t>
      </w:r>
      <w:r w:rsidR="004026E4">
        <w:t>.</w:t>
      </w:r>
      <w:bookmarkEnd w:id="1642"/>
    </w:p>
    <w:p w14:paraId="2528EA22" w14:textId="6FA4B6C2" w:rsidR="00ED6620" w:rsidDel="003B6414" w:rsidRDefault="00754DBD" w:rsidP="007D1AC8">
      <w:pPr>
        <w:ind w:firstLine="391"/>
        <w:rPr>
          <w:del w:id="1643" w:author="Diogo Aires" w:date="2018-07-14T21:33:00Z"/>
          <w:color w:val="000000" w:themeColor="text1"/>
        </w:rPr>
      </w:pPr>
      <w:r>
        <w:rPr>
          <w:color w:val="000000" w:themeColor="text1"/>
        </w:rPr>
        <w:t xml:space="preserve">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da </w:t>
      </w:r>
      <w:r w:rsidR="002F04EF">
        <w:rPr>
          <w:color w:val="000000" w:themeColor="text1"/>
        </w:rPr>
        <w:fldChar w:fldCharType="begin"/>
      </w:r>
      <w:r w:rsidR="002F04EF">
        <w:rPr>
          <w:color w:val="000000" w:themeColor="text1"/>
        </w:rPr>
        <w:instrText xml:space="preserve"> REF _Ref511855166 \h </w:instrText>
      </w:r>
      <w:r w:rsidR="002F04EF">
        <w:rPr>
          <w:color w:val="000000" w:themeColor="text1"/>
        </w:rPr>
      </w:r>
      <w:r w:rsidR="002F04EF">
        <w:rPr>
          <w:color w:val="000000" w:themeColor="text1"/>
        </w:rPr>
        <w:fldChar w:fldCharType="separate"/>
      </w:r>
      <w:r w:rsidR="00B73B54">
        <w:t xml:space="preserve">Figura </w:t>
      </w:r>
      <w:r w:rsidR="00B73B54">
        <w:rPr>
          <w:noProof/>
        </w:rPr>
        <w:t>30</w:t>
      </w:r>
      <w:r w:rsidR="002F04EF">
        <w:rPr>
          <w:color w:val="000000" w:themeColor="text1"/>
        </w:rPr>
        <w:fldChar w:fldCharType="end"/>
      </w:r>
      <w:r>
        <w:rPr>
          <w:color w:val="000000" w:themeColor="text1"/>
        </w:rPr>
        <w:t xml:space="preserve">, demonstra os dois </w:t>
      </w:r>
      <w:r w:rsidR="00843393" w:rsidRPr="00843393">
        <w:rPr>
          <w:i/>
          <w:color w:val="000000" w:themeColor="text1"/>
        </w:rPr>
        <w:t>widget</w:t>
      </w:r>
      <w:r w:rsidR="00D967F9" w:rsidRPr="00F40589">
        <w:rPr>
          <w:i/>
          <w:color w:val="000000" w:themeColor="text1"/>
        </w:rPr>
        <w:t>s</w:t>
      </w:r>
      <w:r w:rsidR="00D967F9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mais comuns 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s para adicionar </w:t>
      </w:r>
      <w:r w:rsidR="00F111C6">
        <w:rPr>
          <w:color w:val="000000" w:themeColor="text1"/>
        </w:rPr>
        <w:t>instâncias</w:t>
      </w:r>
      <w:r>
        <w:rPr>
          <w:color w:val="000000" w:themeColor="text1"/>
        </w:rPr>
        <w:t xml:space="preserve">, o primeiro sendo </w:t>
      </w:r>
      <w:r w:rsidR="007D1AC8">
        <w:rPr>
          <w:color w:val="000000" w:themeColor="text1"/>
        </w:rPr>
        <w:t xml:space="preserve">o </w:t>
      </w:r>
      <w:r w:rsidR="007D1AC8" w:rsidRPr="00B6572D">
        <w:rPr>
          <w:i/>
          <w:color w:val="000000" w:themeColor="text1"/>
        </w:rPr>
        <w:t>Edit Record</w:t>
      </w:r>
      <w:r w:rsidR="007D1AC8">
        <w:rPr>
          <w:color w:val="000000" w:themeColor="text1"/>
        </w:rPr>
        <w:t>, e</w:t>
      </w:r>
      <w:r w:rsidR="00CC1C19">
        <w:rPr>
          <w:color w:val="000000" w:themeColor="text1"/>
        </w:rPr>
        <w:t xml:space="preserve">ste </w:t>
      </w:r>
      <w:r w:rsidR="00843393" w:rsidRPr="00843393">
        <w:rPr>
          <w:i/>
          <w:color w:val="000000" w:themeColor="text1"/>
        </w:rPr>
        <w:t>widget</w:t>
      </w:r>
      <w:r w:rsidR="00CC1C19">
        <w:rPr>
          <w:color w:val="000000" w:themeColor="text1"/>
        </w:rPr>
        <w:t xml:space="preserve"> é normalmente utilizado quando se quer introduzir a informação que c</w:t>
      </w:r>
      <w:r w:rsidR="00B6572D">
        <w:rPr>
          <w:color w:val="000000" w:themeColor="text1"/>
        </w:rPr>
        <w:t>ompõe a instâ</w:t>
      </w:r>
      <w:r w:rsidR="00ED6620">
        <w:rPr>
          <w:color w:val="000000" w:themeColor="text1"/>
        </w:rPr>
        <w:t>ncia a introduzir.</w:t>
      </w:r>
      <w:r w:rsidR="007D1AC8">
        <w:rPr>
          <w:color w:val="000000" w:themeColor="text1"/>
        </w:rPr>
        <w:t xml:space="preserve"> </w:t>
      </w:r>
      <w:r w:rsidR="00ED6620">
        <w:rPr>
          <w:color w:val="000000" w:themeColor="text1"/>
        </w:rPr>
        <w:t>O</w:t>
      </w:r>
      <w:r w:rsidR="00CC1C19">
        <w:rPr>
          <w:color w:val="000000" w:themeColor="text1"/>
        </w:rPr>
        <w:t xml:space="preserve"> outro </w:t>
      </w:r>
      <w:r w:rsidR="00843393" w:rsidRPr="00843393">
        <w:rPr>
          <w:i/>
          <w:color w:val="000000" w:themeColor="text1"/>
        </w:rPr>
        <w:t>widget</w:t>
      </w:r>
      <w:r w:rsidR="00CC1C19">
        <w:rPr>
          <w:color w:val="000000" w:themeColor="text1"/>
        </w:rPr>
        <w:t xml:space="preserve"> regular é o </w:t>
      </w:r>
      <w:r w:rsidR="00CC1C19" w:rsidRPr="00B6572D">
        <w:rPr>
          <w:i/>
          <w:color w:val="000000" w:themeColor="text1"/>
        </w:rPr>
        <w:t>Edit</w:t>
      </w:r>
      <w:r w:rsidR="007D1AC8" w:rsidRPr="00B6572D">
        <w:rPr>
          <w:i/>
          <w:color w:val="000000" w:themeColor="text1"/>
        </w:rPr>
        <w:t xml:space="preserve"> Table</w:t>
      </w:r>
      <w:r w:rsidR="00CC1C19">
        <w:rPr>
          <w:color w:val="000000" w:themeColor="text1"/>
        </w:rPr>
        <w:t xml:space="preserve">, que é utilizado regularmente para introduzir outras </w:t>
      </w:r>
      <w:r w:rsidR="00F111C6">
        <w:rPr>
          <w:color w:val="000000" w:themeColor="text1"/>
        </w:rPr>
        <w:t>instâncias</w:t>
      </w:r>
      <w:r w:rsidR="00CC1C19">
        <w:rPr>
          <w:color w:val="000000" w:themeColor="text1"/>
        </w:rPr>
        <w:t xml:space="preserve"> sobre uma entidade relacionada com a </w:t>
      </w:r>
      <w:r w:rsidR="00F111C6">
        <w:rPr>
          <w:color w:val="000000" w:themeColor="text1"/>
        </w:rPr>
        <w:t>instância</w:t>
      </w:r>
      <w:r w:rsidR="00CC1C19">
        <w:rPr>
          <w:color w:val="000000" w:themeColor="text1"/>
        </w:rPr>
        <w:t xml:space="preserve"> central a adicionar. </w:t>
      </w:r>
    </w:p>
    <w:p w14:paraId="106DD712" w14:textId="6A8E1DEC" w:rsidR="00FF626C" w:rsidRDefault="00FF626C" w:rsidP="003B6414">
      <w:pPr>
        <w:ind w:firstLine="391"/>
        <w:rPr>
          <w:color w:val="000000" w:themeColor="text1"/>
        </w:rPr>
        <w:pPrChange w:id="1644" w:author="Diogo Aires" w:date="2018-07-14T21:33:00Z">
          <w:pPr>
            <w:ind w:firstLine="391"/>
          </w:pPr>
        </w:pPrChange>
      </w:pPr>
      <w:r>
        <w:rPr>
          <w:color w:val="000000" w:themeColor="text1"/>
        </w:rPr>
        <w:t xml:space="preserve">Outros dois elementos regulares destas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>s são os botões “</w:t>
      </w:r>
      <w:r w:rsidRPr="0021256B">
        <w:rPr>
          <w:i/>
          <w:color w:val="000000" w:themeColor="text1"/>
        </w:rPr>
        <w:t>Create</w:t>
      </w:r>
      <w:r>
        <w:rPr>
          <w:color w:val="000000" w:themeColor="text1"/>
        </w:rPr>
        <w:t>” e “</w:t>
      </w:r>
      <w:r w:rsidRPr="0021256B">
        <w:rPr>
          <w:i/>
          <w:color w:val="000000" w:themeColor="text1"/>
        </w:rPr>
        <w:t>Cancel</w:t>
      </w:r>
      <w:r>
        <w:rPr>
          <w:color w:val="000000" w:themeColor="text1"/>
        </w:rPr>
        <w:t>”, com o prim</w:t>
      </w:r>
      <w:r w:rsidR="00B6572D">
        <w:rPr>
          <w:color w:val="000000" w:themeColor="text1"/>
        </w:rPr>
        <w:t>eiro servindo para criar a instâ</w:t>
      </w:r>
      <w:r>
        <w:rPr>
          <w:color w:val="000000" w:themeColor="text1"/>
        </w:rPr>
        <w:t xml:space="preserve">ncia formulada na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e o segundo para cancelar a criação da inst</w:t>
      </w:r>
      <w:r w:rsidR="00B6572D">
        <w:rPr>
          <w:color w:val="000000" w:themeColor="text1"/>
        </w:rPr>
        <w:t>â</w:t>
      </w:r>
      <w:r>
        <w:rPr>
          <w:color w:val="000000" w:themeColor="text1"/>
        </w:rPr>
        <w:t>ncia.</w:t>
      </w:r>
    </w:p>
    <w:p w14:paraId="48F02FA6" w14:textId="14583319" w:rsidR="006366F7" w:rsidRDefault="006366F7" w:rsidP="007D1AC8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Em algumas situações uma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simples não </w:t>
      </w:r>
      <w:r w:rsidR="002E0B52">
        <w:rPr>
          <w:color w:val="000000" w:themeColor="text1"/>
        </w:rPr>
        <w:t>é</w:t>
      </w:r>
      <w:r>
        <w:rPr>
          <w:color w:val="000000" w:themeColor="text1"/>
        </w:rPr>
        <w:t xml:space="preserve"> sufi</w:t>
      </w:r>
      <w:r w:rsidR="00B6572D">
        <w:rPr>
          <w:color w:val="000000" w:themeColor="text1"/>
        </w:rPr>
        <w:t>ciente para estruturar uma instâ</w:t>
      </w:r>
      <w:r>
        <w:rPr>
          <w:color w:val="000000" w:themeColor="text1"/>
        </w:rPr>
        <w:t>ncia a adicionar a base de dados, nesses casos uma d</w:t>
      </w:r>
      <w:r w:rsidR="00B6572D">
        <w:rPr>
          <w:color w:val="000000" w:themeColor="text1"/>
        </w:rPr>
        <w:t>e duas soluções são utilizadas:</w:t>
      </w:r>
      <w:r>
        <w:rPr>
          <w:color w:val="000000" w:themeColor="text1"/>
        </w:rPr>
        <w:t xml:space="preserve"> a utilização de </w:t>
      </w:r>
      <w:r w:rsidRPr="00B6572D">
        <w:rPr>
          <w:i/>
          <w:color w:val="000000" w:themeColor="text1"/>
        </w:rPr>
        <w:t>T</w:t>
      </w:r>
      <w:r w:rsidR="007D1AC8" w:rsidRPr="00B6572D">
        <w:rPr>
          <w:i/>
          <w:color w:val="000000" w:themeColor="text1"/>
        </w:rPr>
        <w:t>abs</w:t>
      </w:r>
      <w:r w:rsidR="007D1AC8">
        <w:rPr>
          <w:color w:val="000000" w:themeColor="text1"/>
        </w:rPr>
        <w:t xml:space="preserve"> ou de </w:t>
      </w:r>
      <w:r w:rsidR="00B4458F" w:rsidRPr="00B4458F">
        <w:rPr>
          <w:i/>
          <w:color w:val="000000" w:themeColor="text1"/>
        </w:rPr>
        <w:t>Pop-up</w:t>
      </w:r>
      <w:r w:rsidR="00AD2FB6">
        <w:rPr>
          <w:color w:val="000000" w:themeColor="text1"/>
        </w:rPr>
        <w:t>s.</w:t>
      </w:r>
      <w:r w:rsidR="00B6572D">
        <w:rPr>
          <w:color w:val="000000" w:themeColor="text1"/>
        </w:rPr>
        <w:t xml:space="preserve"> </w:t>
      </w:r>
      <w:r w:rsidR="00AD2FB6">
        <w:rPr>
          <w:color w:val="000000" w:themeColor="text1"/>
        </w:rPr>
        <w:t xml:space="preserve">Um </w:t>
      </w:r>
      <w:r>
        <w:rPr>
          <w:color w:val="000000" w:themeColor="text1"/>
        </w:rPr>
        <w:t xml:space="preserve">exemplo de uma </w:t>
      </w:r>
      <w:r w:rsidR="00B4458F" w:rsidRPr="00B4458F">
        <w:rPr>
          <w:i/>
          <w:color w:val="000000" w:themeColor="text1"/>
        </w:rPr>
        <w:t>Pop-up</w:t>
      </w:r>
      <w:r w:rsidR="000C4AF7">
        <w:rPr>
          <w:color w:val="000000" w:themeColor="text1"/>
        </w:rPr>
        <w:t xml:space="preserve"> utilizada neste tipo de </w:t>
      </w:r>
      <w:r w:rsidR="00F111C6">
        <w:rPr>
          <w:color w:val="000000" w:themeColor="text1"/>
        </w:rPr>
        <w:t>página</w:t>
      </w:r>
      <w:r w:rsidR="000C4AF7">
        <w:rPr>
          <w:color w:val="000000" w:themeColor="text1"/>
        </w:rPr>
        <w:t xml:space="preserve">s pode ser verificada na </w:t>
      </w:r>
      <w:r w:rsidR="000C4AF7">
        <w:rPr>
          <w:color w:val="000000" w:themeColor="text1"/>
        </w:rPr>
        <w:fldChar w:fldCharType="begin"/>
      </w:r>
      <w:r w:rsidR="000C4AF7">
        <w:rPr>
          <w:color w:val="000000" w:themeColor="text1"/>
        </w:rPr>
        <w:instrText xml:space="preserve"> REF _Ref512630308 \h </w:instrText>
      </w:r>
      <w:r w:rsidR="000C4AF7">
        <w:rPr>
          <w:color w:val="000000" w:themeColor="text1"/>
        </w:rPr>
      </w:r>
      <w:r w:rsidR="000C4AF7">
        <w:rPr>
          <w:color w:val="000000" w:themeColor="text1"/>
        </w:rPr>
        <w:fldChar w:fldCharType="separate"/>
      </w:r>
      <w:ins w:id="1645" w:author="Diogo Aires" w:date="2018-07-14T22:53:00Z">
        <w:r w:rsidR="00B73B54" w:rsidRPr="00B73B54">
          <w:rPr>
            <w:rPrChange w:id="1646" w:author="Diogo Aires" w:date="2018-07-14T22:54:00Z">
              <w:rPr>
                <w:lang w:val="en-US"/>
              </w:rPr>
            </w:rPrChange>
          </w:rPr>
          <w:t xml:space="preserve">Figura </w:t>
        </w:r>
        <w:r w:rsidR="00B73B54" w:rsidRPr="00B73B54">
          <w:rPr>
            <w:noProof/>
            <w:rPrChange w:id="1647" w:author="Diogo Aires" w:date="2018-07-14T22:54:00Z">
              <w:rPr>
                <w:noProof/>
                <w:lang w:val="en-US"/>
              </w:rPr>
            </w:rPrChange>
          </w:rPr>
          <w:t>31</w:t>
        </w:r>
      </w:ins>
      <w:del w:id="1648" w:author="Diogo Aires" w:date="2018-07-14T19:10:00Z">
        <w:r w:rsidR="0049642E" w:rsidRPr="0049642E" w:rsidDel="006C5A4E">
          <w:delText xml:space="preserve">Figura </w:delText>
        </w:r>
        <w:r w:rsidR="0049642E" w:rsidRPr="0049642E" w:rsidDel="006C5A4E">
          <w:rPr>
            <w:noProof/>
          </w:rPr>
          <w:delText>31</w:delText>
        </w:r>
      </w:del>
      <w:r w:rsidR="000C4AF7">
        <w:rPr>
          <w:color w:val="000000" w:themeColor="text1"/>
        </w:rPr>
        <w:fldChar w:fldCharType="end"/>
      </w:r>
      <w:r w:rsidR="007D1AC8">
        <w:rPr>
          <w:color w:val="000000" w:themeColor="text1"/>
        </w:rPr>
        <w:t>.</w:t>
      </w:r>
      <w:r w:rsidR="000C4AF7">
        <w:rPr>
          <w:color w:val="000000" w:themeColor="text1"/>
        </w:rPr>
        <w:t xml:space="preserve"> </w:t>
      </w:r>
    </w:p>
    <w:p w14:paraId="006B2D70" w14:textId="77777777" w:rsidR="000C4AF7" w:rsidRDefault="000C4AF7" w:rsidP="0066759C">
      <w:pPr>
        <w:pStyle w:val="imagens"/>
      </w:pPr>
      <w:r>
        <w:drawing>
          <wp:inline distT="0" distB="0" distL="0" distR="0" wp14:anchorId="7BA325AE" wp14:editId="414B86E8">
            <wp:extent cx="5391150" cy="158115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4F167" w14:textId="36650732" w:rsidR="000C4AF7" w:rsidRPr="00B4458F" w:rsidRDefault="000C4AF7" w:rsidP="004026E4">
      <w:pPr>
        <w:pStyle w:val="Legenda"/>
        <w:rPr>
          <w:color w:val="000000" w:themeColor="text1"/>
          <w:lang w:val="en-US"/>
        </w:rPr>
      </w:pPr>
      <w:bookmarkStart w:id="1649" w:name="_Ref512630308"/>
      <w:bookmarkStart w:id="1650" w:name="_Toc519372261"/>
      <w:r w:rsidRPr="00B4458F">
        <w:rPr>
          <w:lang w:val="en-US"/>
        </w:rPr>
        <w:t xml:space="preserve">Figura </w:t>
      </w:r>
      <w:r w:rsidR="00D35AF9">
        <w:fldChar w:fldCharType="begin"/>
      </w:r>
      <w:r w:rsidR="00D35AF9" w:rsidRPr="00B4458F">
        <w:rPr>
          <w:lang w:val="en-US"/>
        </w:rPr>
        <w:instrText xml:space="preserve"> SEQ Figura \* ARABIC </w:instrText>
      </w:r>
      <w:r w:rsidR="00D35AF9">
        <w:fldChar w:fldCharType="separate"/>
      </w:r>
      <w:r w:rsidR="00B73B54">
        <w:rPr>
          <w:noProof/>
          <w:lang w:val="en-US"/>
        </w:rPr>
        <w:t>31</w:t>
      </w:r>
      <w:r w:rsidR="00D35AF9">
        <w:rPr>
          <w:noProof/>
        </w:rPr>
        <w:fldChar w:fldCharType="end"/>
      </w:r>
      <w:bookmarkEnd w:id="1649"/>
      <w:r w:rsidRPr="00B4458F">
        <w:rPr>
          <w:lang w:val="en-US"/>
        </w:rPr>
        <w:t xml:space="preserve"> - Frames, VacancyAdd Form Chosse </w:t>
      </w:r>
      <w:r w:rsidR="00B4458F" w:rsidRPr="00B4458F">
        <w:rPr>
          <w:i/>
          <w:lang w:val="en-US"/>
        </w:rPr>
        <w:t>Pop-up</w:t>
      </w:r>
      <w:r w:rsidR="004026E4" w:rsidRPr="00B4458F">
        <w:rPr>
          <w:lang w:val="en-US"/>
        </w:rPr>
        <w:t>.</w:t>
      </w:r>
      <w:bookmarkEnd w:id="1650"/>
    </w:p>
    <w:p w14:paraId="33F84EC3" w14:textId="1ABFD501" w:rsidR="00FD7891" w:rsidRDefault="00AD2FB6" w:rsidP="00FD7891">
      <w:pPr>
        <w:rPr>
          <w:color w:val="000000" w:themeColor="text1"/>
        </w:rPr>
      </w:pPr>
      <w:r>
        <w:rPr>
          <w:color w:val="000000" w:themeColor="text1"/>
        </w:rPr>
        <w:t>No caso das figura</w:t>
      </w:r>
      <w:r w:rsidR="00B6572D">
        <w:rPr>
          <w:color w:val="000000" w:themeColor="text1"/>
        </w:rPr>
        <w:t>s</w:t>
      </w:r>
      <w:r>
        <w:rPr>
          <w:color w:val="000000" w:themeColor="text1"/>
        </w:rPr>
        <w:t xml:space="preserve"> anteriore</w:t>
      </w:r>
      <w:r w:rsidR="00B6572D">
        <w:rPr>
          <w:color w:val="000000" w:themeColor="text1"/>
        </w:rPr>
        <w:t>s</w:t>
      </w:r>
      <w:r w:rsidR="00DB37EE">
        <w:rPr>
          <w:color w:val="000000" w:themeColor="text1"/>
        </w:rPr>
        <w:t xml:space="preserve">, o </w:t>
      </w:r>
      <w:r w:rsidR="00B4458F" w:rsidRPr="00B4458F">
        <w:rPr>
          <w:i/>
          <w:color w:val="000000" w:themeColor="text1"/>
        </w:rPr>
        <w:t>Pop-up</w:t>
      </w:r>
      <w:r w:rsidR="00DB37EE">
        <w:rPr>
          <w:color w:val="000000" w:themeColor="text1"/>
        </w:rPr>
        <w:t xml:space="preserve"> serve</w:t>
      </w:r>
      <w:r w:rsidR="007D1AC8">
        <w:rPr>
          <w:color w:val="000000" w:themeColor="text1"/>
        </w:rPr>
        <w:t xml:space="preserve"> para escolher o </w:t>
      </w:r>
      <w:r w:rsidR="007D1AC8" w:rsidRPr="00B6572D">
        <w:rPr>
          <w:i/>
          <w:color w:val="000000" w:themeColor="text1"/>
        </w:rPr>
        <w:t>F</w:t>
      </w:r>
      <w:r w:rsidR="00DB37EE" w:rsidRPr="00B6572D">
        <w:rPr>
          <w:i/>
          <w:color w:val="000000" w:themeColor="text1"/>
        </w:rPr>
        <w:t>orm</w:t>
      </w:r>
      <w:r w:rsidR="00DB37EE">
        <w:rPr>
          <w:color w:val="000000" w:themeColor="text1"/>
        </w:rPr>
        <w:t xml:space="preserve"> para cada passo da vaga, demonstrando todos os </w:t>
      </w:r>
      <w:r w:rsidR="00DB37EE" w:rsidRPr="00B6572D">
        <w:rPr>
          <w:i/>
          <w:color w:val="000000" w:themeColor="text1"/>
        </w:rPr>
        <w:t>Forms</w:t>
      </w:r>
      <w:r w:rsidR="00DB37EE">
        <w:rPr>
          <w:color w:val="000000" w:themeColor="text1"/>
        </w:rPr>
        <w:t xml:space="preserve"> existentes, como tam</w:t>
      </w:r>
      <w:r w:rsidR="007D1AC8">
        <w:rPr>
          <w:color w:val="000000" w:themeColor="text1"/>
        </w:rPr>
        <w:t>bém disponibilizando uma pesquis</w:t>
      </w:r>
      <w:r w:rsidR="00DB37EE">
        <w:rPr>
          <w:color w:val="000000" w:themeColor="text1"/>
        </w:rPr>
        <w:t xml:space="preserve">a dos </w:t>
      </w:r>
      <w:r w:rsidR="00DB37EE" w:rsidRPr="00585309">
        <w:rPr>
          <w:i/>
          <w:color w:val="000000" w:themeColor="text1"/>
        </w:rPr>
        <w:t>Forms</w:t>
      </w:r>
      <w:r w:rsidR="00DB37EE">
        <w:rPr>
          <w:color w:val="000000" w:themeColor="text1"/>
        </w:rPr>
        <w:t xml:space="preserve"> pelo nome.</w:t>
      </w:r>
      <w:r w:rsidR="00FD7891" w:rsidRPr="00FD7891">
        <w:rPr>
          <w:color w:val="000000" w:themeColor="text1"/>
        </w:rPr>
        <w:t xml:space="preserve"> </w:t>
      </w:r>
    </w:p>
    <w:p w14:paraId="57F24D67" w14:textId="2DC37466" w:rsidR="00FD7891" w:rsidRPr="00E8633D" w:rsidRDefault="00FD7891" w:rsidP="002F32CA">
      <w:pPr>
        <w:pStyle w:val="Cabealho2"/>
        <w:numPr>
          <w:ilvl w:val="1"/>
          <w:numId w:val="28"/>
        </w:numPr>
      </w:pPr>
      <w:bookmarkStart w:id="1651" w:name="_Toc517606838"/>
      <w:bookmarkStart w:id="1652" w:name="_Ref518335673"/>
      <w:bookmarkStart w:id="1653" w:name="_Ref518335674"/>
      <w:bookmarkStart w:id="1654" w:name="_Ref518335896"/>
      <w:bookmarkStart w:id="1655" w:name="_Toc519372198"/>
      <w:r w:rsidRPr="00E8633D">
        <w:lastRenderedPageBreak/>
        <w:t xml:space="preserve">Desenvolvimento </w:t>
      </w:r>
      <w:bookmarkEnd w:id="1651"/>
      <w:bookmarkEnd w:id="1652"/>
      <w:bookmarkEnd w:id="1653"/>
      <w:bookmarkEnd w:id="1654"/>
      <w:r w:rsidR="004845D2" w:rsidRPr="004845D2">
        <w:rPr>
          <w:i/>
        </w:rPr>
        <w:t>Web</w:t>
      </w:r>
      <w:bookmarkEnd w:id="1655"/>
    </w:p>
    <w:p w14:paraId="05905BF6" w14:textId="37C6C97F" w:rsidR="00FD7891" w:rsidRDefault="004357EE" w:rsidP="00FD7891">
      <w:pPr>
        <w:ind w:firstLine="0"/>
        <w:rPr>
          <w:i/>
          <w:color w:val="000000" w:themeColor="text1"/>
        </w:rPr>
      </w:pPr>
      <w:r>
        <w:rPr>
          <w:color w:val="000000" w:themeColor="text1"/>
        </w:rPr>
        <w:t>Para facilitar a demonstração das</w:t>
      </w:r>
      <w:r w:rsidR="00FD7891">
        <w:rPr>
          <w:color w:val="000000" w:themeColor="text1"/>
        </w:rPr>
        <w:t xml:space="preserve"> </w:t>
      </w:r>
      <w:r>
        <w:rPr>
          <w:color w:val="000000" w:themeColor="text1"/>
        </w:rPr>
        <w:t>implementações mais notáveis</w:t>
      </w:r>
      <w:r w:rsidR="00FD7891">
        <w:rPr>
          <w:color w:val="000000" w:themeColor="text1"/>
        </w:rPr>
        <w:t xml:space="preserve">, esta secção </w:t>
      </w:r>
      <w:r w:rsidR="0049642E">
        <w:rPr>
          <w:color w:val="000000" w:themeColor="text1"/>
        </w:rPr>
        <w:t>está</w:t>
      </w:r>
      <w:r w:rsidR="00FD7891">
        <w:rPr>
          <w:color w:val="000000" w:themeColor="text1"/>
        </w:rPr>
        <w:t xml:space="preserve"> divi</w:t>
      </w:r>
      <w:r w:rsidR="00D35AF9">
        <w:rPr>
          <w:color w:val="000000" w:themeColor="text1"/>
        </w:rPr>
        <w:t>dida num conjunto de subsecções</w:t>
      </w:r>
      <w:r w:rsidR="00FD7891">
        <w:rPr>
          <w:color w:val="000000" w:themeColor="text1"/>
        </w:rPr>
        <w:t>.</w:t>
      </w:r>
      <w:r w:rsidR="00384058">
        <w:rPr>
          <w:color w:val="000000" w:themeColor="text1"/>
        </w:rPr>
        <w:t xml:space="preserve"> </w:t>
      </w:r>
      <w:r w:rsidR="00DB2CC5">
        <w:rPr>
          <w:color w:val="000000" w:themeColor="text1"/>
        </w:rPr>
        <w:t>Da</w:t>
      </w:r>
      <w:r w:rsidR="0049642E">
        <w:rPr>
          <w:color w:val="000000" w:themeColor="text1"/>
        </w:rPr>
        <w:t xml:space="preserve"> </w:t>
      </w:r>
      <w:r w:rsidR="00DB2CC5">
        <w:rPr>
          <w:color w:val="000000" w:themeColor="text1"/>
        </w:rPr>
        <w:t xml:space="preserve">mesma forma, na descrição, </w:t>
      </w:r>
      <w:r w:rsidR="0049642E">
        <w:rPr>
          <w:color w:val="000000" w:themeColor="text1"/>
        </w:rPr>
        <w:t>utilizamos</w:t>
      </w:r>
      <w:r w:rsidR="00DB2CC5">
        <w:rPr>
          <w:color w:val="000000" w:themeColor="text1"/>
        </w:rPr>
        <w:t xml:space="preserve"> </w:t>
      </w:r>
      <w:r w:rsidR="00384058">
        <w:rPr>
          <w:color w:val="000000" w:themeColor="text1"/>
        </w:rPr>
        <w:t xml:space="preserve">o termo </w:t>
      </w:r>
      <w:r w:rsidR="00384058">
        <w:rPr>
          <w:i/>
          <w:color w:val="000000" w:themeColor="text1"/>
        </w:rPr>
        <w:t>action</w:t>
      </w:r>
      <w:r w:rsidR="00384058">
        <w:rPr>
          <w:color w:val="000000" w:themeColor="text1"/>
        </w:rPr>
        <w:t xml:space="preserve"> quando se est</w:t>
      </w:r>
      <w:r w:rsidR="0049642E">
        <w:rPr>
          <w:color w:val="000000" w:themeColor="text1"/>
        </w:rPr>
        <w:t>á</w:t>
      </w:r>
      <w:r w:rsidR="00384058">
        <w:rPr>
          <w:color w:val="000000" w:themeColor="text1"/>
        </w:rPr>
        <w:t xml:space="preserve"> a referir a uma </w:t>
      </w:r>
      <w:r w:rsidR="004845D2" w:rsidRPr="004845D2">
        <w:rPr>
          <w:i/>
          <w:color w:val="000000" w:themeColor="text1"/>
        </w:rPr>
        <w:t>Screen</w:t>
      </w:r>
      <w:r w:rsidR="00384058">
        <w:rPr>
          <w:i/>
          <w:color w:val="000000" w:themeColor="text1"/>
        </w:rPr>
        <w:t xml:space="preserve"> Action</w:t>
      </w:r>
      <w:r w:rsidR="00DB2CC5">
        <w:rPr>
          <w:i/>
          <w:color w:val="000000" w:themeColor="text1"/>
        </w:rPr>
        <w:t xml:space="preserve"> </w:t>
      </w:r>
      <w:r w:rsidR="00DB2CC5" w:rsidRPr="00DB2CC5">
        <w:rPr>
          <w:color w:val="000000" w:themeColor="text1"/>
        </w:rPr>
        <w:t>ou</w:t>
      </w:r>
      <w:r w:rsidR="00C53B52">
        <w:rPr>
          <w:i/>
          <w:color w:val="000000" w:themeColor="text1"/>
        </w:rPr>
        <w:t xml:space="preserve"> Interface,</w:t>
      </w:r>
      <w:r w:rsidR="00384058">
        <w:rPr>
          <w:i/>
          <w:color w:val="000000" w:themeColor="text1"/>
        </w:rPr>
        <w:t xml:space="preserve"> </w:t>
      </w:r>
      <w:r w:rsidR="00384058">
        <w:rPr>
          <w:color w:val="000000" w:themeColor="text1"/>
        </w:rPr>
        <w:t xml:space="preserve">e </w:t>
      </w:r>
      <w:r w:rsidR="00DB2CC5">
        <w:rPr>
          <w:color w:val="000000" w:themeColor="text1"/>
        </w:rPr>
        <w:t xml:space="preserve">o termo </w:t>
      </w:r>
      <w:r w:rsidR="00384058">
        <w:rPr>
          <w:i/>
          <w:color w:val="000000" w:themeColor="text1"/>
        </w:rPr>
        <w:t xml:space="preserve">function </w:t>
      </w:r>
      <w:r w:rsidR="00DB2CC5">
        <w:rPr>
          <w:color w:val="000000" w:themeColor="text1"/>
        </w:rPr>
        <w:t>no caso de uma</w:t>
      </w:r>
      <w:r w:rsidR="00384058">
        <w:rPr>
          <w:color w:val="000000" w:themeColor="text1"/>
        </w:rPr>
        <w:t xml:space="preserve"> </w:t>
      </w:r>
      <w:r w:rsidR="00063E1E" w:rsidRPr="00063E1E">
        <w:rPr>
          <w:i/>
          <w:color w:val="000000" w:themeColor="text1"/>
        </w:rPr>
        <w:t>Function</w:t>
      </w:r>
      <w:r w:rsidR="00C53B52">
        <w:rPr>
          <w:i/>
          <w:color w:val="000000" w:themeColor="text1"/>
        </w:rPr>
        <w:t>, Logic</w:t>
      </w:r>
      <w:r w:rsidR="00384058">
        <w:rPr>
          <w:i/>
          <w:color w:val="000000" w:themeColor="text1"/>
        </w:rPr>
        <w:t>.</w:t>
      </w:r>
    </w:p>
    <w:p w14:paraId="1B4F8DBC" w14:textId="06E8108E" w:rsidR="00646D81" w:rsidRPr="00E8633D" w:rsidRDefault="00646D81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656" w:name="_Toc519372199"/>
      <w:r w:rsidRPr="00E8633D">
        <w:rPr>
          <w:sz w:val="22"/>
        </w:rPr>
        <w:t>Listagem</w:t>
      </w:r>
      <w:bookmarkEnd w:id="1656"/>
    </w:p>
    <w:p w14:paraId="0FCFC538" w14:textId="3EB53527" w:rsidR="00646D81" w:rsidRDefault="00DB2CC5" w:rsidP="00646D81">
      <w:pPr>
        <w:ind w:firstLine="0"/>
      </w:pPr>
      <w:r>
        <w:t>Grande parte das pá</w:t>
      </w:r>
      <w:r w:rsidR="00646D81">
        <w:t xml:space="preserve">ginas que compõem a aplicação </w:t>
      </w:r>
      <w:r w:rsidR="004845D2" w:rsidRPr="004845D2">
        <w:rPr>
          <w:i/>
        </w:rPr>
        <w:t>web</w:t>
      </w:r>
      <w:r w:rsidR="00646D81">
        <w:rPr>
          <w:i/>
        </w:rPr>
        <w:t xml:space="preserve"> </w:t>
      </w:r>
      <w:r w:rsidR="00646D81">
        <w:t xml:space="preserve">servem para </w:t>
      </w:r>
      <w:r w:rsidR="00F111C6">
        <w:t>visualizar</w:t>
      </w:r>
      <w:r w:rsidR="00646D81">
        <w:t xml:space="preserve"> uma lista de elementos, utilizando os </w:t>
      </w:r>
      <w:r w:rsidR="00646D81">
        <w:rPr>
          <w:i/>
        </w:rPr>
        <w:t xml:space="preserve">widgets </w:t>
      </w:r>
      <w:r w:rsidR="00646D81" w:rsidRPr="00F111C6">
        <w:rPr>
          <w:i/>
        </w:rPr>
        <w:t>Table Records</w:t>
      </w:r>
      <w:r w:rsidR="00646D81">
        <w:t xml:space="preserve"> </w:t>
      </w:r>
      <w:r w:rsidR="00E52155">
        <w:t>ou</w:t>
      </w:r>
      <w:r w:rsidR="00646D81">
        <w:t xml:space="preserve"> </w:t>
      </w:r>
      <w:r w:rsidR="00646D81" w:rsidRPr="00F111C6">
        <w:rPr>
          <w:i/>
        </w:rPr>
        <w:t>List Records</w:t>
      </w:r>
      <w:r w:rsidR="00646D81">
        <w:t xml:space="preserve">, </w:t>
      </w:r>
      <w:r w:rsidR="00D37759" w:rsidRPr="00F111C6">
        <w:rPr>
          <w:i/>
        </w:rPr>
        <w:t>widgets</w:t>
      </w:r>
      <w:r w:rsidR="00646D81">
        <w:t xml:space="preserve"> que são preenchidos pel</w:t>
      </w:r>
      <w:r w:rsidR="00F111C6">
        <w:t>a utilização de um</w:t>
      </w:r>
      <w:r w:rsidR="00646D81">
        <w:t xml:space="preserve"> </w:t>
      </w:r>
      <w:r w:rsidR="00646D81" w:rsidRPr="001B3E23">
        <w:rPr>
          <w:i/>
        </w:rPr>
        <w:t>Aggregate</w:t>
      </w:r>
      <w:r w:rsidR="00F111C6">
        <w:rPr>
          <w:i/>
        </w:rPr>
        <w:t xml:space="preserve">. </w:t>
      </w:r>
      <w:r w:rsidR="00F111C6" w:rsidRPr="00F111C6">
        <w:t>Este m</w:t>
      </w:r>
      <w:r w:rsidR="00F111C6">
        <w:t>ó</w:t>
      </w:r>
      <w:r w:rsidR="00F111C6" w:rsidRPr="00F111C6">
        <w:t>dulo</w:t>
      </w:r>
      <w:r w:rsidR="00646D81">
        <w:t xml:space="preserve"> essencialmente obtém todos os elementos duma ou mais entidades</w:t>
      </w:r>
      <w:r w:rsidR="001B3E23">
        <w:rPr>
          <w:rStyle w:val="Refdenotaderodap"/>
        </w:rPr>
        <w:footnoteReference w:id="4"/>
      </w:r>
      <w:r w:rsidR="001B3E23">
        <w:t xml:space="preserve">, </w:t>
      </w:r>
      <w:r w:rsidR="00E52155">
        <w:t>cujos</w:t>
      </w:r>
      <w:r w:rsidR="001B3E23">
        <w:t xml:space="preserve"> campos estejam de acordo com fatores de filtragem estabelecidos. Um exemplo simples deste </w:t>
      </w:r>
      <w:r w:rsidR="001B3E23" w:rsidRPr="001B3E23">
        <w:rPr>
          <w:i/>
        </w:rPr>
        <w:t>Aggregate</w:t>
      </w:r>
      <w:r w:rsidR="001B3E23">
        <w:t xml:space="preserve"> pode ser verificado no</w:t>
      </w:r>
      <w:r w:rsidR="00D37759">
        <w:t xml:space="preserve"> </w:t>
      </w:r>
      <w:r w:rsidR="00D37759">
        <w:fldChar w:fldCharType="begin"/>
      </w:r>
      <w:r w:rsidR="00D37759">
        <w:instrText xml:space="preserve"> REF _Ref518810221 \h </w:instrText>
      </w:r>
      <w:r w:rsidR="00D37759">
        <w:fldChar w:fldCharType="separate"/>
      </w:r>
      <w:r w:rsidR="00B73B54">
        <w:t xml:space="preserve">Código </w:t>
      </w:r>
      <w:r w:rsidR="00B73B54">
        <w:rPr>
          <w:noProof/>
        </w:rPr>
        <w:t>1</w:t>
      </w:r>
      <w:r w:rsidR="00D37759">
        <w:fldChar w:fldCharType="end"/>
      </w:r>
      <w:r w:rsidR="00D37759">
        <w:t>.</w:t>
      </w:r>
    </w:p>
    <w:p w14:paraId="068052F3" w14:textId="77777777" w:rsidR="00AF1D52" w:rsidRDefault="001B3E23" w:rsidP="00AB6C31">
      <w:pPr>
        <w:pStyle w:val="imagens"/>
        <w:pPrChange w:id="1657" w:author="Diogo Aires" w:date="2018-07-14T21:45:00Z">
          <w:pPr>
            <w:keepNext/>
            <w:ind w:firstLine="0"/>
            <w:jc w:val="center"/>
          </w:pPr>
        </w:pPrChange>
      </w:pPr>
      <w:r>
        <w:drawing>
          <wp:inline distT="0" distB="0" distL="0" distR="0" wp14:anchorId="664AD3D1" wp14:editId="0749F64D">
            <wp:extent cx="3457575" cy="542925"/>
            <wp:effectExtent l="0" t="0" r="9525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66CB7" w14:textId="35DC9C2D" w:rsidR="001B3E23" w:rsidRPr="00646D81" w:rsidRDefault="00AF1D52" w:rsidP="00AF1D52">
      <w:pPr>
        <w:pStyle w:val="Legenda"/>
      </w:pPr>
      <w:bookmarkStart w:id="1658" w:name="_Ref518810221"/>
      <w:bookmarkStart w:id="1659" w:name="_Toc519372345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1</w:t>
      </w:r>
      <w:r w:rsidR="00FA37B9">
        <w:rPr>
          <w:noProof/>
        </w:rPr>
        <w:fldChar w:fldCharType="end"/>
      </w:r>
      <w:bookmarkEnd w:id="1658"/>
      <w:r>
        <w:t xml:space="preserve"> - Criação da lista</w:t>
      </w:r>
      <w:bookmarkEnd w:id="1659"/>
    </w:p>
    <w:p w14:paraId="1322D917" w14:textId="1F9DB8F6" w:rsidR="00FD7891" w:rsidRDefault="00D37759" w:rsidP="00AF1D52">
      <w:pPr>
        <w:rPr>
          <w:szCs w:val="26"/>
        </w:rPr>
      </w:pPr>
      <w:r>
        <w:t xml:space="preserve">Grande parte </w:t>
      </w:r>
      <w:r w:rsidR="003B2802">
        <w:t>destas páginas</w:t>
      </w:r>
      <w:r w:rsidR="00FD7891">
        <w:t xml:space="preserve"> incluem o </w:t>
      </w:r>
      <w:r w:rsidR="0021256B" w:rsidRPr="0021256B">
        <w:rPr>
          <w:i/>
        </w:rPr>
        <w:t>rich</w:t>
      </w:r>
      <w:r w:rsidR="0021256B">
        <w:t xml:space="preserve"> </w:t>
      </w:r>
      <w:r w:rsidR="00843393" w:rsidRPr="00843393">
        <w:rPr>
          <w:i/>
        </w:rPr>
        <w:t>widget</w:t>
      </w:r>
      <w:r w:rsidR="00FD7891">
        <w:t xml:space="preserve"> </w:t>
      </w:r>
      <w:r w:rsidR="00FD7891" w:rsidRPr="00F111C6">
        <w:rPr>
          <w:i/>
        </w:rPr>
        <w:t>List_Navigation</w:t>
      </w:r>
      <w:r w:rsidR="00FD7891">
        <w:t xml:space="preserve">, </w:t>
      </w:r>
      <w:r>
        <w:t xml:space="preserve">que fornece uma </w:t>
      </w:r>
      <w:r w:rsidR="0049642E">
        <w:t>paginação</w:t>
      </w:r>
      <w:r>
        <w:t xml:space="preserve"> simples da</w:t>
      </w:r>
      <w:r w:rsidR="00FD7891">
        <w:t xml:space="preserve"> lista. </w:t>
      </w:r>
      <w:r w:rsidR="00ED6620">
        <w:rPr>
          <w:szCs w:val="26"/>
        </w:rPr>
        <w:t xml:space="preserve">Esta </w:t>
      </w:r>
      <w:r w:rsidR="00C338C1">
        <w:rPr>
          <w:szCs w:val="26"/>
        </w:rPr>
        <w:t>envolve</w:t>
      </w:r>
      <w:r w:rsidR="00ED6620">
        <w:rPr>
          <w:szCs w:val="26"/>
        </w:rPr>
        <w:t xml:space="preserve"> sempre um</w:t>
      </w:r>
      <w:r w:rsidR="00C338C1">
        <w:rPr>
          <w:szCs w:val="26"/>
        </w:rPr>
        <w:t>a</w:t>
      </w:r>
      <w:r w:rsidR="00FD7891">
        <w:rPr>
          <w:szCs w:val="26"/>
        </w:rPr>
        <w:t xml:space="preserve"> </w:t>
      </w:r>
      <w:r w:rsidR="00C338C1">
        <w:rPr>
          <w:i/>
          <w:szCs w:val="26"/>
        </w:rPr>
        <w:t>action</w:t>
      </w:r>
      <w:r w:rsidR="00FD7891">
        <w:rPr>
          <w:szCs w:val="26"/>
        </w:rPr>
        <w:t xml:space="preserve">, </w:t>
      </w:r>
      <w:r w:rsidR="00ED6620">
        <w:rPr>
          <w:szCs w:val="26"/>
        </w:rPr>
        <w:t xml:space="preserve">que realiza a alteração da informação em função da </w:t>
      </w:r>
      <w:r w:rsidR="00F111C6">
        <w:rPr>
          <w:szCs w:val="26"/>
        </w:rPr>
        <w:t>página</w:t>
      </w:r>
      <w:r w:rsidR="00ED6620">
        <w:rPr>
          <w:szCs w:val="26"/>
        </w:rPr>
        <w:t xml:space="preserve">. </w:t>
      </w:r>
      <w:r w:rsidR="00F111C6">
        <w:rPr>
          <w:szCs w:val="26"/>
        </w:rPr>
        <w:t xml:space="preserve">É </w:t>
      </w:r>
      <w:r>
        <w:rPr>
          <w:szCs w:val="26"/>
        </w:rPr>
        <w:t>realiza</w:t>
      </w:r>
      <w:r w:rsidR="00F111C6">
        <w:rPr>
          <w:szCs w:val="26"/>
        </w:rPr>
        <w:t>do</w:t>
      </w:r>
      <w:r w:rsidR="00FD7891">
        <w:rPr>
          <w:szCs w:val="26"/>
        </w:rPr>
        <w:t xml:space="preserve"> o </w:t>
      </w:r>
      <w:r w:rsidR="00FD7891" w:rsidRPr="00155370">
        <w:rPr>
          <w:i/>
          <w:szCs w:val="26"/>
        </w:rPr>
        <w:t>Aggregate</w:t>
      </w:r>
      <w:r w:rsidR="00FD7891">
        <w:rPr>
          <w:szCs w:val="26"/>
        </w:rPr>
        <w:t xml:space="preserve"> que </w:t>
      </w:r>
      <w:r w:rsidR="00C338C1">
        <w:rPr>
          <w:szCs w:val="26"/>
        </w:rPr>
        <w:t>obtém a informação d</w:t>
      </w:r>
      <w:r w:rsidR="00FD7891">
        <w:rPr>
          <w:szCs w:val="26"/>
        </w:rPr>
        <w:t xml:space="preserve">a lista a </w:t>
      </w:r>
      <w:r w:rsidR="003B2802">
        <w:rPr>
          <w:szCs w:val="26"/>
        </w:rPr>
        <w:t>paginar</w:t>
      </w:r>
      <w:r w:rsidR="00FD7891">
        <w:rPr>
          <w:szCs w:val="26"/>
        </w:rPr>
        <w:t xml:space="preserve">, seguido de um </w:t>
      </w:r>
      <w:r w:rsidR="00FD7891" w:rsidRPr="00155370">
        <w:rPr>
          <w:i/>
          <w:szCs w:val="26"/>
        </w:rPr>
        <w:t xml:space="preserve">Ajax </w:t>
      </w:r>
      <w:r w:rsidR="00E33428" w:rsidRPr="00E33428">
        <w:rPr>
          <w:i/>
          <w:szCs w:val="26"/>
        </w:rPr>
        <w:t>Refresh</w:t>
      </w:r>
      <w:r w:rsidR="00FD7891">
        <w:rPr>
          <w:i/>
          <w:szCs w:val="26"/>
        </w:rPr>
        <w:t xml:space="preserve"> </w:t>
      </w:r>
      <w:r w:rsidR="00FD7891" w:rsidRPr="00155370">
        <w:rPr>
          <w:szCs w:val="26"/>
        </w:rPr>
        <w:t xml:space="preserve">para </w:t>
      </w:r>
      <w:r w:rsidR="00C338C1">
        <w:rPr>
          <w:szCs w:val="26"/>
        </w:rPr>
        <w:t>reformar</w:t>
      </w:r>
      <w:r w:rsidR="00FD7891" w:rsidRPr="00155370">
        <w:rPr>
          <w:szCs w:val="26"/>
        </w:rPr>
        <w:t xml:space="preserve"> a lista na </w:t>
      </w:r>
      <w:r w:rsidR="00F111C6">
        <w:rPr>
          <w:szCs w:val="26"/>
        </w:rPr>
        <w:t>página</w:t>
      </w:r>
      <w:r w:rsidR="00FD7891" w:rsidRPr="00155370">
        <w:rPr>
          <w:szCs w:val="26"/>
        </w:rPr>
        <w:t xml:space="preserve"> </w:t>
      </w:r>
      <w:r w:rsidR="00E5137D" w:rsidRPr="00155370">
        <w:rPr>
          <w:szCs w:val="26"/>
        </w:rPr>
        <w:t>escolhida</w:t>
      </w:r>
      <w:r w:rsidR="00E5137D">
        <w:rPr>
          <w:szCs w:val="26"/>
        </w:rPr>
        <w:t>, como</w:t>
      </w:r>
      <w:r w:rsidR="00C338C1">
        <w:rPr>
          <w:szCs w:val="26"/>
        </w:rPr>
        <w:t xml:space="preserve"> se pode verificar no</w:t>
      </w:r>
      <w:r w:rsidR="00FD7891">
        <w:rPr>
          <w:szCs w:val="26"/>
        </w:rPr>
        <w:t xml:space="preserve"> exemplo</w:t>
      </w:r>
      <w:r w:rsidR="00C338C1">
        <w:rPr>
          <w:szCs w:val="26"/>
        </w:rPr>
        <w:t xml:space="preserve"> </w:t>
      </w:r>
      <w:r>
        <w:rPr>
          <w:szCs w:val="26"/>
        </w:rPr>
        <w:t>n</w:t>
      </w:r>
      <w:r w:rsidR="00C338C1">
        <w:rPr>
          <w:szCs w:val="26"/>
        </w:rPr>
        <w:t>o</w:t>
      </w:r>
      <w:r w:rsidR="00FD7891">
        <w:rPr>
          <w:szCs w:val="26"/>
        </w:rPr>
        <w:t xml:space="preserve"> </w:t>
      </w:r>
      <w:r w:rsidR="001067F2">
        <w:rPr>
          <w:szCs w:val="26"/>
        </w:rPr>
        <w:fldChar w:fldCharType="begin"/>
      </w:r>
      <w:r w:rsidR="001067F2">
        <w:rPr>
          <w:szCs w:val="26"/>
        </w:rPr>
        <w:instrText xml:space="preserve"> REF _Ref517469397 \h </w:instrText>
      </w:r>
      <w:r w:rsidR="001067F2">
        <w:rPr>
          <w:szCs w:val="26"/>
        </w:rPr>
      </w:r>
      <w:r w:rsidR="001067F2">
        <w:rPr>
          <w:szCs w:val="26"/>
        </w:rPr>
        <w:fldChar w:fldCharType="separate"/>
      </w:r>
      <w:r w:rsidR="00B73B54">
        <w:t xml:space="preserve">Código </w:t>
      </w:r>
      <w:r w:rsidR="00B73B54">
        <w:rPr>
          <w:noProof/>
        </w:rPr>
        <w:t>2</w:t>
      </w:r>
      <w:r w:rsidR="001067F2">
        <w:rPr>
          <w:szCs w:val="26"/>
        </w:rPr>
        <w:fldChar w:fldCharType="end"/>
      </w:r>
      <w:r w:rsidR="00FD7891">
        <w:rPr>
          <w:szCs w:val="26"/>
        </w:rPr>
        <w:t>.</w:t>
      </w:r>
    </w:p>
    <w:p w14:paraId="2158E086" w14:textId="77777777" w:rsidR="001067F2" w:rsidRDefault="00FD7891" w:rsidP="00AB6C31">
      <w:pPr>
        <w:pStyle w:val="imagens"/>
        <w:pPrChange w:id="1660" w:author="Diogo Aires" w:date="2018-07-14T21:45:00Z">
          <w:pPr>
            <w:keepNext/>
            <w:jc w:val="center"/>
          </w:pPr>
        </w:pPrChange>
      </w:pPr>
      <w:r>
        <w:drawing>
          <wp:inline distT="0" distB="0" distL="0" distR="0" wp14:anchorId="3E117B59" wp14:editId="3FB5CFE3">
            <wp:extent cx="2933700" cy="666750"/>
            <wp:effectExtent l="0" t="0" r="0" b="0"/>
            <wp:docPr id="8" name="Imagem 8" descr="C:\Users\Diogo\AppData\Local\Microsoft\Windows\INetCache\Content.Word\Pagin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Pagination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71271" w14:textId="18A8396F" w:rsidR="001067F2" w:rsidRDefault="001067F2" w:rsidP="001067F2">
      <w:pPr>
        <w:pStyle w:val="Legenda"/>
      </w:pPr>
      <w:bookmarkStart w:id="1661" w:name="_Ref517469397"/>
      <w:bookmarkStart w:id="1662" w:name="_Ref517469392"/>
      <w:bookmarkStart w:id="1663" w:name="_Toc519372346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2</w:t>
      </w:r>
      <w:r w:rsidR="00FA37B9">
        <w:rPr>
          <w:noProof/>
        </w:rPr>
        <w:fldChar w:fldCharType="end"/>
      </w:r>
      <w:bookmarkEnd w:id="1661"/>
      <w:r>
        <w:t xml:space="preserve"> - </w:t>
      </w:r>
      <w:r w:rsidR="00F111C6">
        <w:t>P</w:t>
      </w:r>
      <w:r w:rsidR="00E5137D">
        <w:t>a</w:t>
      </w:r>
      <w:r w:rsidR="00F111C6">
        <w:t>gina</w:t>
      </w:r>
      <w:r>
        <w:t>ção</w:t>
      </w:r>
      <w:bookmarkEnd w:id="1662"/>
      <w:bookmarkEnd w:id="1663"/>
    </w:p>
    <w:p w14:paraId="0DF77800" w14:textId="64FA8D6D" w:rsidR="00FD7891" w:rsidRPr="00E8633D" w:rsidRDefault="00F513FA" w:rsidP="002F32CA">
      <w:pPr>
        <w:pStyle w:val="PargrafodaLista"/>
        <w:numPr>
          <w:ilvl w:val="2"/>
          <w:numId w:val="28"/>
        </w:numPr>
        <w:rPr>
          <w:b/>
        </w:rPr>
      </w:pPr>
      <w:r w:rsidRPr="00E8633D">
        <w:rPr>
          <w:b/>
        </w:rPr>
        <w:t xml:space="preserve">Adicionar </w:t>
      </w:r>
      <w:r w:rsidRPr="00E8633D">
        <w:rPr>
          <w:rStyle w:val="Cabealho3Carter"/>
          <w:sz w:val="22"/>
        </w:rPr>
        <w:t>disponibilidades</w:t>
      </w:r>
    </w:p>
    <w:p w14:paraId="05A62850" w14:textId="1831F4D3" w:rsidR="00FD7891" w:rsidRDefault="00E52155" w:rsidP="00D37759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A </w:t>
      </w:r>
      <w:r w:rsidR="00F111C6">
        <w:rPr>
          <w:color w:val="000000" w:themeColor="text1"/>
        </w:rPr>
        <w:t>página</w:t>
      </w:r>
      <w:r>
        <w:rPr>
          <w:color w:val="000000" w:themeColor="text1"/>
        </w:rPr>
        <w:t xml:space="preserve"> das</w:t>
      </w:r>
      <w:r w:rsidR="00FD7891">
        <w:rPr>
          <w:color w:val="000000" w:themeColor="text1"/>
        </w:rPr>
        <w:t xml:space="preserve"> disponibilidade</w:t>
      </w:r>
      <w:r>
        <w:rPr>
          <w:color w:val="000000" w:themeColor="text1"/>
        </w:rPr>
        <w:t>s</w:t>
      </w:r>
      <w:r w:rsidR="00FD7891">
        <w:rPr>
          <w:color w:val="000000" w:themeColor="text1"/>
        </w:rPr>
        <w:t xml:space="preserve"> de um candidato não inclui uma preparação particularmente notável, sendo que na mesma </w:t>
      </w:r>
      <w:r w:rsidR="00F111C6">
        <w:rPr>
          <w:color w:val="000000" w:themeColor="text1"/>
        </w:rPr>
        <w:t xml:space="preserve">apenas </w:t>
      </w:r>
      <w:r w:rsidR="0049642E">
        <w:rPr>
          <w:color w:val="000000" w:themeColor="text1"/>
        </w:rPr>
        <w:t xml:space="preserve">são obtidas </w:t>
      </w:r>
      <w:r w:rsidR="00FD7891">
        <w:rPr>
          <w:color w:val="000000" w:themeColor="text1"/>
        </w:rPr>
        <w:t xml:space="preserve">as </w:t>
      </w:r>
      <w:r w:rsidR="00F111C6">
        <w:rPr>
          <w:color w:val="000000" w:themeColor="text1"/>
        </w:rPr>
        <w:t>instâncias</w:t>
      </w:r>
      <w:r w:rsidR="00FD7891">
        <w:rPr>
          <w:color w:val="000000" w:themeColor="text1"/>
        </w:rPr>
        <w:t xml:space="preserve"> de </w:t>
      </w:r>
      <w:r w:rsidR="00FD7891" w:rsidRPr="00F111C6">
        <w:rPr>
          <w:i/>
          <w:color w:val="000000" w:themeColor="text1"/>
        </w:rPr>
        <w:t>CandidateAvailability</w:t>
      </w:r>
      <w:r w:rsidR="0049642E">
        <w:rPr>
          <w:color w:val="000000" w:themeColor="text1"/>
        </w:rPr>
        <w:t xml:space="preserve"> associada</w:t>
      </w:r>
      <w:r w:rsidR="00FD7891">
        <w:rPr>
          <w:color w:val="000000" w:themeColor="text1"/>
        </w:rPr>
        <w:t>s ao candidato</w:t>
      </w:r>
      <w:r w:rsidR="00D37B8D">
        <w:rPr>
          <w:color w:val="000000" w:themeColor="text1"/>
        </w:rPr>
        <w:t>.</w:t>
      </w:r>
      <w:r w:rsidR="00D37759">
        <w:rPr>
          <w:color w:val="000000" w:themeColor="text1"/>
        </w:rPr>
        <w:t xml:space="preserve"> </w:t>
      </w:r>
      <w:r w:rsidR="00FD7891">
        <w:rPr>
          <w:color w:val="000000" w:themeColor="text1"/>
        </w:rPr>
        <w:t xml:space="preserve">Mas a introdução </w:t>
      </w:r>
      <w:r w:rsidR="0049642E">
        <w:rPr>
          <w:color w:val="000000" w:themeColor="text1"/>
        </w:rPr>
        <w:t>de uma</w:t>
      </w:r>
      <w:r w:rsidR="00FD7891">
        <w:rPr>
          <w:color w:val="000000" w:themeColor="text1"/>
        </w:rPr>
        <w:t xml:space="preserve"> nova </w:t>
      </w:r>
      <w:r w:rsidR="00F111C6">
        <w:rPr>
          <w:color w:val="000000" w:themeColor="text1"/>
        </w:rPr>
        <w:t>instância</w:t>
      </w:r>
      <w:r w:rsidR="00FD7891">
        <w:rPr>
          <w:color w:val="000000" w:themeColor="text1"/>
        </w:rPr>
        <w:t xml:space="preserve"> de </w:t>
      </w:r>
      <w:r w:rsidR="00FD7891" w:rsidRPr="00F111C6">
        <w:rPr>
          <w:i/>
          <w:color w:val="000000" w:themeColor="text1"/>
        </w:rPr>
        <w:t>CandidateAvailability</w:t>
      </w:r>
      <w:r w:rsidR="00FD7891">
        <w:rPr>
          <w:color w:val="000000" w:themeColor="text1"/>
        </w:rPr>
        <w:t xml:space="preserve">, não é tão simples como criar uma nova </w:t>
      </w:r>
      <w:r w:rsidR="00F111C6">
        <w:rPr>
          <w:color w:val="000000" w:themeColor="text1"/>
        </w:rPr>
        <w:t>instância</w:t>
      </w:r>
      <w:r w:rsidR="002E0B52">
        <w:rPr>
          <w:color w:val="000000" w:themeColor="text1"/>
        </w:rPr>
        <w:t xml:space="preserve"> e adicioná</w:t>
      </w:r>
      <w:r w:rsidR="00FD7891">
        <w:rPr>
          <w:color w:val="000000" w:themeColor="text1"/>
        </w:rPr>
        <w:t xml:space="preserve">-la a base de </w:t>
      </w:r>
      <w:r w:rsidR="002E0B52">
        <w:rPr>
          <w:color w:val="000000" w:themeColor="text1"/>
        </w:rPr>
        <w:t>dados, como se pode verificar no</w:t>
      </w:r>
      <w:r w:rsidR="001067F2">
        <w:rPr>
          <w:color w:val="000000" w:themeColor="text1"/>
        </w:rPr>
        <w:t xml:space="preserve"> </w:t>
      </w:r>
      <w:r w:rsidR="001067F2">
        <w:rPr>
          <w:color w:val="000000" w:themeColor="text1"/>
        </w:rPr>
        <w:fldChar w:fldCharType="begin"/>
      </w:r>
      <w:r w:rsidR="001067F2">
        <w:rPr>
          <w:color w:val="000000" w:themeColor="text1"/>
        </w:rPr>
        <w:instrText xml:space="preserve"> REF _Ref517469616 \h </w:instrText>
      </w:r>
      <w:r w:rsidR="001067F2">
        <w:rPr>
          <w:color w:val="000000" w:themeColor="text1"/>
        </w:rPr>
      </w:r>
      <w:r w:rsidR="001067F2">
        <w:rPr>
          <w:color w:val="000000" w:themeColor="text1"/>
        </w:rPr>
        <w:fldChar w:fldCharType="separate"/>
      </w:r>
      <w:r w:rsidR="00B73B54">
        <w:t xml:space="preserve">Código </w:t>
      </w:r>
      <w:r w:rsidR="00B73B54">
        <w:rPr>
          <w:noProof/>
        </w:rPr>
        <w:t>3</w:t>
      </w:r>
      <w:r w:rsidR="001067F2">
        <w:rPr>
          <w:color w:val="000000" w:themeColor="text1"/>
        </w:rPr>
        <w:fldChar w:fldCharType="end"/>
      </w:r>
      <w:r w:rsidR="00FD7891">
        <w:rPr>
          <w:color w:val="000000" w:themeColor="text1"/>
        </w:rPr>
        <w:t>.</w:t>
      </w:r>
    </w:p>
    <w:p w14:paraId="0F60B5EC" w14:textId="0EFA5C24" w:rsidR="001067F2" w:rsidRDefault="006C5A4E" w:rsidP="00AB6C31">
      <w:pPr>
        <w:pStyle w:val="imagens"/>
        <w:pPrChange w:id="1664" w:author="Diogo Aires" w:date="2018-07-14T21:45:00Z">
          <w:pPr>
            <w:pStyle w:val="imagens"/>
          </w:pPr>
        </w:pPrChange>
      </w:pPr>
      <w:ins w:id="1665" w:author="Diogo Aires" w:date="2018-07-14T19:21:00Z">
        <w:r w:rsidRPr="00AB6C31">
          <w:rPr>
            <w:rPrChange w:id="1666" w:author="Diogo Aires" w:date="2018-07-14T21:45:00Z">
              <w:rPr/>
            </w:rPrChange>
          </w:rPr>
          <w:lastRenderedPageBreak/>
          <w:drawing>
            <wp:inline distT="0" distB="0" distL="0" distR="0" wp14:anchorId="27E83B79" wp14:editId="1BB878AE">
              <wp:extent cx="5391150" cy="3571875"/>
              <wp:effectExtent l="0" t="0" r="0" b="9525"/>
              <wp:docPr id="18" name="Imagem 1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4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391150" cy="35718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del w:id="1667" w:author="Diogo Aires" w:date="2018-07-14T19:18:00Z">
        <w:r w:rsidR="00AE1B37" w:rsidDel="006C5A4E">
          <w:drawing>
            <wp:inline distT="0" distB="0" distL="0" distR="0" wp14:anchorId="56254078" wp14:editId="1192371C">
              <wp:extent cx="5400040" cy="3021379"/>
              <wp:effectExtent l="0" t="0" r="0" b="7620"/>
              <wp:docPr id="97" name="Imagem 97" descr="C:\Users\Diogo\AppData\Local\Microsoft\Windows\INetCache\Content.Word\AddAvailability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C:\Users\Diogo\AppData\Local\Microsoft\Windows\INetCache\Content.Word\AddAvailability.png"/>
                      <pic:cNvPicPr>
                        <a:picLocks noChangeAspect="1" noChangeArrowheads="1"/>
                      </pic:cNvPicPr>
                    </pic:nvPicPr>
                    <pic:blipFill>
                      <a:blip r:embed="rId4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00040" cy="302137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52653D8F" w14:textId="03D0C8FE" w:rsidR="00FD7891" w:rsidRDefault="001067F2" w:rsidP="001067F2">
      <w:pPr>
        <w:pStyle w:val="Legenda"/>
      </w:pPr>
      <w:bookmarkStart w:id="1668" w:name="_Ref517469616"/>
      <w:bookmarkStart w:id="1669" w:name="_Toc519372347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3</w:t>
      </w:r>
      <w:r w:rsidR="00FA37B9">
        <w:rPr>
          <w:noProof/>
        </w:rPr>
        <w:fldChar w:fldCharType="end"/>
      </w:r>
      <w:bookmarkEnd w:id="1668"/>
      <w:r>
        <w:t xml:space="preserve"> - </w:t>
      </w:r>
      <w:r w:rsidRPr="00F111C6">
        <w:rPr>
          <w:i/>
        </w:rPr>
        <w:t>Adicionar CandidateAvailability</w:t>
      </w:r>
      <w:bookmarkEnd w:id="1669"/>
    </w:p>
    <w:p w14:paraId="7F6F89E5" w14:textId="064F8C62" w:rsidR="00FD7891" w:rsidRDefault="00F00993" w:rsidP="00FD7891">
      <w:pPr>
        <w:rPr>
          <w:color w:val="000000" w:themeColor="text1"/>
        </w:rPr>
      </w:pPr>
      <w:r>
        <w:rPr>
          <w:color w:val="000000" w:themeColor="text1"/>
        </w:rPr>
        <w:t>Esta</w:t>
      </w:r>
      <w:r w:rsidR="00904F27">
        <w:rPr>
          <w:color w:val="000000" w:themeColor="text1"/>
        </w:rPr>
        <w:t xml:space="preserve"> complexidade deve-se ao fa</w:t>
      </w:r>
      <w:r>
        <w:rPr>
          <w:color w:val="000000" w:themeColor="text1"/>
        </w:rPr>
        <w:t>c</w:t>
      </w:r>
      <w:r w:rsidR="00904F27">
        <w:rPr>
          <w:color w:val="000000" w:themeColor="text1"/>
        </w:rPr>
        <w:t>to</w:t>
      </w:r>
      <w:r w:rsidR="00FD7891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de </w:t>
      </w:r>
      <w:r w:rsidR="00FD7891">
        <w:rPr>
          <w:color w:val="000000" w:themeColor="text1"/>
        </w:rPr>
        <w:t>que quando um candidato introduz um novo bloco de disponibilidade, existe</w:t>
      </w:r>
      <w:r w:rsidR="002E0B52">
        <w:rPr>
          <w:color w:val="000000" w:themeColor="text1"/>
        </w:rPr>
        <w:t>m</w:t>
      </w:r>
      <w:r w:rsidR="00FD7891">
        <w:rPr>
          <w:color w:val="000000" w:themeColor="text1"/>
        </w:rPr>
        <w:t xml:space="preserve"> três formas </w:t>
      </w:r>
      <w:r w:rsidR="00D37759">
        <w:rPr>
          <w:color w:val="000000" w:themeColor="text1"/>
        </w:rPr>
        <w:t xml:space="preserve">deste novo bloco </w:t>
      </w:r>
      <w:r w:rsidR="00FD7891">
        <w:rPr>
          <w:color w:val="000000" w:themeColor="text1"/>
        </w:rPr>
        <w:t xml:space="preserve">interferir com blocos já existentes. Por </w:t>
      </w:r>
      <w:r>
        <w:rPr>
          <w:color w:val="000000" w:themeColor="text1"/>
        </w:rPr>
        <w:t>esta razão</w:t>
      </w:r>
      <w:r w:rsidR="00FD7891">
        <w:rPr>
          <w:color w:val="000000" w:themeColor="text1"/>
        </w:rPr>
        <w:t xml:space="preserve">, qualquer adição de bloco temporal, começa por verificar se o bloco interfere com qualquer </w:t>
      </w:r>
      <w:r>
        <w:rPr>
          <w:color w:val="000000" w:themeColor="text1"/>
        </w:rPr>
        <w:t>outro bloco existente</w:t>
      </w:r>
      <w:r w:rsidR="00FD7891">
        <w:rPr>
          <w:color w:val="000000" w:themeColor="text1"/>
        </w:rPr>
        <w:t xml:space="preserve"> e dependentemente de qual interseção acontecer é realizada uma alteração diferente a base de dados. </w:t>
      </w:r>
    </w:p>
    <w:p w14:paraId="750A23E1" w14:textId="1F5DAF33" w:rsidR="00FD7891" w:rsidRPr="00D37B8D" w:rsidRDefault="00FD7891" w:rsidP="00E8633D">
      <w:pPr>
        <w:pStyle w:val="PargrafodaLista"/>
        <w:numPr>
          <w:ilvl w:val="0"/>
          <w:numId w:val="18"/>
        </w:numPr>
        <w:ind w:left="714" w:hanging="357"/>
      </w:pPr>
      <w:r>
        <w:rPr>
          <w:color w:val="000000" w:themeColor="text1"/>
        </w:rPr>
        <w:t xml:space="preserve">O bloco </w:t>
      </w:r>
      <w:r w:rsidR="00C60996">
        <w:t xml:space="preserve">a adicionar </w:t>
      </w:r>
      <w:r>
        <w:rPr>
          <w:color w:val="000000" w:themeColor="text1"/>
        </w:rPr>
        <w:t>corre dentro de um bloco já estabelecido</w:t>
      </w:r>
      <w:r w:rsidR="00D37B8D">
        <w:rPr>
          <w:color w:val="000000" w:themeColor="text1"/>
        </w:rPr>
        <w:t xml:space="preserve">, </w:t>
      </w:r>
      <w:r w:rsidR="00D37B8D">
        <w:t xml:space="preserve">o </w:t>
      </w:r>
      <w:r w:rsidR="00C512DE">
        <w:t>início</w:t>
      </w:r>
      <w:r w:rsidR="00D37B8D">
        <w:t xml:space="preserve"> do bloco a adicionar acontece depois do </w:t>
      </w:r>
      <w:r w:rsidR="00C512DE">
        <w:t>início</w:t>
      </w:r>
      <w:r w:rsidR="00D37B8D">
        <w:t xml:space="preserve"> do bloco estabelecido e o fim do bloco a adicionar acontece antes do fim do bloco estabelecido</w:t>
      </w:r>
      <w:r w:rsidR="00F00993">
        <w:rPr>
          <w:color w:val="000000" w:themeColor="text1"/>
        </w:rPr>
        <w:t>;</w:t>
      </w:r>
    </w:p>
    <w:p w14:paraId="65290770" w14:textId="0D52E43C" w:rsidR="00FD7891" w:rsidRPr="00042A4A" w:rsidRDefault="00FD7891" w:rsidP="00E8633D">
      <w:pPr>
        <w:pStyle w:val="PargrafodaLista"/>
        <w:numPr>
          <w:ilvl w:val="1"/>
          <w:numId w:val="18"/>
        </w:numPr>
        <w:ind w:left="1071" w:hanging="357"/>
        <w:rPr>
          <w:color w:val="FF0000"/>
        </w:rPr>
      </w:pPr>
      <w:r>
        <w:rPr>
          <w:color w:val="000000" w:themeColor="text1"/>
        </w:rPr>
        <w:t xml:space="preserve">Neste caso o bloco </w:t>
      </w:r>
      <w:r w:rsidR="008D5F2E">
        <w:t xml:space="preserve">a adicionar </w:t>
      </w:r>
      <w:r>
        <w:rPr>
          <w:color w:val="000000" w:themeColor="text1"/>
        </w:rPr>
        <w:t>é ignorado e não é realizado qualquer alteração a base de dados</w:t>
      </w:r>
      <w:ins w:id="1670" w:author="Diogo Aires" w:date="2018-07-14T19:15:00Z">
        <w:r w:rsidR="006C5A4E">
          <w:rPr>
            <w:color w:val="000000" w:themeColor="text1"/>
          </w:rPr>
          <w:t xml:space="preserve">, </w:t>
        </w:r>
      </w:ins>
      <w:ins w:id="1671" w:author="Diogo Aires" w:date="2018-07-14T19:16:00Z">
        <w:r w:rsidR="006C5A4E">
          <w:rPr>
            <w:color w:val="000000" w:themeColor="text1"/>
          </w:rPr>
          <w:t>expeto</w:t>
        </w:r>
      </w:ins>
      <w:ins w:id="1672" w:author="Diogo Aires" w:date="2018-07-14T19:15:00Z">
        <w:r w:rsidR="006C5A4E">
          <w:rPr>
            <w:color w:val="000000" w:themeColor="text1"/>
          </w:rPr>
          <w:t xml:space="preserve"> na situação que o bloco não é novo nesse caso </w:t>
        </w:r>
      </w:ins>
      <w:ins w:id="1673" w:author="Diogo Aires" w:date="2018-07-14T19:16:00Z">
        <w:r w:rsidR="006C5A4E">
          <w:rPr>
            <w:color w:val="000000" w:themeColor="text1"/>
          </w:rPr>
          <w:t>o bloco existente é alterado</w:t>
        </w:r>
      </w:ins>
      <w:ins w:id="1674" w:author="Diogo Aires" w:date="2018-07-14T19:17:00Z">
        <w:r w:rsidR="006C5A4E">
          <w:rPr>
            <w:color w:val="000000" w:themeColor="text1"/>
          </w:rPr>
          <w:t>.</w:t>
        </w:r>
      </w:ins>
      <w:del w:id="1675" w:author="Diogo Aires" w:date="2018-07-14T19:15:00Z">
        <w:r w:rsidDel="006C5A4E">
          <w:rPr>
            <w:color w:val="000000" w:themeColor="text1"/>
          </w:rPr>
          <w:delText>.</w:delText>
        </w:r>
      </w:del>
    </w:p>
    <w:p w14:paraId="4E5D62AB" w14:textId="6FA1817E" w:rsidR="00FD7891" w:rsidRPr="00D37B8D" w:rsidRDefault="00FD7891" w:rsidP="00E8633D">
      <w:pPr>
        <w:pStyle w:val="PargrafodaLista"/>
        <w:numPr>
          <w:ilvl w:val="0"/>
          <w:numId w:val="18"/>
        </w:numPr>
        <w:ind w:left="714" w:hanging="357"/>
        <w:rPr>
          <w:color w:val="FF0000"/>
        </w:rPr>
      </w:pPr>
      <w:r>
        <w:rPr>
          <w:color w:val="000000" w:themeColor="text1"/>
        </w:rPr>
        <w:t xml:space="preserve">O bloco </w:t>
      </w:r>
      <w:r w:rsidR="00C60996">
        <w:t xml:space="preserve">a adicionar </w:t>
      </w:r>
      <w:r>
        <w:rPr>
          <w:color w:val="000000" w:themeColor="text1"/>
        </w:rPr>
        <w:t xml:space="preserve">começa antes de um bloco já existente, e acaba no meio </w:t>
      </w:r>
      <w:r w:rsidR="00F00993">
        <w:rPr>
          <w:color w:val="000000" w:themeColor="text1"/>
        </w:rPr>
        <w:t>desse</w:t>
      </w:r>
      <w:r>
        <w:rPr>
          <w:color w:val="000000" w:themeColor="text1"/>
        </w:rPr>
        <w:t xml:space="preserve"> bloco</w:t>
      </w:r>
      <w:r w:rsidR="00D37B8D">
        <w:rPr>
          <w:color w:val="000000" w:themeColor="text1"/>
        </w:rPr>
        <w:t xml:space="preserve">, </w:t>
      </w:r>
      <w:r w:rsidR="00D37B8D">
        <w:t xml:space="preserve">o fim do novo bloco acontece entre o </w:t>
      </w:r>
      <w:r w:rsidR="00C512DE">
        <w:t>início</w:t>
      </w:r>
      <w:r w:rsidR="00D37B8D">
        <w:t xml:space="preserve"> e o fim do bloco existente, o </w:t>
      </w:r>
      <w:r w:rsidR="00C512DE">
        <w:t>início</w:t>
      </w:r>
      <w:r w:rsidR="00D37B8D">
        <w:t xml:space="preserve"> </w:t>
      </w:r>
      <w:r w:rsidR="00E52155">
        <w:t>do mesmo</w:t>
      </w:r>
      <w:r w:rsidR="00D37B8D">
        <w:t xml:space="preserve"> acontece fora</w:t>
      </w:r>
      <w:r w:rsidR="00F00993">
        <w:t>;</w:t>
      </w:r>
    </w:p>
    <w:p w14:paraId="6F9F0F50" w14:textId="5FA8180A" w:rsidR="00FD7891" w:rsidRPr="00042A4A" w:rsidRDefault="00FD7891" w:rsidP="00E8633D">
      <w:pPr>
        <w:pStyle w:val="PargrafodaLista"/>
        <w:numPr>
          <w:ilvl w:val="1"/>
          <w:numId w:val="18"/>
        </w:numPr>
        <w:ind w:left="1071" w:hanging="357"/>
      </w:pPr>
      <w:r>
        <w:t xml:space="preserve">Neste caso o </w:t>
      </w:r>
      <w:r w:rsidR="00C512DE">
        <w:t>início</w:t>
      </w:r>
      <w:r>
        <w:t xml:space="preserve"> do bloco </w:t>
      </w:r>
      <w:r w:rsidR="00C60996">
        <w:t xml:space="preserve">estabelecido </w:t>
      </w:r>
      <w:r>
        <w:t xml:space="preserve">é alterado para o </w:t>
      </w:r>
      <w:r w:rsidR="00C512DE">
        <w:t>início</w:t>
      </w:r>
      <w:r>
        <w:t xml:space="preserve"> do bloco </w:t>
      </w:r>
      <w:r w:rsidR="00C60996">
        <w:t>a adicionar</w:t>
      </w:r>
      <w:r w:rsidR="00F00993">
        <w:t>.</w:t>
      </w:r>
    </w:p>
    <w:p w14:paraId="441B5E0F" w14:textId="3106D50C" w:rsidR="00FD7891" w:rsidRPr="008C7002" w:rsidRDefault="00FD7891" w:rsidP="00E8633D">
      <w:pPr>
        <w:pStyle w:val="PargrafodaLista"/>
        <w:numPr>
          <w:ilvl w:val="0"/>
          <w:numId w:val="18"/>
        </w:numPr>
        <w:ind w:left="714" w:hanging="357"/>
        <w:rPr>
          <w:color w:val="FF0000"/>
        </w:rPr>
      </w:pPr>
      <w:r>
        <w:rPr>
          <w:color w:val="000000" w:themeColor="text1"/>
        </w:rPr>
        <w:t xml:space="preserve">O bloco </w:t>
      </w:r>
      <w:r w:rsidR="00C60996">
        <w:t xml:space="preserve">a adicionar </w:t>
      </w:r>
      <w:r>
        <w:rPr>
          <w:color w:val="000000" w:themeColor="text1"/>
        </w:rPr>
        <w:t>começa no meio de um bloco já existente, e acaba depois de tal bloco</w:t>
      </w:r>
      <w:r w:rsidR="00D37B8D">
        <w:rPr>
          <w:color w:val="000000" w:themeColor="text1"/>
        </w:rPr>
        <w:t xml:space="preserve">, </w:t>
      </w:r>
      <w:r w:rsidR="00D37B8D">
        <w:t xml:space="preserve">o inico do novo bloco acontece entre o </w:t>
      </w:r>
      <w:r w:rsidR="00C512DE">
        <w:t>início</w:t>
      </w:r>
      <w:r w:rsidR="00D37B8D">
        <w:t xml:space="preserve"> e o fim do bloco existente, o fim do</w:t>
      </w:r>
      <w:r w:rsidR="00E52155">
        <w:t xml:space="preserve"> mesmo</w:t>
      </w:r>
      <w:r w:rsidR="00D37B8D">
        <w:t xml:space="preserve"> acontece fora</w:t>
      </w:r>
      <w:r w:rsidR="00F00993">
        <w:t>;</w:t>
      </w:r>
    </w:p>
    <w:p w14:paraId="7B2762D4" w14:textId="0F6FAF4D" w:rsidR="00FD7891" w:rsidRPr="008C7002" w:rsidRDefault="00FD7891" w:rsidP="00E8633D">
      <w:pPr>
        <w:pStyle w:val="PargrafodaLista"/>
        <w:numPr>
          <w:ilvl w:val="1"/>
          <w:numId w:val="18"/>
        </w:numPr>
        <w:ind w:left="1071" w:hanging="357"/>
      </w:pPr>
      <w:r>
        <w:t xml:space="preserve">Neste caso o fim do bloco </w:t>
      </w:r>
      <w:r w:rsidR="00F00993">
        <w:t>estabelecido</w:t>
      </w:r>
      <w:r>
        <w:t xml:space="preserve"> é alterado para o </w:t>
      </w:r>
      <w:r w:rsidR="00C512DE">
        <w:t>início</w:t>
      </w:r>
      <w:r>
        <w:t xml:space="preserve"> do</w:t>
      </w:r>
      <w:r w:rsidR="00C60996">
        <w:t xml:space="preserve"> </w:t>
      </w:r>
      <w:r w:rsidR="00F00993">
        <w:t xml:space="preserve">bloco </w:t>
      </w:r>
      <w:r w:rsidR="00C60996">
        <w:t>a adicionar</w:t>
      </w:r>
      <w:r w:rsidR="00F00993">
        <w:t>.</w:t>
      </w:r>
    </w:p>
    <w:p w14:paraId="31076BA8" w14:textId="3CB75C6D" w:rsidR="00FD7891" w:rsidRDefault="00FD7891" w:rsidP="00E8633D">
      <w:pPr>
        <w:pStyle w:val="PargrafodaLista"/>
        <w:numPr>
          <w:ilvl w:val="0"/>
          <w:numId w:val="19"/>
        </w:numPr>
        <w:ind w:left="714" w:hanging="357"/>
        <w:rPr>
          <w:color w:val="000000" w:themeColor="text1"/>
        </w:rPr>
      </w:pPr>
      <w:r>
        <w:rPr>
          <w:color w:val="000000" w:themeColor="text1"/>
        </w:rPr>
        <w:t>Não acontece qualquer intercessão</w:t>
      </w:r>
      <w:r w:rsidR="00F00993">
        <w:rPr>
          <w:color w:val="000000" w:themeColor="text1"/>
        </w:rPr>
        <w:t>.</w:t>
      </w:r>
    </w:p>
    <w:p w14:paraId="04B9E3A0" w14:textId="794BD414" w:rsidR="00FD7891" w:rsidRPr="000B2016" w:rsidRDefault="00FD7891" w:rsidP="00E8633D">
      <w:pPr>
        <w:pStyle w:val="PargrafodaLista"/>
        <w:numPr>
          <w:ilvl w:val="1"/>
          <w:numId w:val="19"/>
        </w:numPr>
        <w:ind w:left="1071" w:hanging="357"/>
        <w:rPr>
          <w:color w:val="000000" w:themeColor="text1"/>
        </w:rPr>
      </w:pPr>
      <w:r>
        <w:rPr>
          <w:color w:val="000000" w:themeColor="text1"/>
        </w:rPr>
        <w:t xml:space="preserve">Não ocorrendo qualquer intercessão, </w:t>
      </w:r>
      <w:r w:rsidR="00D37B8D">
        <w:rPr>
          <w:color w:val="000000" w:themeColor="text1"/>
        </w:rPr>
        <w:t>é adicionado o novo bloco a base de dados</w:t>
      </w:r>
      <w:r w:rsidR="00F00993">
        <w:rPr>
          <w:color w:val="000000" w:themeColor="text1"/>
        </w:rPr>
        <w:t>.</w:t>
      </w:r>
    </w:p>
    <w:p w14:paraId="6A5E3190" w14:textId="41DBD90A" w:rsidR="00FD7891" w:rsidRPr="00E8633D" w:rsidRDefault="009904B7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676" w:name="_Toc519372200"/>
      <w:r w:rsidRPr="00E8633D">
        <w:rPr>
          <w:sz w:val="22"/>
        </w:rPr>
        <w:lastRenderedPageBreak/>
        <w:t xml:space="preserve">Adicionar e Remover do </w:t>
      </w:r>
      <w:r w:rsidRPr="00E8633D">
        <w:rPr>
          <w:i/>
          <w:sz w:val="22"/>
        </w:rPr>
        <w:t>Profile</w:t>
      </w:r>
      <w:bookmarkEnd w:id="1676"/>
    </w:p>
    <w:p w14:paraId="084EBD93" w14:textId="16280354" w:rsidR="00957335" w:rsidRDefault="00FD7891" w:rsidP="00E33428">
      <w:pPr>
        <w:ind w:firstLine="0"/>
      </w:pPr>
      <w:r>
        <w:t xml:space="preserve">Na </w:t>
      </w:r>
      <w:r>
        <w:fldChar w:fldCharType="begin"/>
      </w:r>
      <w:r>
        <w:instrText xml:space="preserve"> REF _Ref514004248 \h </w:instrText>
      </w:r>
      <w:r>
        <w:fldChar w:fldCharType="separate"/>
      </w:r>
      <w:r w:rsidR="00B73B54">
        <w:t xml:space="preserve">Figura </w:t>
      </w:r>
      <w:r w:rsidR="00B73B54">
        <w:rPr>
          <w:noProof/>
        </w:rPr>
        <w:t>20</w:t>
      </w:r>
      <w:r>
        <w:fldChar w:fldCharType="end"/>
      </w:r>
      <w:r>
        <w:t xml:space="preserve"> </w:t>
      </w:r>
      <w:r w:rsidR="00F00993">
        <w:t>observámos</w:t>
      </w:r>
      <w:r>
        <w:t xml:space="preserve"> a </w:t>
      </w:r>
      <w:r w:rsidR="00F111C6">
        <w:t>página</w:t>
      </w:r>
      <w:r>
        <w:t xml:space="preserve"> de dossier de capacidades</w:t>
      </w:r>
      <w:r w:rsidR="00F00993">
        <w:t xml:space="preserve"> onde</w:t>
      </w:r>
      <w:r>
        <w:t xml:space="preserve"> se pode verificar</w:t>
      </w:r>
      <w:r w:rsidR="00F00993">
        <w:t xml:space="preserve"> que</w:t>
      </w:r>
      <w:r>
        <w:t xml:space="preserve"> inclui todas as capacidades do candidato. </w:t>
      </w:r>
      <w:r w:rsidR="00F00993">
        <w:t>Capacidades estas que</w:t>
      </w:r>
      <w:r>
        <w:t xml:space="preserve">, em grande parte, são demonstradas por um conjunto de </w:t>
      </w:r>
      <w:r w:rsidRPr="00F00993">
        <w:rPr>
          <w:i/>
        </w:rPr>
        <w:t>Editable Tabels</w:t>
      </w:r>
      <w:r>
        <w:t xml:space="preserve"> </w:t>
      </w:r>
      <w:r w:rsidR="00F00993">
        <w:t>permitindo adicionar elementos à</w:t>
      </w:r>
      <w:r>
        <w:t xml:space="preserve"> mesma, mas não inclui qualquer mecanismo próprio para escrever ou remo</w:t>
      </w:r>
      <w:r w:rsidR="00E33428">
        <w:t xml:space="preserve">ver o elemento a base de dados. </w:t>
      </w:r>
      <w:r>
        <w:t xml:space="preserve">Para tal </w:t>
      </w:r>
      <w:r w:rsidR="00F00993">
        <w:t xml:space="preserve">são </w:t>
      </w:r>
      <w:r>
        <w:t>utilizado</w:t>
      </w:r>
      <w:r w:rsidR="00F00993">
        <w:t>s</w:t>
      </w:r>
      <w:r>
        <w:t xml:space="preserve"> </w:t>
      </w:r>
      <w:r w:rsidR="002E0B52">
        <w:t>duas</w:t>
      </w:r>
      <w:r>
        <w:t xml:space="preserve"> </w:t>
      </w:r>
      <w:r w:rsidR="00D57880">
        <w:rPr>
          <w:i/>
        </w:rPr>
        <w:t>actions</w:t>
      </w:r>
      <w:r w:rsidR="00F00993" w:rsidRPr="00F00993">
        <w:t>:</w:t>
      </w:r>
      <w:r w:rsidR="00E33428">
        <w:t xml:space="preserve"> </w:t>
      </w:r>
      <w:r w:rsidR="00F00993">
        <w:t>um</w:t>
      </w:r>
      <w:r w:rsidR="002E0B52">
        <w:t>a</w:t>
      </w:r>
      <w:r w:rsidR="00F00993">
        <w:t xml:space="preserve"> para adicionar</w:t>
      </w:r>
      <w:r w:rsidR="00400B4A">
        <w:t xml:space="preserve"> </w:t>
      </w:r>
      <w:r w:rsidR="00F00993">
        <w:t>(</w:t>
      </w:r>
      <w:r w:rsidR="00400B4A">
        <w:fldChar w:fldCharType="begin"/>
      </w:r>
      <w:r w:rsidR="00400B4A">
        <w:instrText xml:space="preserve"> REF _Ref517470124 \h </w:instrText>
      </w:r>
      <w:r w:rsidR="00400B4A">
        <w:fldChar w:fldCharType="separate"/>
      </w:r>
      <w:r w:rsidR="00B73B54">
        <w:t xml:space="preserve">Código </w:t>
      </w:r>
      <w:r w:rsidR="00B73B54">
        <w:rPr>
          <w:noProof/>
        </w:rPr>
        <w:t>4</w:t>
      </w:r>
      <w:r w:rsidR="00400B4A">
        <w:fldChar w:fldCharType="end"/>
      </w:r>
      <w:r w:rsidR="00F00993">
        <w:t>)</w:t>
      </w:r>
      <w:r>
        <w:t xml:space="preserve"> e</w:t>
      </w:r>
      <w:r w:rsidR="002E0B52">
        <w:t xml:space="preserve"> outra</w:t>
      </w:r>
      <w:r w:rsidR="00957335">
        <w:t xml:space="preserve"> para remover</w:t>
      </w:r>
      <w:r>
        <w:t xml:space="preserve"> </w:t>
      </w:r>
      <w:r w:rsidR="00F00993">
        <w:t>(</w:t>
      </w:r>
      <w:r w:rsidR="00400B4A">
        <w:fldChar w:fldCharType="begin"/>
      </w:r>
      <w:r w:rsidR="00400B4A">
        <w:instrText xml:space="preserve"> REF _Ref517470132 \h </w:instrText>
      </w:r>
      <w:r w:rsidR="00400B4A">
        <w:fldChar w:fldCharType="separate"/>
      </w:r>
      <w:r w:rsidR="00B73B54">
        <w:t xml:space="preserve">Código </w:t>
      </w:r>
      <w:r w:rsidR="00B73B54">
        <w:rPr>
          <w:noProof/>
        </w:rPr>
        <w:t>5</w:t>
      </w:r>
      <w:r w:rsidR="00400B4A">
        <w:fldChar w:fldCharType="end"/>
      </w:r>
      <w:r w:rsidR="00F00993">
        <w:t>)</w:t>
      </w:r>
      <w:r>
        <w:t xml:space="preserve">, </w:t>
      </w:r>
      <w:r w:rsidR="00F00993">
        <w:t>sendo que é</w:t>
      </w:r>
      <w:r>
        <w:t xml:space="preserve"> </w:t>
      </w:r>
      <w:r w:rsidR="00F00993">
        <w:t>usado</w:t>
      </w:r>
      <w:r>
        <w:t xml:space="preserve"> um </w:t>
      </w:r>
      <w:r w:rsidRPr="00F00993">
        <w:rPr>
          <w:i/>
        </w:rPr>
        <w:t>Switch</w:t>
      </w:r>
      <w:r>
        <w:t xml:space="preserve"> que escolhe as ações a realizar tendo em conta </w:t>
      </w:r>
      <w:r w:rsidR="00F00993">
        <w:t>o</w:t>
      </w:r>
      <w:r>
        <w:t xml:space="preserve"> </w:t>
      </w:r>
      <w:r w:rsidRPr="002E0B52">
        <w:rPr>
          <w:i/>
        </w:rPr>
        <w:t>input</w:t>
      </w:r>
      <w:r>
        <w:t xml:space="preserve"> que recebe.</w:t>
      </w:r>
      <w:r w:rsidR="00957335">
        <w:t xml:space="preserve"> </w:t>
      </w:r>
      <w:r w:rsidR="00F00993">
        <w:t>A</w:t>
      </w:r>
      <w:r w:rsidR="00957335">
        <w:t xml:space="preserve">mbas </w:t>
      </w:r>
      <w:r w:rsidR="002E0B52">
        <w:t>as imagens</w:t>
      </w:r>
      <w:r w:rsidR="00957335">
        <w:t xml:space="preserve"> mostram parte da</w:t>
      </w:r>
      <w:r w:rsidR="002E0B52">
        <w:t>s</w:t>
      </w:r>
      <w:r w:rsidR="00957335">
        <w:t xml:space="preserve"> </w:t>
      </w:r>
      <w:r w:rsidR="00D57880">
        <w:rPr>
          <w:i/>
        </w:rPr>
        <w:t>actions</w:t>
      </w:r>
      <w:r w:rsidR="00957335">
        <w:t>, sendo que tal é simplesmente repetida 8 vezes.</w:t>
      </w:r>
      <w:r>
        <w:t xml:space="preserve"> </w:t>
      </w:r>
    </w:p>
    <w:p w14:paraId="38D30767" w14:textId="77777777" w:rsidR="00400B4A" w:rsidRDefault="00957335" w:rsidP="00AB6C31">
      <w:pPr>
        <w:pStyle w:val="imagens"/>
        <w:pPrChange w:id="1677" w:author="Diogo Aires" w:date="2018-07-14T21:45:00Z">
          <w:pPr>
            <w:keepNext/>
            <w:ind w:firstLine="0"/>
          </w:pPr>
        </w:pPrChange>
      </w:pPr>
      <w:r>
        <w:drawing>
          <wp:inline distT="0" distB="0" distL="0" distR="0" wp14:anchorId="2D3219D7" wp14:editId="762A2F19">
            <wp:extent cx="5400675" cy="542925"/>
            <wp:effectExtent l="0" t="0" r="9525" b="952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C75B1" w14:textId="37F2673A" w:rsidR="00FD7891" w:rsidRDefault="00400B4A" w:rsidP="00400B4A">
      <w:pPr>
        <w:pStyle w:val="Legenda"/>
      </w:pPr>
      <w:bookmarkStart w:id="1678" w:name="_Ref517470124"/>
      <w:bookmarkStart w:id="1679" w:name="_Toc519372348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4</w:t>
      </w:r>
      <w:r w:rsidR="00FA37B9">
        <w:rPr>
          <w:noProof/>
        </w:rPr>
        <w:fldChar w:fldCharType="end"/>
      </w:r>
      <w:bookmarkEnd w:id="1678"/>
      <w:r>
        <w:t xml:space="preserve"> - </w:t>
      </w:r>
      <w:r w:rsidRPr="00E20684">
        <w:t>Adicionar ao Profile</w:t>
      </w:r>
      <w:bookmarkEnd w:id="1679"/>
    </w:p>
    <w:p w14:paraId="0533A847" w14:textId="77777777" w:rsidR="00400B4A" w:rsidRDefault="00957335" w:rsidP="00AB6C31">
      <w:pPr>
        <w:pStyle w:val="imagens"/>
        <w:pPrChange w:id="1680" w:author="Diogo Aires" w:date="2018-07-14T21:45:00Z">
          <w:pPr>
            <w:keepNext/>
            <w:jc w:val="center"/>
          </w:pPr>
        </w:pPrChange>
      </w:pPr>
      <w:r>
        <w:drawing>
          <wp:inline distT="0" distB="0" distL="0" distR="0" wp14:anchorId="6BBA9BF9" wp14:editId="69617495">
            <wp:extent cx="3840480" cy="640080"/>
            <wp:effectExtent l="0" t="0" r="7620" b="762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24B87" w14:textId="51B8A7DD" w:rsidR="00957335" w:rsidRPr="00957335" w:rsidRDefault="00400B4A" w:rsidP="00400B4A">
      <w:pPr>
        <w:pStyle w:val="Legenda"/>
      </w:pPr>
      <w:bookmarkStart w:id="1681" w:name="_Ref517470132"/>
      <w:bookmarkStart w:id="1682" w:name="_Toc519372349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5</w:t>
      </w:r>
      <w:r w:rsidR="00FA37B9">
        <w:rPr>
          <w:noProof/>
        </w:rPr>
        <w:fldChar w:fldCharType="end"/>
      </w:r>
      <w:bookmarkEnd w:id="1681"/>
      <w:r>
        <w:t xml:space="preserve"> - </w:t>
      </w:r>
      <w:r w:rsidRPr="00726869">
        <w:t>Remover do Profile</w:t>
      </w:r>
      <w:bookmarkEnd w:id="1682"/>
    </w:p>
    <w:p w14:paraId="18730461" w14:textId="18102A8A" w:rsidR="00FD7891" w:rsidRDefault="000C210B" w:rsidP="00623605">
      <w:r>
        <w:t>Ao</w:t>
      </w:r>
      <w:r w:rsidR="00FD7891">
        <w:t xml:space="preserve"> adicionar é sempre verificado sé é possível adicionar a </w:t>
      </w:r>
      <w:r w:rsidR="00F111C6">
        <w:t>instância</w:t>
      </w:r>
      <w:r w:rsidR="00FD7891">
        <w:t xml:space="preserve"> garantindo que não existe repetições, utilizado uma </w:t>
      </w:r>
      <w:r w:rsidR="00623605">
        <w:rPr>
          <w:i/>
        </w:rPr>
        <w:t>action</w:t>
      </w:r>
      <w:r w:rsidR="00E33428">
        <w:t xml:space="preserve"> </w:t>
      </w:r>
      <w:r w:rsidR="00FD7891">
        <w:t xml:space="preserve">diferente. </w:t>
      </w:r>
      <w:r>
        <w:t>Neste processo,</w:t>
      </w:r>
      <w:r w:rsidR="00FD7891">
        <w:t xml:space="preserve"> </w:t>
      </w:r>
      <w:r>
        <w:t>são</w:t>
      </w:r>
      <w:r w:rsidR="00FD7891">
        <w:t xml:space="preserve"> verificado</w:t>
      </w:r>
      <w:r>
        <w:t>s</w:t>
      </w:r>
      <w:r w:rsidR="00FD7891">
        <w:t xml:space="preserve"> </w:t>
      </w:r>
      <w:ins w:id="1683" w:author="Diogo Aires" w:date="2018-07-14T21:44:00Z">
        <w:r w:rsidR="00AB6C31">
          <w:t xml:space="preserve">a possibilidade de </w:t>
        </w:r>
      </w:ins>
      <w:del w:id="1684" w:author="Diogo Aires" w:date="2018-07-14T21:44:00Z">
        <w:r w:rsidDel="00AB6C31">
          <w:delText xml:space="preserve">certos </w:delText>
        </w:r>
        <w:r w:rsidR="00FD7891" w:rsidDel="00AB6C31">
          <w:delText xml:space="preserve">fatores </w:delText>
        </w:r>
        <w:r w:rsidDel="00AB6C31">
          <w:delText xml:space="preserve">chave </w:delText>
        </w:r>
        <w:r w:rsidR="00FD7891" w:rsidDel="00AB6C31">
          <w:delText xml:space="preserve">como </w:delText>
        </w:r>
        <w:r w:rsidDel="00AB6C31">
          <w:delText xml:space="preserve">por exemplo: </w:delText>
        </w:r>
      </w:del>
      <w:r w:rsidR="00FD7891">
        <w:t>repetições e data</w:t>
      </w:r>
      <w:r>
        <w:t>s</w:t>
      </w:r>
      <w:r w:rsidR="00FD7891">
        <w:t xml:space="preserve"> corretas. Caso não </w:t>
      </w:r>
      <w:r w:rsidR="00B322FB">
        <w:t>for ocorra</w:t>
      </w:r>
      <w:r>
        <w:t xml:space="preserve"> </w:t>
      </w:r>
      <w:r w:rsidR="00623605">
        <w:t>qualquer exceção</w:t>
      </w:r>
      <w:r w:rsidR="00FD7891">
        <w:t xml:space="preserve">, então é criado ou </w:t>
      </w:r>
      <w:r w:rsidR="00623605">
        <w:t xml:space="preserve">atualizado o objeto a escrever. </w:t>
      </w:r>
      <w:r w:rsidR="00FD7891">
        <w:t>Já o remover não inclui qualquer verificação, simplesmente remove o elemento da entidade indicada.</w:t>
      </w:r>
    </w:p>
    <w:p w14:paraId="7DEFBCBD" w14:textId="38C4DF56" w:rsidR="00FD7891" w:rsidRPr="00E8633D" w:rsidRDefault="009904B7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685" w:name="_Toc519372201"/>
      <w:r w:rsidRPr="00E8633D">
        <w:rPr>
          <w:sz w:val="22"/>
        </w:rPr>
        <w:t>Introduzir novo candidato</w:t>
      </w:r>
      <w:bookmarkEnd w:id="1685"/>
    </w:p>
    <w:p w14:paraId="3EBF51E5" w14:textId="0FC0C0C0" w:rsidR="00FD7891" w:rsidRDefault="009D4D41" w:rsidP="005976F2">
      <w:pPr>
        <w:ind w:firstLine="0"/>
      </w:pPr>
      <w:r>
        <w:t xml:space="preserve">Os </w:t>
      </w:r>
      <w:r w:rsidR="00B322FB">
        <w:t>colaboradores</w:t>
      </w:r>
      <w:r>
        <w:t xml:space="preserve"> têm acesso a uma </w:t>
      </w:r>
      <w:r w:rsidR="00F111C6">
        <w:t>página</w:t>
      </w:r>
      <w:r>
        <w:t xml:space="preserve"> onde </w:t>
      </w:r>
      <w:r w:rsidR="00B322FB">
        <w:t>são</w:t>
      </w:r>
      <w:r>
        <w:t xml:space="preserve"> </w:t>
      </w:r>
      <w:r w:rsidR="00B322FB">
        <w:t>observadas</w:t>
      </w:r>
      <w:r>
        <w:t xml:space="preserve"> todas as candidaturas espontâneas ainda a verificar</w:t>
      </w:r>
      <w:r w:rsidR="00FD7891">
        <w:t xml:space="preserve">, </w:t>
      </w:r>
      <w:r w:rsidR="00D37759">
        <w:t xml:space="preserve">com </w:t>
      </w:r>
      <w:r w:rsidR="00FD7891">
        <w:t xml:space="preserve">cada </w:t>
      </w:r>
      <w:r>
        <w:t>candidatura</w:t>
      </w:r>
      <w:r w:rsidR="00FD7891">
        <w:t xml:space="preserve"> incluindo </w:t>
      </w:r>
      <w:r w:rsidR="00BD5707">
        <w:t xml:space="preserve">três botões que executam </w:t>
      </w:r>
      <w:r w:rsidR="00FD7891">
        <w:t xml:space="preserve">ações </w:t>
      </w:r>
      <w:r w:rsidR="00BD5707">
        <w:t>diferentes</w:t>
      </w:r>
      <w:r w:rsidR="00FD7891">
        <w:t>.</w:t>
      </w:r>
      <w:r w:rsidR="00BD5707">
        <w:t xml:space="preserve"> D</w:t>
      </w:r>
      <w:r w:rsidR="000C210B">
        <w:t xml:space="preserve">as </w:t>
      </w:r>
      <w:r w:rsidR="00B322FB">
        <w:t>mesmas, a</w:t>
      </w:r>
      <w:r w:rsidR="00BD5707">
        <w:t xml:space="preserve"> única a </w:t>
      </w:r>
      <w:r w:rsidR="000C210B">
        <w:t>tomar especial atenção</w:t>
      </w:r>
      <w:r w:rsidR="00BD5707">
        <w:t xml:space="preserve"> é que </w:t>
      </w:r>
      <w:r w:rsidR="000C210B">
        <w:t xml:space="preserve">a </w:t>
      </w:r>
      <w:r w:rsidR="00BD5707">
        <w:t xml:space="preserve">aceita uma candidatura, </w:t>
      </w:r>
      <w:r w:rsidR="000C210B">
        <w:t>que inicia o processo no estabelecimento de um novo candidato, como é demonstrado no</w:t>
      </w:r>
      <w:r w:rsidR="00BD5707">
        <w:t xml:space="preserve"> </w:t>
      </w:r>
      <w:r w:rsidR="00BD5707">
        <w:fldChar w:fldCharType="begin"/>
      </w:r>
      <w:r w:rsidR="00BD5707">
        <w:instrText xml:space="preserve"> REF _Ref517475638 \h </w:instrText>
      </w:r>
      <w:r w:rsidR="00BD5707">
        <w:fldChar w:fldCharType="separate"/>
      </w:r>
      <w:r w:rsidR="00B73B54">
        <w:t xml:space="preserve">Código </w:t>
      </w:r>
      <w:r w:rsidR="00B73B54">
        <w:rPr>
          <w:noProof/>
        </w:rPr>
        <w:t>6</w:t>
      </w:r>
      <w:r w:rsidR="00BD5707">
        <w:fldChar w:fldCharType="end"/>
      </w:r>
      <w:r w:rsidR="000C210B">
        <w:t>.</w:t>
      </w:r>
    </w:p>
    <w:p w14:paraId="625A4734" w14:textId="23AA46AD" w:rsidR="005976F2" w:rsidRDefault="000C210B" w:rsidP="00AB6C31">
      <w:pPr>
        <w:pStyle w:val="imagens"/>
        <w:pPrChange w:id="1686" w:author="Diogo Aires" w:date="2018-07-14T21:45:00Z">
          <w:pPr>
            <w:keepNext/>
            <w:ind w:firstLine="0"/>
          </w:pPr>
        </w:pPrChange>
      </w:pPr>
      <w:r>
        <w:drawing>
          <wp:inline distT="0" distB="0" distL="0" distR="0" wp14:anchorId="566630A4" wp14:editId="2964DC98">
            <wp:extent cx="5067300" cy="1571625"/>
            <wp:effectExtent l="0" t="0" r="0" b="9525"/>
            <wp:docPr id="10" name="Imagem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3FF2F" w14:textId="0869D631" w:rsidR="005976F2" w:rsidRPr="005976F2" w:rsidRDefault="005976F2" w:rsidP="005976F2">
      <w:pPr>
        <w:pStyle w:val="Legenda"/>
        <w:rPr>
          <w:color w:val="FF0000"/>
        </w:rPr>
      </w:pPr>
      <w:bookmarkStart w:id="1687" w:name="_Ref517475638"/>
      <w:bookmarkStart w:id="1688" w:name="_Toc519372350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6</w:t>
      </w:r>
      <w:r w:rsidR="00FA37B9">
        <w:rPr>
          <w:noProof/>
        </w:rPr>
        <w:fldChar w:fldCharType="end"/>
      </w:r>
      <w:bookmarkEnd w:id="1687"/>
      <w:r>
        <w:t xml:space="preserve"> - </w:t>
      </w:r>
      <w:r w:rsidR="000C210B">
        <w:t>Começar a criação do Candidato</w:t>
      </w:r>
      <w:bookmarkEnd w:id="1688"/>
    </w:p>
    <w:p w14:paraId="62C10C16" w14:textId="650C1014" w:rsidR="000C210B" w:rsidRDefault="000C210B" w:rsidP="000C210B">
      <w:r>
        <w:t xml:space="preserve">Na </w:t>
      </w:r>
      <w:r w:rsidRPr="000C210B">
        <w:rPr>
          <w:i/>
        </w:rPr>
        <w:t>action</w:t>
      </w:r>
      <w:r>
        <w:t xml:space="preserve"> do código anterior é estabelecido um valor de segurança: um texto de 20 caracteres completamente aleatórios. Este valor é adicionado ao </w:t>
      </w:r>
      <w:r w:rsidRPr="000C210B">
        <w:rPr>
          <w:i/>
        </w:rPr>
        <w:t>SpontaneousCurriculum</w:t>
      </w:r>
      <w:r>
        <w:t xml:space="preserve"> escolhido e é adicionado, como </w:t>
      </w:r>
      <w:r w:rsidRPr="002E0B52">
        <w:rPr>
          <w:i/>
        </w:rPr>
        <w:t>input</w:t>
      </w:r>
      <w:r>
        <w:t xml:space="preserve">, ao </w:t>
      </w:r>
      <w:r w:rsidRPr="002E0B52">
        <w:rPr>
          <w:i/>
        </w:rPr>
        <w:t>link</w:t>
      </w:r>
      <w:r>
        <w:t xml:space="preserve"> do </w:t>
      </w:r>
      <w:r w:rsidRPr="002E0B52">
        <w:rPr>
          <w:i/>
        </w:rPr>
        <w:t>email</w:t>
      </w:r>
      <w:r>
        <w:t xml:space="preserve"> que é enviado para </w:t>
      </w:r>
      <w:r w:rsidRPr="002E0B52">
        <w:rPr>
          <w:i/>
        </w:rPr>
        <w:t>email</w:t>
      </w:r>
      <w:r>
        <w:t xml:space="preserve"> do </w:t>
      </w:r>
      <w:r w:rsidRPr="000C210B">
        <w:rPr>
          <w:i/>
        </w:rPr>
        <w:t>SpontaneousCurriculum</w:t>
      </w:r>
      <w:r>
        <w:t>.</w:t>
      </w:r>
    </w:p>
    <w:p w14:paraId="22F986A1" w14:textId="69406D8D" w:rsidR="000C210B" w:rsidRPr="000C210B" w:rsidRDefault="000C210B" w:rsidP="000C210B">
      <w:r w:rsidRPr="000C210B">
        <w:lastRenderedPageBreak/>
        <w:t xml:space="preserve">Este </w:t>
      </w:r>
      <w:r w:rsidRPr="00A44E32">
        <w:rPr>
          <w:i/>
        </w:rPr>
        <w:t>link</w:t>
      </w:r>
      <w:r w:rsidRPr="000C210B">
        <w:t xml:space="preserve"> levará o novo candidato para uma página que o permite estabelec</w:t>
      </w:r>
      <w:r>
        <w:t>er-se como um candidato. Esta pá</w:t>
      </w:r>
      <w:r w:rsidRPr="000C210B">
        <w:t xml:space="preserve">gina utiliza o valor do </w:t>
      </w:r>
      <w:r w:rsidRPr="002772E3">
        <w:rPr>
          <w:i/>
        </w:rPr>
        <w:t>input</w:t>
      </w:r>
      <w:r w:rsidRPr="000C210B">
        <w:t xml:space="preserve"> para obter o </w:t>
      </w:r>
      <w:r w:rsidRPr="000C210B">
        <w:rPr>
          <w:i/>
        </w:rPr>
        <w:t>SpontaneousCurriculum</w:t>
      </w:r>
      <w:r w:rsidR="002772E3">
        <w:rPr>
          <w:i/>
        </w:rPr>
        <w:t>,</w:t>
      </w:r>
      <w:r w:rsidRPr="000C210B">
        <w:t xml:space="preserve"> alterado no </w:t>
      </w:r>
      <w:r w:rsidRPr="000C210B">
        <w:fldChar w:fldCharType="begin"/>
      </w:r>
      <w:r w:rsidRPr="000C210B">
        <w:instrText xml:space="preserve"> REF _Ref517475638 \h  \* MERGEFORMAT </w:instrText>
      </w:r>
      <w:r w:rsidRPr="000C210B">
        <w:fldChar w:fldCharType="separate"/>
      </w:r>
      <w:r w:rsidR="00B73B54">
        <w:t>Código 6</w:t>
      </w:r>
      <w:r w:rsidRPr="000C210B">
        <w:fldChar w:fldCharType="end"/>
      </w:r>
      <w:r w:rsidR="002772E3">
        <w:t>. Desta forma, garantimos</w:t>
      </w:r>
      <w:r w:rsidRPr="000C210B">
        <w:t xml:space="preserve"> que </w:t>
      </w:r>
      <w:r w:rsidR="002772E3">
        <w:t>no caso d</w:t>
      </w:r>
      <w:r w:rsidRPr="000C210B">
        <w:t>e um não existir</w:t>
      </w:r>
      <w:r w:rsidR="002772E3">
        <w:t>,</w:t>
      </w:r>
      <w:r w:rsidRPr="000C210B">
        <w:t xml:space="preserve"> o utilizador é redirecionado para a </w:t>
      </w:r>
      <w:r w:rsidR="005B01F0">
        <w:t>página</w:t>
      </w:r>
      <w:r w:rsidRPr="000C210B">
        <w:t xml:space="preserve"> de erro interno.</w:t>
      </w:r>
    </w:p>
    <w:p w14:paraId="59AE91C6" w14:textId="2F9C1A37" w:rsidR="000C210B" w:rsidRDefault="002772E3" w:rsidP="000C210B">
      <w:r>
        <w:t>Caso tal problema não ocorra,</w:t>
      </w:r>
      <w:r w:rsidR="000C210B" w:rsidRPr="000C210B">
        <w:t xml:space="preserve"> o utiliza</w:t>
      </w:r>
      <w:r>
        <w:t xml:space="preserve">dor tem de fornecer o seu </w:t>
      </w:r>
      <w:r w:rsidRPr="00A44E32">
        <w:rPr>
          <w:i/>
        </w:rPr>
        <w:t>email</w:t>
      </w:r>
      <w:r>
        <w:t xml:space="preserve">, sendo que este é o mesmo </w:t>
      </w:r>
      <w:r w:rsidR="000C210B" w:rsidRPr="000C210B">
        <w:t xml:space="preserve">associado ao </w:t>
      </w:r>
      <w:r w:rsidR="000C210B" w:rsidRPr="000C210B">
        <w:rPr>
          <w:i/>
        </w:rPr>
        <w:t>SpontaneousCurriculum</w:t>
      </w:r>
      <w:r>
        <w:rPr>
          <w:i/>
        </w:rPr>
        <w:t>,</w:t>
      </w:r>
      <w:r w:rsidR="000C210B" w:rsidRPr="000C210B">
        <w:t xml:space="preserve"> e a sua password duas vezes, podendo depois executar a </w:t>
      </w:r>
      <w:r w:rsidR="000C210B" w:rsidRPr="000C210B">
        <w:rPr>
          <w:i/>
        </w:rPr>
        <w:t>action</w:t>
      </w:r>
      <w:r w:rsidR="000C210B" w:rsidRPr="000C210B">
        <w:t xml:space="preserve"> </w:t>
      </w:r>
      <w:r w:rsidR="00B322FB">
        <w:t xml:space="preserve">do </w:t>
      </w:r>
      <w:r w:rsidR="00B322FB">
        <w:fldChar w:fldCharType="begin"/>
      </w:r>
      <w:r w:rsidR="00B322FB">
        <w:instrText xml:space="preserve"> REF _Ref518946558 \h </w:instrText>
      </w:r>
      <w:r w:rsidR="00B322FB">
        <w:fldChar w:fldCharType="separate"/>
      </w:r>
      <w:r w:rsidR="00B73B54">
        <w:t xml:space="preserve">Código </w:t>
      </w:r>
      <w:r w:rsidR="00B73B54">
        <w:rPr>
          <w:noProof/>
        </w:rPr>
        <w:t>7</w:t>
      </w:r>
      <w:r w:rsidR="00B322FB">
        <w:fldChar w:fldCharType="end"/>
      </w:r>
      <w:r w:rsidR="00B322FB">
        <w:t>.</w:t>
      </w:r>
    </w:p>
    <w:p w14:paraId="5D200079" w14:textId="047D6E98" w:rsidR="002772E3" w:rsidRDefault="002772E3" w:rsidP="00AB6C31">
      <w:pPr>
        <w:pStyle w:val="imagens"/>
        <w:pPrChange w:id="1689" w:author="Diogo Aires" w:date="2018-07-14T21:46:00Z">
          <w:pPr/>
        </w:pPrChange>
      </w:pPr>
      <w:r>
        <w:drawing>
          <wp:inline distT="0" distB="0" distL="0" distR="0" wp14:anchorId="793E67D2" wp14:editId="1E3E38E6">
            <wp:extent cx="5400040" cy="2019300"/>
            <wp:effectExtent l="0" t="0" r="0" b="0"/>
            <wp:docPr id="58" name="Imagem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866CD" w14:textId="27BF2819" w:rsidR="002772E3" w:rsidRDefault="002772E3" w:rsidP="002772E3">
      <w:pPr>
        <w:pStyle w:val="Legenda"/>
      </w:pPr>
      <w:bookmarkStart w:id="1690" w:name="_Ref518946558"/>
      <w:bookmarkStart w:id="1691" w:name="_Toc519372351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7</w:t>
      </w:r>
      <w:r w:rsidR="00FA37B9">
        <w:rPr>
          <w:noProof/>
        </w:rPr>
        <w:fldChar w:fldCharType="end"/>
      </w:r>
      <w:bookmarkEnd w:id="1690"/>
      <w:r>
        <w:t xml:space="preserve"> - Estabelecimento do novo candidato</w:t>
      </w:r>
      <w:bookmarkEnd w:id="1691"/>
    </w:p>
    <w:p w14:paraId="6DBE427F" w14:textId="42123247" w:rsidR="002772E3" w:rsidRDefault="002772E3" w:rsidP="002772E3">
      <w:r>
        <w:t xml:space="preserve">Da </w:t>
      </w:r>
      <w:r>
        <w:rPr>
          <w:i/>
        </w:rPr>
        <w:t xml:space="preserve">action </w:t>
      </w:r>
      <w:r>
        <w:t xml:space="preserve">do </w:t>
      </w:r>
      <w:r>
        <w:fldChar w:fldCharType="begin"/>
      </w:r>
      <w:r>
        <w:instrText xml:space="preserve"> REF _Ref518946558 \h </w:instrText>
      </w:r>
      <w:r>
        <w:fldChar w:fldCharType="separate"/>
      </w:r>
      <w:r w:rsidR="00B73B54">
        <w:t xml:space="preserve">Código </w:t>
      </w:r>
      <w:r w:rsidR="00B73B54">
        <w:rPr>
          <w:noProof/>
        </w:rPr>
        <w:t>7</w:t>
      </w:r>
      <w:r>
        <w:fldChar w:fldCharType="end"/>
      </w:r>
      <w:r>
        <w:t xml:space="preserve"> o único passo a notar é a execução do </w:t>
      </w:r>
      <w:r w:rsidRPr="002772E3">
        <w:rPr>
          <w:i/>
        </w:rPr>
        <w:t>CheckUsername</w:t>
      </w:r>
      <w:r>
        <w:t xml:space="preserve">, sendo que todos os outros passos criam um novo candidato, fornecendo o papel correto e remover qualquer instância da base de dados desnecessária. </w:t>
      </w:r>
    </w:p>
    <w:p w14:paraId="3DE4443B" w14:textId="072007C7" w:rsidR="002772E3" w:rsidRPr="002772E3" w:rsidRDefault="002772E3" w:rsidP="002772E3">
      <w:r>
        <w:t xml:space="preserve">O </w:t>
      </w:r>
      <w:r w:rsidRPr="002772E3">
        <w:rPr>
          <w:i/>
        </w:rPr>
        <w:t>CheckUsername</w:t>
      </w:r>
      <w:r>
        <w:t xml:space="preserve"> existe para tentar garanti</w:t>
      </w:r>
      <w:r w:rsidR="002E0B52">
        <w:t>r</w:t>
      </w:r>
      <w:r>
        <w:t xml:space="preserve"> a unicidade do </w:t>
      </w:r>
      <w:r w:rsidRPr="002772E3">
        <w:rPr>
          <w:i/>
        </w:rPr>
        <w:t>usernames</w:t>
      </w:r>
      <w:r>
        <w:t xml:space="preserve"> na aplicação. Para tal</w:t>
      </w:r>
      <w:del w:id="1692" w:author="Diogo Aires" w:date="2018-07-14T21:48:00Z">
        <w:r w:rsidDel="00AB6C31">
          <w:delText>,</w:delText>
        </w:r>
      </w:del>
      <w:r>
        <w:t xml:space="preserve"> </w:t>
      </w:r>
      <w:del w:id="1693" w:author="Diogo Aires" w:date="2018-07-14T21:47:00Z">
        <w:r w:rsidDel="00AB6C31">
          <w:delText xml:space="preserve">após </w:delText>
        </w:r>
      </w:del>
      <w:ins w:id="1694" w:author="Diogo Aires" w:date="2018-07-14T21:47:00Z">
        <w:r w:rsidR="00AB6C31">
          <w:t xml:space="preserve">é </w:t>
        </w:r>
      </w:ins>
      <w:ins w:id="1695" w:author="Diogo Aires" w:date="2018-07-14T21:48:00Z">
        <w:r w:rsidR="00AB6C31">
          <w:t>criado</w:t>
        </w:r>
      </w:ins>
      <w:ins w:id="1696" w:author="Diogo Aires" w:date="2018-07-14T21:47:00Z">
        <w:r w:rsidR="00AB6C31">
          <w:t xml:space="preserve"> </w:t>
        </w:r>
      </w:ins>
      <w:r>
        <w:t xml:space="preserve">o </w:t>
      </w:r>
      <w:r w:rsidRPr="002772E3">
        <w:rPr>
          <w:i/>
        </w:rPr>
        <w:t>username</w:t>
      </w:r>
      <w:ins w:id="1697" w:author="Diogo Aires" w:date="2018-07-14T21:48:00Z">
        <w:r w:rsidR="00AB6C31">
          <w:t xml:space="preserve">, </w:t>
        </w:r>
      </w:ins>
      <w:del w:id="1698" w:author="Diogo Aires" w:date="2018-07-14T21:48:00Z">
        <w:r w:rsidDel="00AB6C31">
          <w:delText xml:space="preserve"> ser criado, </w:delText>
        </w:r>
      </w:del>
      <w:del w:id="1699" w:author="Diogo Aires" w:date="2018-07-14T21:47:00Z">
        <w:r w:rsidDel="00AB6C31">
          <w:delText xml:space="preserve">se </w:delText>
        </w:r>
      </w:del>
      <w:r>
        <w:t xml:space="preserve">o nome do utilizador </w:t>
      </w:r>
      <w:del w:id="1700" w:author="Diogo Aires" w:date="2018-07-14T21:47:00Z">
        <w:r w:rsidDel="00AB6C31">
          <w:delText>tiver espaços, estes serão</w:delText>
        </w:r>
      </w:del>
      <w:ins w:id="1701" w:author="Diogo Aires" w:date="2018-07-14T21:47:00Z">
        <w:r w:rsidR="00AB6C31">
          <w:t>com os espaços</w:t>
        </w:r>
      </w:ins>
      <w:r>
        <w:t xml:space="preserve"> trocados por pontos finais. De seguida, é verificado se já existe um utilizador com um </w:t>
      </w:r>
      <w:r w:rsidRPr="00715FFE">
        <w:rPr>
          <w:i/>
        </w:rPr>
        <w:t>username</w:t>
      </w:r>
      <w:r w:rsidR="002E0B52" w:rsidRPr="002E0B52">
        <w:t xml:space="preserve"> </w:t>
      </w:r>
      <w:r w:rsidR="002E0B52">
        <w:t>semelhante</w:t>
      </w:r>
      <w:r>
        <w:t>. Caso tal aconte</w:t>
      </w:r>
      <w:r w:rsidR="00715FFE">
        <w:t>ça,</w:t>
      </w:r>
      <w:r>
        <w:t xml:space="preserve"> é adicionado ao </w:t>
      </w:r>
      <w:r w:rsidRPr="00715FFE">
        <w:rPr>
          <w:i/>
        </w:rPr>
        <w:t>username</w:t>
      </w:r>
      <w:r>
        <w:t xml:space="preserve"> um </w:t>
      </w:r>
      <w:r w:rsidR="0044320C">
        <w:t>número</w:t>
      </w:r>
      <w:r>
        <w:t xml:space="preserve"> que é maior que o </w:t>
      </w:r>
      <w:r w:rsidR="0044320C">
        <w:t>número</w:t>
      </w:r>
      <w:r>
        <w:t xml:space="preserve"> no </w:t>
      </w:r>
      <w:r w:rsidRPr="00715FFE">
        <w:rPr>
          <w:i/>
        </w:rPr>
        <w:t>username</w:t>
      </w:r>
      <w:r>
        <w:t xml:space="preserve"> igual mais recentemente criado.</w:t>
      </w:r>
    </w:p>
    <w:p w14:paraId="12827307" w14:textId="42D0C528" w:rsidR="00FD7891" w:rsidRPr="00E8633D" w:rsidRDefault="009904B7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702" w:name="_Toc519372202"/>
      <w:r w:rsidRPr="00E8633D">
        <w:rPr>
          <w:sz w:val="22"/>
        </w:rPr>
        <w:t>Verificar Eventos</w:t>
      </w:r>
      <w:bookmarkEnd w:id="1702"/>
    </w:p>
    <w:p w14:paraId="28A6EE43" w14:textId="5ACC51F2" w:rsidR="009D10EC" w:rsidRDefault="001813C6" w:rsidP="009D10EC">
      <w:pPr>
        <w:ind w:firstLine="0"/>
      </w:pPr>
      <w:r>
        <w:t xml:space="preserve">Na </w:t>
      </w:r>
      <w:r w:rsidR="00F111C6">
        <w:t>página</w:t>
      </w:r>
      <w:r>
        <w:t xml:space="preserve"> </w:t>
      </w:r>
      <w:r w:rsidR="00715FFE">
        <w:t>d</w:t>
      </w:r>
      <w:r>
        <w:t xml:space="preserve">a </w:t>
      </w:r>
      <w:r>
        <w:fldChar w:fldCharType="begin"/>
      </w:r>
      <w:r>
        <w:instrText xml:space="preserve"> REF _Ref511854499 \h </w:instrText>
      </w:r>
      <w:r>
        <w:fldChar w:fldCharType="separate"/>
      </w:r>
      <w:r w:rsidR="00B73B54">
        <w:t xml:space="preserve">Figura </w:t>
      </w:r>
      <w:r w:rsidR="00B73B54">
        <w:rPr>
          <w:noProof/>
        </w:rPr>
        <w:t>25</w:t>
      </w:r>
      <w:r>
        <w:fldChar w:fldCharType="end"/>
      </w:r>
      <w:r w:rsidR="000C210B">
        <w:t>,</w:t>
      </w:r>
      <w:r w:rsidR="00FD7891">
        <w:t xml:space="preserve"> um colaborador consegue visualizar o seu calendário de eventos, tanto </w:t>
      </w:r>
      <w:r w:rsidR="000C210B">
        <w:t>por</w:t>
      </w:r>
      <w:r w:rsidR="00FD7891">
        <w:t xml:space="preserve"> mês como por dias da semana, sendo</w:t>
      </w:r>
      <w:r w:rsidR="000C210B">
        <w:t xml:space="preserve"> que cada opção de visualização</w:t>
      </w:r>
      <w:r w:rsidR="00FD7891">
        <w:t xml:space="preserve"> </w:t>
      </w:r>
      <w:r w:rsidR="000C210B">
        <w:t xml:space="preserve">é </w:t>
      </w:r>
      <w:r w:rsidR="00715FFE">
        <w:t xml:space="preserve">gera </w:t>
      </w:r>
      <w:r>
        <w:t>um calendário diferente.</w:t>
      </w:r>
      <w:r w:rsidR="00A85EAF">
        <w:t xml:space="preserve"> </w:t>
      </w:r>
      <w:r w:rsidR="009D10EC">
        <w:t xml:space="preserve"> Os calendários utilizados para os eventos são fornecidos pela extensão </w:t>
      </w:r>
      <w:r w:rsidR="009D10EC" w:rsidRPr="000C210B">
        <w:rPr>
          <w:i/>
        </w:rPr>
        <w:t>FullCalendar2</w:t>
      </w:r>
      <w:r w:rsidR="000C210B">
        <w:t xml:space="preserve">. Esta extensão </w:t>
      </w:r>
      <w:r w:rsidR="009D10EC">
        <w:t>tem uma estrutur</w:t>
      </w:r>
      <w:r w:rsidR="000C210B">
        <w:t>a para produzir o evento chamado</w:t>
      </w:r>
      <w:r w:rsidR="009D10EC">
        <w:t xml:space="preserve"> </w:t>
      </w:r>
      <w:r w:rsidR="009D10EC" w:rsidRPr="000C210B">
        <w:rPr>
          <w:i/>
        </w:rPr>
        <w:t>Event</w:t>
      </w:r>
      <w:r w:rsidR="000C210B">
        <w:rPr>
          <w:i/>
        </w:rPr>
        <w:t>,</w:t>
      </w:r>
      <w:r w:rsidR="009D10EC">
        <w:t xml:space="preserve"> o mesmo nome que a entidade </w:t>
      </w:r>
      <w:r w:rsidR="009D10EC" w:rsidRPr="000C210B">
        <w:rPr>
          <w:i/>
        </w:rPr>
        <w:t>Event</w:t>
      </w:r>
      <w:r w:rsidR="000C210B">
        <w:t xml:space="preserve"> </w:t>
      </w:r>
      <w:r w:rsidR="009D10EC">
        <w:t>representa</w:t>
      </w:r>
      <w:r w:rsidR="00715FFE">
        <w:t>ndo</w:t>
      </w:r>
      <w:r w:rsidR="009D10EC">
        <w:t xml:space="preserve"> um evento. Para distinguir os dois</w:t>
      </w:r>
      <w:r w:rsidR="000C210B">
        <w:t>,</w:t>
      </w:r>
      <w:r w:rsidR="009D10EC">
        <w:t xml:space="preserve"> quando é utilizado a estrutura do </w:t>
      </w:r>
      <w:r w:rsidR="009D10EC" w:rsidRPr="000C210B">
        <w:rPr>
          <w:i/>
        </w:rPr>
        <w:t>FullCalendar2</w:t>
      </w:r>
      <w:r w:rsidR="009D10EC">
        <w:t xml:space="preserve"> a mesma é referida como </w:t>
      </w:r>
      <w:r w:rsidR="009D10EC" w:rsidRPr="000C210B">
        <w:rPr>
          <w:i/>
        </w:rPr>
        <w:t>FullCalendarEvent</w:t>
      </w:r>
      <w:r w:rsidR="009D10EC">
        <w:t xml:space="preserve">. </w:t>
      </w:r>
    </w:p>
    <w:p w14:paraId="210D17E4" w14:textId="77DAB270" w:rsidR="00FD7891" w:rsidRPr="00063E1E" w:rsidRDefault="001813C6" w:rsidP="00A85EAF">
      <w:r>
        <w:t>A preparação desta</w:t>
      </w:r>
      <w:r w:rsidR="00FD7891">
        <w:t xml:space="preserve"> </w:t>
      </w:r>
      <w:r w:rsidR="00F111C6">
        <w:t>página</w:t>
      </w:r>
      <w:r w:rsidR="00FD7891">
        <w:t xml:space="preserve"> envolve a </w:t>
      </w:r>
      <w:r w:rsidR="00063E1E">
        <w:rPr>
          <w:i/>
        </w:rPr>
        <w:t>f</w:t>
      </w:r>
      <w:r w:rsidR="00063E1E" w:rsidRPr="00063E1E">
        <w:rPr>
          <w:i/>
        </w:rPr>
        <w:t>unction</w:t>
      </w:r>
      <w:r w:rsidR="00FD7891">
        <w:t xml:space="preserve"> </w:t>
      </w:r>
      <w:r w:rsidR="00FD7891" w:rsidRPr="00FE128B">
        <w:rPr>
          <w:i/>
        </w:rPr>
        <w:t>FormEventsMonth</w:t>
      </w:r>
      <w:r w:rsidRPr="00FE128B">
        <w:rPr>
          <w:i/>
        </w:rPr>
        <w:t>Employee</w:t>
      </w:r>
      <w:r w:rsidR="00FD7891">
        <w:t xml:space="preserve"> que gera os </w:t>
      </w:r>
      <w:r w:rsidR="00A85EAF" w:rsidRPr="000C210B">
        <w:rPr>
          <w:i/>
        </w:rPr>
        <w:t>FullCalendarEvents</w:t>
      </w:r>
      <w:del w:id="1703" w:author="Diogo Aires" w:date="2018-07-14T21:50:00Z">
        <w:r w:rsidR="000C210B" w:rsidDel="00721E70">
          <w:delText xml:space="preserve">. </w:delText>
        </w:r>
      </w:del>
      <w:ins w:id="1704" w:author="Diogo Aires" w:date="2018-07-14T21:50:00Z">
        <w:r w:rsidR="00721E70">
          <w:t xml:space="preserve">, com cada </w:t>
        </w:r>
      </w:ins>
      <w:del w:id="1705" w:author="Diogo Aires" w:date="2018-07-14T21:50:00Z">
        <w:r w:rsidR="000C210B" w:rsidDel="00721E70">
          <w:delText>Esta mostra</w:delText>
        </w:r>
        <w:r w:rsidR="00FD7891" w:rsidDel="00721E70">
          <w:delText xml:space="preserve"> </w:delText>
        </w:r>
        <w:r w:rsidR="00A85EAF" w:rsidDel="00721E70">
          <w:delText>o</w:delText>
        </w:r>
        <w:r w:rsidR="00FD7891" w:rsidDel="00721E70">
          <w:delText xml:space="preserve"> </w:delText>
        </w:r>
      </w:del>
      <w:ins w:id="1706" w:author="Diogo Aires" w:date="2018-07-14T21:50:00Z">
        <w:r w:rsidR="00721E70">
          <w:t xml:space="preserve">demonstrando </w:t>
        </w:r>
      </w:ins>
      <w:r w:rsidR="00FD7891">
        <w:t>estado de ocupação do</w:t>
      </w:r>
      <w:del w:id="1707" w:author="Diogo Aires" w:date="2018-07-14T21:50:00Z">
        <w:r w:rsidR="00063E1E" w:rsidDel="00721E70">
          <w:delText>s</w:delText>
        </w:r>
      </w:del>
      <w:r w:rsidR="00FD7891">
        <w:t xml:space="preserve"> dia</w:t>
      </w:r>
      <w:r w:rsidR="00063E1E">
        <w:t>s</w:t>
      </w:r>
      <w:r w:rsidR="00FD7891">
        <w:t xml:space="preserve"> do mês</w:t>
      </w:r>
      <w:r w:rsidR="00063E1E">
        <w:t xml:space="preserve"> atual</w:t>
      </w:r>
      <w:r>
        <w:t xml:space="preserve"> em função dos eventos já estabelecidos em que o utilizador atual participa</w:t>
      </w:r>
      <w:r w:rsidR="00FD7891">
        <w:t xml:space="preserve">. </w:t>
      </w:r>
      <w:r w:rsidR="00063E1E">
        <w:t xml:space="preserve">Esta </w:t>
      </w:r>
      <w:r w:rsidR="00063E1E">
        <w:rPr>
          <w:i/>
        </w:rPr>
        <w:t xml:space="preserve">function </w:t>
      </w:r>
      <w:r w:rsidR="004005D6">
        <w:t>pode ser verificada no</w:t>
      </w:r>
      <w:r w:rsidR="00063E1E">
        <w:t xml:space="preserve"> </w:t>
      </w:r>
      <w:r w:rsidR="004005D6">
        <w:fldChar w:fldCharType="begin"/>
      </w:r>
      <w:r w:rsidR="004005D6">
        <w:instrText xml:space="preserve"> REF _Ref517476537 \h </w:instrText>
      </w:r>
      <w:r w:rsidR="004005D6">
        <w:fldChar w:fldCharType="separate"/>
      </w:r>
      <w:r w:rsidR="00B73B54">
        <w:t xml:space="preserve">Código </w:t>
      </w:r>
      <w:r w:rsidR="00B73B54">
        <w:rPr>
          <w:noProof/>
        </w:rPr>
        <w:t>8</w:t>
      </w:r>
      <w:r w:rsidR="004005D6">
        <w:fldChar w:fldCharType="end"/>
      </w:r>
      <w:r w:rsidR="00063E1E">
        <w:t>.</w:t>
      </w:r>
    </w:p>
    <w:p w14:paraId="3B6C797A" w14:textId="41763473" w:rsidR="004005D6" w:rsidRDefault="00AE1B37" w:rsidP="00534FF7">
      <w:pPr>
        <w:pStyle w:val="imagens"/>
        <w:pPrChange w:id="1708" w:author="Diogo Aires" w:date="2018-07-14T21:52:00Z">
          <w:pPr>
            <w:keepNext/>
            <w:ind w:firstLine="0"/>
            <w:jc w:val="center"/>
          </w:pPr>
        </w:pPrChange>
      </w:pPr>
      <w:r>
        <w:lastRenderedPageBreak/>
        <w:drawing>
          <wp:inline distT="0" distB="0" distL="0" distR="0" wp14:anchorId="678722E3" wp14:editId="1D808B2F">
            <wp:extent cx="4532400" cy="2750400"/>
            <wp:effectExtent l="0" t="0" r="1905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400" cy="275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8F50E" w14:textId="1E60EDD5" w:rsidR="00FD7891" w:rsidRDefault="004005D6" w:rsidP="004005D6">
      <w:pPr>
        <w:pStyle w:val="Legenda"/>
      </w:pPr>
      <w:bookmarkStart w:id="1709" w:name="_Ref517476537"/>
      <w:bookmarkStart w:id="1710" w:name="_Toc519372352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8</w:t>
      </w:r>
      <w:r w:rsidR="00FA37B9">
        <w:rPr>
          <w:noProof/>
        </w:rPr>
        <w:fldChar w:fldCharType="end"/>
      </w:r>
      <w:bookmarkEnd w:id="1709"/>
      <w:r>
        <w:t xml:space="preserve"> - </w:t>
      </w:r>
      <w:r w:rsidRPr="001A70A5">
        <w:t xml:space="preserve">Formação dos </w:t>
      </w:r>
      <w:r w:rsidRPr="000C210B">
        <w:rPr>
          <w:i/>
        </w:rPr>
        <w:t>Events</w:t>
      </w:r>
      <w:r w:rsidRPr="001A70A5">
        <w:t xml:space="preserve"> para um mês</w:t>
      </w:r>
      <w:bookmarkEnd w:id="1710"/>
    </w:p>
    <w:p w14:paraId="342225FE" w14:textId="29A1151B" w:rsidR="00CA6701" w:rsidRDefault="00063E1E" w:rsidP="00C17EFE">
      <w:r>
        <w:t xml:space="preserve">A </w:t>
      </w:r>
      <w:r>
        <w:rPr>
          <w:i/>
        </w:rPr>
        <w:t>function</w:t>
      </w:r>
      <w:r>
        <w:t xml:space="preserve"> em si foca-se num ciclo em</w:t>
      </w:r>
      <w:r w:rsidR="001813C6">
        <w:t xml:space="preserve"> que é obtido todos os dias de um mês, não incluindo dias já ultrapassados</w:t>
      </w:r>
      <w:r>
        <w:t xml:space="preserve">. Dentro do ciclo é realizado um </w:t>
      </w:r>
      <w:r w:rsidRPr="000C210B">
        <w:rPr>
          <w:i/>
        </w:rPr>
        <w:t xml:space="preserve">SQL </w:t>
      </w:r>
      <w:r w:rsidRPr="0021256B">
        <w:rPr>
          <w:i/>
        </w:rPr>
        <w:t>Query</w:t>
      </w:r>
      <w:r>
        <w:t xml:space="preserve"> que obtém todos os </w:t>
      </w:r>
      <w:r w:rsidRPr="000D47EA">
        <w:rPr>
          <w:i/>
        </w:rPr>
        <w:t>Even</w:t>
      </w:r>
      <w:r w:rsidR="00A85EAF" w:rsidRPr="000D47EA">
        <w:rPr>
          <w:i/>
        </w:rPr>
        <w:t>ts</w:t>
      </w:r>
      <w:r>
        <w:t xml:space="preserve">, </w:t>
      </w:r>
      <w:r w:rsidR="000C210B">
        <w:t>em que</w:t>
      </w:r>
      <w:r>
        <w:t xml:space="preserve"> o utilizador atual participa</w:t>
      </w:r>
      <w:r w:rsidR="00C17EFE">
        <w:t xml:space="preserve"> para o dia atual do ciclo. </w:t>
      </w:r>
      <w:r w:rsidR="00CA6701">
        <w:t xml:space="preserve">O tempo de todos os </w:t>
      </w:r>
      <w:r w:rsidRPr="000C210B">
        <w:rPr>
          <w:i/>
        </w:rPr>
        <w:t>Event</w:t>
      </w:r>
      <w:r w:rsidR="000C210B">
        <w:rPr>
          <w:i/>
        </w:rPr>
        <w:t>s</w:t>
      </w:r>
      <w:r>
        <w:t xml:space="preserve"> obtido</w:t>
      </w:r>
      <w:r w:rsidR="00CA6701">
        <w:t>s são</w:t>
      </w:r>
      <w:r>
        <w:t xml:space="preserve"> acumulado</w:t>
      </w:r>
      <w:r w:rsidR="00CA6701">
        <w:t>s</w:t>
      </w:r>
      <w:r>
        <w:t xml:space="preserve"> numa variável, ger</w:t>
      </w:r>
      <w:r w:rsidR="00C17EFE">
        <w:t>ando assim o valor de ocupação que</w:t>
      </w:r>
      <w:r w:rsidR="00CA6701">
        <w:t xml:space="preserve"> é utilizada para definir tanto a cor como o titulo do </w:t>
      </w:r>
      <w:bookmarkStart w:id="1711" w:name="_Hlk518743984"/>
      <w:r w:rsidR="00EC0A64" w:rsidRPr="000C210B">
        <w:rPr>
          <w:i/>
        </w:rPr>
        <w:t>FullCalendarEvent</w:t>
      </w:r>
      <w:bookmarkEnd w:id="1711"/>
      <w:r w:rsidR="000C210B">
        <w:t xml:space="preserve"> </w:t>
      </w:r>
      <w:r w:rsidR="00FE128B">
        <w:t>do dia verificado</w:t>
      </w:r>
      <w:r w:rsidR="00C17EFE">
        <w:t>.</w:t>
      </w:r>
    </w:p>
    <w:p w14:paraId="26F8C480" w14:textId="26B3CDC9" w:rsidR="00534FF7" w:rsidRDefault="00FD7891" w:rsidP="0016781A">
      <w:pPr>
        <w:rPr>
          <w:ins w:id="1712" w:author="Diogo Aires" w:date="2018-07-14T21:52:00Z"/>
        </w:rPr>
      </w:pPr>
      <w:r>
        <w:t xml:space="preserve">Outra funcionalidade </w:t>
      </w:r>
      <w:r w:rsidR="005D132B">
        <w:t>observável nesta</w:t>
      </w:r>
      <w:r>
        <w:t xml:space="preserve"> </w:t>
      </w:r>
      <w:r w:rsidR="00F111C6">
        <w:t>página</w:t>
      </w:r>
      <w:r w:rsidR="005D132B">
        <w:t xml:space="preserve">, podemos </w:t>
      </w:r>
      <w:r>
        <w:t>introduzir novos eventos no</w:t>
      </w:r>
      <w:r w:rsidR="000C210B">
        <w:t xml:space="preserve"> calendário do utilizador atual.</w:t>
      </w:r>
      <w:r w:rsidR="00715FFE">
        <w:t xml:space="preserve"> </w:t>
      </w:r>
      <w:r w:rsidR="000C210B">
        <w:t>P</w:t>
      </w:r>
      <w:r>
        <w:t>ara tal</w:t>
      </w:r>
      <w:r w:rsidR="00715FFE">
        <w:t>,</w:t>
      </w:r>
      <w:r>
        <w:t xml:space="preserve"> quando uma data é selecionada no calendário</w:t>
      </w:r>
      <w:r w:rsidR="007736A2">
        <w:t>,</w:t>
      </w:r>
      <w:r>
        <w:t xml:space="preserve"> o mesmo </w:t>
      </w:r>
      <w:r w:rsidR="005D132B">
        <w:t>mostra</w:t>
      </w:r>
      <w:r w:rsidR="00715FFE">
        <w:t xml:space="preserve"> a semana do dia escolhido</w:t>
      </w:r>
      <w:r w:rsidR="005D132B">
        <w:t>,</w:t>
      </w:r>
      <w:r w:rsidR="00715FFE">
        <w:t xml:space="preserve"> </w:t>
      </w:r>
      <w:r>
        <w:t>per</w:t>
      </w:r>
      <w:r w:rsidR="00715FFE">
        <w:t xml:space="preserve">mitindo introduzir o novo evento. Para este fim, </w:t>
      </w:r>
      <w:r>
        <w:t xml:space="preserve">é associado uma </w:t>
      </w:r>
      <w:r w:rsidR="00A340AB">
        <w:rPr>
          <w:i/>
        </w:rPr>
        <w:t>action</w:t>
      </w:r>
      <w:r w:rsidR="00FE128B">
        <w:t xml:space="preserve"> ao</w:t>
      </w:r>
      <w:r>
        <w:t xml:space="preserve"> calendário de mês, </w:t>
      </w:r>
      <w:r w:rsidR="00715FFE">
        <w:t>observável em</w:t>
      </w:r>
      <w:r>
        <w:t xml:space="preserve"> </w:t>
      </w:r>
      <w:r w:rsidR="008A23B0">
        <w:fldChar w:fldCharType="begin"/>
      </w:r>
      <w:r w:rsidR="008A23B0">
        <w:instrText xml:space="preserve"> REF _Ref517476698 \h </w:instrText>
      </w:r>
      <w:r w:rsidR="008A23B0">
        <w:fldChar w:fldCharType="separate"/>
      </w:r>
      <w:r w:rsidR="00B73B54">
        <w:t xml:space="preserve">Código </w:t>
      </w:r>
      <w:r w:rsidR="00B73B54">
        <w:rPr>
          <w:noProof/>
        </w:rPr>
        <w:t>9</w:t>
      </w:r>
      <w:r w:rsidR="008A23B0">
        <w:fldChar w:fldCharType="end"/>
      </w:r>
      <w:r>
        <w:t xml:space="preserve">. </w:t>
      </w:r>
    </w:p>
    <w:p w14:paraId="3A7C0ADC" w14:textId="7A443D83" w:rsidR="00FD7891" w:rsidRDefault="00FD7891" w:rsidP="0016781A">
      <w:r>
        <w:t xml:space="preserve">Esta </w:t>
      </w:r>
      <w:r w:rsidR="000C376D">
        <w:rPr>
          <w:i/>
        </w:rPr>
        <w:t>action</w:t>
      </w:r>
      <w:r w:rsidR="000C376D">
        <w:t xml:space="preserve"> </w:t>
      </w:r>
      <w:r>
        <w:t xml:space="preserve">começa com a utilização do </w:t>
      </w:r>
      <w:r w:rsidRPr="005D132B">
        <w:rPr>
          <w:i/>
        </w:rPr>
        <w:t>GetNotifyCalendarCallback</w:t>
      </w:r>
      <w:r>
        <w:t xml:space="preserve">, para verificar a interação que ocorreu entre o utilizador e o calendário, mais particularmente </w:t>
      </w:r>
      <w:r w:rsidR="00CA6701">
        <w:t>as datas selecionadas</w:t>
      </w:r>
      <w:r>
        <w:t xml:space="preserve">. </w:t>
      </w:r>
      <w:r w:rsidR="00CA6701">
        <w:t>Com a informação das datas selecionadas</w:t>
      </w:r>
      <w:r>
        <w:t xml:space="preserve"> é executada a </w:t>
      </w:r>
      <w:r w:rsidR="00CA6701">
        <w:rPr>
          <w:i/>
        </w:rPr>
        <w:t>f</w:t>
      </w:r>
      <w:r w:rsidR="00063E1E" w:rsidRPr="00063E1E">
        <w:rPr>
          <w:i/>
        </w:rPr>
        <w:t>unction</w:t>
      </w:r>
      <w:r>
        <w:t xml:space="preserve"> </w:t>
      </w:r>
      <w:r w:rsidR="000C376D" w:rsidRPr="005D132B">
        <w:rPr>
          <w:i/>
        </w:rPr>
        <w:t>FormEventsWeek</w:t>
      </w:r>
      <w:r w:rsidR="000C376D">
        <w:t xml:space="preserve"> </w:t>
      </w:r>
      <w:r w:rsidR="007736A2">
        <w:t xml:space="preserve">que devolve a lista de </w:t>
      </w:r>
      <w:r w:rsidR="0016781A" w:rsidRPr="005D132B">
        <w:rPr>
          <w:i/>
        </w:rPr>
        <w:t>FullCalendarEvents</w:t>
      </w:r>
      <w:r>
        <w:t xml:space="preserve">, que representam todos os eventos </w:t>
      </w:r>
      <w:r w:rsidR="005D132B">
        <w:t>em que o</w:t>
      </w:r>
      <w:r>
        <w:t xml:space="preserve"> utilizador atual </w:t>
      </w:r>
      <w:r w:rsidR="005D132B">
        <w:t>participa</w:t>
      </w:r>
      <w:r w:rsidR="000C376D">
        <w:t xml:space="preserve"> na semana selecionada</w:t>
      </w:r>
      <w:r>
        <w:t xml:space="preserve">. </w:t>
      </w:r>
    </w:p>
    <w:p w14:paraId="409FE05F" w14:textId="77777777" w:rsidR="008A23B0" w:rsidRDefault="00FD7891" w:rsidP="008A23B0">
      <w:pPr>
        <w:pStyle w:val="imagens"/>
      </w:pPr>
      <w:r>
        <w:drawing>
          <wp:inline distT="0" distB="0" distL="0" distR="0" wp14:anchorId="35EAEC46" wp14:editId="107702A3">
            <wp:extent cx="3609975" cy="1571625"/>
            <wp:effectExtent l="0" t="0" r="9525" b="9525"/>
            <wp:docPr id="35" name="Imagem 35" descr="C:\Users\Diogo\AppData\Local\Microsoft\Windows\INetCache\Content.Word\OnNotifyMon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iogo\AppData\Local\Microsoft\Windows\INetCache\Content.Word\OnNotifyMonth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97CAD" w14:textId="2AE4736A" w:rsidR="00FD7891" w:rsidRDefault="008A23B0" w:rsidP="008A23B0">
      <w:pPr>
        <w:pStyle w:val="Legenda"/>
      </w:pPr>
      <w:bookmarkStart w:id="1713" w:name="_Ref517476698"/>
      <w:bookmarkStart w:id="1714" w:name="_Toc519372353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9</w:t>
      </w:r>
      <w:r w:rsidR="00FA37B9">
        <w:rPr>
          <w:noProof/>
        </w:rPr>
        <w:fldChar w:fldCharType="end"/>
      </w:r>
      <w:bookmarkEnd w:id="1713"/>
      <w:r>
        <w:t xml:space="preserve"> - </w:t>
      </w:r>
      <w:r w:rsidRPr="00962A37">
        <w:t>Alteração do calendário de mês para semana</w:t>
      </w:r>
      <w:bookmarkEnd w:id="1714"/>
    </w:p>
    <w:p w14:paraId="5337A20D" w14:textId="78F4B9BB" w:rsidR="00EC0A64" w:rsidRDefault="00FD7891" w:rsidP="00A85EAF">
      <w:r>
        <w:lastRenderedPageBreak/>
        <w:t xml:space="preserve">Esta </w:t>
      </w:r>
      <w:r w:rsidR="00F26817">
        <w:rPr>
          <w:i/>
        </w:rPr>
        <w:t>action</w:t>
      </w:r>
      <w:r>
        <w:t xml:space="preserve"> é bastante simples, mas a </w:t>
      </w:r>
      <w:r w:rsidRPr="005D132B">
        <w:rPr>
          <w:i/>
        </w:rPr>
        <w:t>FormEventsWeek</w:t>
      </w:r>
      <w:r>
        <w:t xml:space="preserve"> </w:t>
      </w:r>
      <w:r w:rsidR="005D132B">
        <w:t>(</w:t>
      </w:r>
      <w:r w:rsidR="007732B7">
        <w:fldChar w:fldCharType="begin"/>
      </w:r>
      <w:r w:rsidR="007732B7">
        <w:instrText xml:space="preserve"> REF _Ref517476832 \h </w:instrText>
      </w:r>
      <w:r w:rsidR="007732B7">
        <w:fldChar w:fldCharType="separate"/>
      </w:r>
      <w:r w:rsidR="00B73B54">
        <w:t xml:space="preserve">Código </w:t>
      </w:r>
      <w:r w:rsidR="00B73B54">
        <w:rPr>
          <w:noProof/>
        </w:rPr>
        <w:t>10</w:t>
      </w:r>
      <w:r w:rsidR="007732B7">
        <w:fldChar w:fldCharType="end"/>
      </w:r>
      <w:r w:rsidR="005D132B">
        <w:t xml:space="preserve">) </w:t>
      </w:r>
      <w:r>
        <w:t xml:space="preserve">utilizada é focada num ciclo para criar </w:t>
      </w:r>
      <w:r w:rsidRPr="005D132B">
        <w:rPr>
          <w:i/>
        </w:rPr>
        <w:t>Events</w:t>
      </w:r>
      <w:r>
        <w:t xml:space="preserve">, </w:t>
      </w:r>
      <w:r w:rsidR="00F26817">
        <w:t>que representam os eventos em que o utilizador atual participa</w:t>
      </w:r>
      <w:r>
        <w:t xml:space="preserve"> </w:t>
      </w:r>
      <w:r w:rsidR="00FE128B">
        <w:t>n</w:t>
      </w:r>
      <w:r>
        <w:t>uma semana</w:t>
      </w:r>
      <w:r w:rsidR="00CA6701">
        <w:t>.</w:t>
      </w:r>
      <w:r>
        <w:t xml:space="preserve"> </w:t>
      </w:r>
    </w:p>
    <w:p w14:paraId="7ED46315" w14:textId="77777777" w:rsidR="007732B7" w:rsidRDefault="00FD7891" w:rsidP="00534FF7">
      <w:pPr>
        <w:pStyle w:val="imagens"/>
        <w:pPrChange w:id="1715" w:author="Diogo Aires" w:date="2018-07-14T21:52:00Z">
          <w:pPr>
            <w:pStyle w:val="imagens"/>
          </w:pPr>
        </w:pPrChange>
      </w:pPr>
      <w:r w:rsidRPr="00534FF7">
        <w:rPr>
          <w:rPrChange w:id="1716" w:author="Diogo Aires" w:date="2018-07-14T21:52:00Z">
            <w:rPr/>
          </w:rPrChange>
        </w:rPr>
        <w:drawing>
          <wp:inline distT="0" distB="0" distL="0" distR="0" wp14:anchorId="40ACEC73" wp14:editId="44F7CB53">
            <wp:extent cx="3533775" cy="1323975"/>
            <wp:effectExtent l="0" t="0" r="9525" b="9525"/>
            <wp:docPr id="39" name="Imagem 39" descr="C:\Users\Diogo\AppData\Local\Microsoft\Windows\INetCache\Content.Word\FormEventsWee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iogo\AppData\Local\Microsoft\Windows\INetCache\Content.Word\FormEventsWeek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26E67" w14:textId="31D85AFE" w:rsidR="00FD7891" w:rsidRDefault="007732B7" w:rsidP="007732B7">
      <w:pPr>
        <w:pStyle w:val="Legenda"/>
      </w:pPr>
      <w:bookmarkStart w:id="1717" w:name="_Ref517476832"/>
      <w:bookmarkStart w:id="1718" w:name="_Toc519372354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10</w:t>
      </w:r>
      <w:r w:rsidR="00FA37B9">
        <w:rPr>
          <w:noProof/>
        </w:rPr>
        <w:fldChar w:fldCharType="end"/>
      </w:r>
      <w:bookmarkEnd w:id="1717"/>
      <w:r>
        <w:t xml:space="preserve"> - </w:t>
      </w:r>
      <w:r w:rsidRPr="000061D5">
        <w:t>Formação dos Events para uma semana</w:t>
      </w:r>
      <w:bookmarkEnd w:id="1718"/>
    </w:p>
    <w:p w14:paraId="68FAB3C5" w14:textId="3397310E" w:rsidR="0016781A" w:rsidDel="00534FF7" w:rsidRDefault="0016781A" w:rsidP="0016781A">
      <w:pPr>
        <w:rPr>
          <w:del w:id="1719" w:author="Diogo Aires" w:date="2018-07-14T21:53:00Z"/>
        </w:rPr>
      </w:pPr>
      <w:r>
        <w:t xml:space="preserve">Para tal a </w:t>
      </w:r>
      <w:r>
        <w:rPr>
          <w:i/>
        </w:rPr>
        <w:t>function</w:t>
      </w:r>
      <w:r>
        <w:t xml:space="preserve"> começa por criar dois valores</w:t>
      </w:r>
      <w:r w:rsidR="005D132B">
        <w:t>:</w:t>
      </w:r>
      <w:r>
        <w:t xml:space="preserve"> </w:t>
      </w:r>
      <w:r w:rsidRPr="005D132B">
        <w:rPr>
          <w:i/>
        </w:rPr>
        <w:t>dateStart</w:t>
      </w:r>
      <w:r w:rsidR="005D132B">
        <w:t xml:space="preserve"> -</w:t>
      </w:r>
      <w:r>
        <w:t xml:space="preserve"> inico da semana</w:t>
      </w:r>
      <w:r w:rsidR="005D132B">
        <w:t>-</w:t>
      </w:r>
      <w:r>
        <w:t xml:space="preserve"> e </w:t>
      </w:r>
      <w:r w:rsidRPr="005D132B">
        <w:rPr>
          <w:i/>
        </w:rPr>
        <w:t>dateEnd</w:t>
      </w:r>
      <w:r>
        <w:t xml:space="preserve"> </w:t>
      </w:r>
      <w:r w:rsidR="005D132B">
        <w:t>-</w:t>
      </w:r>
      <w:r>
        <w:t xml:space="preserve">o fim da semana. </w:t>
      </w:r>
      <w:del w:id="1720" w:author="Diogo Aires" w:date="2018-07-14T21:53:00Z">
        <w:r w:rsidDel="00534FF7">
          <w:delText xml:space="preserve">O primeiro é igual a subtrair a data que a </w:delText>
        </w:r>
        <w:r w:rsidDel="00534FF7">
          <w:rPr>
            <w:i/>
          </w:rPr>
          <w:delText>function</w:delText>
        </w:r>
        <w:r w:rsidDel="00534FF7">
          <w:delText xml:space="preserve"> recebe, a data selecionada no calendário, ao </w:delText>
        </w:r>
        <w:r w:rsidR="0044320C" w:rsidDel="00534FF7">
          <w:delText>número</w:delText>
        </w:r>
        <w:r w:rsidDel="00534FF7">
          <w:delText xml:space="preserve"> do dia da semana menos um, essencialmente devolvendo sempre a data do </w:delText>
        </w:r>
        <w:r w:rsidR="00C512DE" w:rsidDel="00534FF7">
          <w:delText>início</w:delText>
        </w:r>
        <w:r w:rsidDel="00534FF7">
          <w:delText xml:space="preserve"> da semana</w:delText>
        </w:r>
        <w:r w:rsidR="005D132B" w:rsidDel="00534FF7">
          <w:delText>.</w:delText>
        </w:r>
        <w:r w:rsidDel="00534FF7">
          <w:delText xml:space="preserve"> </w:delText>
        </w:r>
        <w:r w:rsidR="005D132B" w:rsidDel="00534FF7">
          <w:delText>J</w:delText>
        </w:r>
        <w:r w:rsidDel="00534FF7">
          <w:delText>á a segunda data só envolve adicionar 5 dias a data inicial.</w:delText>
        </w:r>
      </w:del>
    </w:p>
    <w:p w14:paraId="559EE114" w14:textId="394EA078" w:rsidR="0016781A" w:rsidRDefault="0016781A" w:rsidP="00534FF7">
      <w:pPr>
        <w:pPrChange w:id="1721" w:author="Diogo Aires" w:date="2018-07-14T21:53:00Z">
          <w:pPr/>
        </w:pPrChange>
      </w:pPr>
      <w:r>
        <w:t xml:space="preserve">Tendo as duas datas, </w:t>
      </w:r>
      <w:r w:rsidR="005D132B">
        <w:t xml:space="preserve">são </w:t>
      </w:r>
      <w:r w:rsidR="000D47EA">
        <w:t>obtidas</w:t>
      </w:r>
      <w:r w:rsidR="005D132B">
        <w:t xml:space="preserve"> todas estâ</w:t>
      </w:r>
      <w:r>
        <w:t xml:space="preserve">ncias de </w:t>
      </w:r>
      <w:r w:rsidRPr="005D132B">
        <w:rPr>
          <w:i/>
        </w:rPr>
        <w:t>Events</w:t>
      </w:r>
      <w:r>
        <w:t xml:space="preserve"> em que o utilizador atual participa, dentro das duas datas,</w:t>
      </w:r>
      <w:r w:rsidR="005D132B">
        <w:t xml:space="preserve"> inclusive para ambas</w:t>
      </w:r>
      <w:r>
        <w:t xml:space="preserve">. Para cada evento obtido, é criado um </w:t>
      </w:r>
      <w:r w:rsidRPr="005D132B">
        <w:rPr>
          <w:i/>
        </w:rPr>
        <w:t>FullCalendarEvent</w:t>
      </w:r>
      <w:r>
        <w:t xml:space="preserve"> com a informação do </w:t>
      </w:r>
      <w:r w:rsidRPr="005D132B">
        <w:rPr>
          <w:i/>
        </w:rPr>
        <w:t>Event</w:t>
      </w:r>
      <w:r>
        <w:t xml:space="preserve"> do ciclo, que é adicionado a lista que a </w:t>
      </w:r>
      <w:r w:rsidRPr="005D132B">
        <w:rPr>
          <w:i/>
        </w:rPr>
        <w:t>FormEventsWeek</w:t>
      </w:r>
      <w:r>
        <w:t xml:space="preserve"> devolve.</w:t>
      </w:r>
    </w:p>
    <w:p w14:paraId="063C3E8D" w14:textId="1E40CD3D" w:rsidR="00FD7891" w:rsidRDefault="00FD7891" w:rsidP="00F26817">
      <w:r>
        <w:t xml:space="preserve">Por </w:t>
      </w:r>
      <w:r w:rsidR="000C210B">
        <w:t>último</w:t>
      </w:r>
      <w:r>
        <w:t xml:space="preserve"> deve ser verificado o que ocorre quando um utilizador interage com o calendário da semana. Para tal existe a </w:t>
      </w:r>
      <w:r w:rsidR="00F26817">
        <w:rPr>
          <w:i/>
        </w:rPr>
        <w:t>action</w:t>
      </w:r>
      <w:r w:rsidR="005D132B">
        <w:t xml:space="preserve"> do</w:t>
      </w:r>
      <w:r>
        <w:t xml:space="preserve"> </w:t>
      </w:r>
      <w:r w:rsidR="007732B7">
        <w:fldChar w:fldCharType="begin"/>
      </w:r>
      <w:r w:rsidR="007732B7">
        <w:instrText xml:space="preserve"> REF _Ref517476855 \h </w:instrText>
      </w:r>
      <w:r w:rsidR="007732B7">
        <w:fldChar w:fldCharType="separate"/>
      </w:r>
      <w:r w:rsidR="00B73B54">
        <w:t xml:space="preserve">Código </w:t>
      </w:r>
      <w:r w:rsidR="00B73B54">
        <w:rPr>
          <w:noProof/>
        </w:rPr>
        <w:t>11</w:t>
      </w:r>
      <w:r w:rsidR="007732B7">
        <w:fldChar w:fldCharType="end"/>
      </w:r>
      <w:r>
        <w:t xml:space="preserve">, que esta associada a característica </w:t>
      </w:r>
      <w:r w:rsidRPr="005D132B">
        <w:rPr>
          <w:i/>
        </w:rPr>
        <w:t>OnNotify</w:t>
      </w:r>
      <w:r>
        <w:t xml:space="preserve"> do calendário semana</w:t>
      </w:r>
      <w:r w:rsidR="0016781A">
        <w:t>l</w:t>
      </w:r>
      <w:r>
        <w:t xml:space="preserve">. </w:t>
      </w:r>
    </w:p>
    <w:p w14:paraId="7E8522F0" w14:textId="77777777" w:rsidR="007732B7" w:rsidRDefault="00FD7891" w:rsidP="007732B7">
      <w:pPr>
        <w:pStyle w:val="imagens"/>
      </w:pPr>
      <w:r>
        <w:drawing>
          <wp:inline distT="0" distB="0" distL="0" distR="0" wp14:anchorId="713FF6EE" wp14:editId="3DF1091D">
            <wp:extent cx="5400040" cy="3600027"/>
            <wp:effectExtent l="0" t="0" r="0" b="635"/>
            <wp:docPr id="48" name="Imagem 48" descr="C:\Users\Diogo\AppData\Local\Microsoft\Windows\INetCache\Content.Word\OnNotifyWee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iogo\AppData\Local\Microsoft\Windows\INetCache\Content.Word\OnNotifyWeek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00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8644A" w14:textId="768D5281" w:rsidR="00FD7891" w:rsidRDefault="007732B7" w:rsidP="007732B7">
      <w:pPr>
        <w:pStyle w:val="Legenda"/>
      </w:pPr>
      <w:bookmarkStart w:id="1722" w:name="_Ref517476855"/>
      <w:bookmarkStart w:id="1723" w:name="_Toc519372355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11</w:t>
      </w:r>
      <w:r w:rsidR="00FA37B9">
        <w:rPr>
          <w:noProof/>
        </w:rPr>
        <w:fldChar w:fldCharType="end"/>
      </w:r>
      <w:bookmarkEnd w:id="1722"/>
      <w:r>
        <w:t xml:space="preserve"> - </w:t>
      </w:r>
      <w:r w:rsidR="00C512DE">
        <w:t>Início</w:t>
      </w:r>
      <w:r w:rsidRPr="00EB5050">
        <w:t xml:space="preserve"> de criação de um </w:t>
      </w:r>
      <w:r w:rsidRPr="000D47EA">
        <w:rPr>
          <w:i/>
        </w:rPr>
        <w:t>Event</w:t>
      </w:r>
      <w:r w:rsidRPr="00EB5050">
        <w:t xml:space="preserve">, ou escolha de um </w:t>
      </w:r>
      <w:r w:rsidRPr="005D132B">
        <w:rPr>
          <w:i/>
        </w:rPr>
        <w:t>Event</w:t>
      </w:r>
      <w:r w:rsidRPr="00EB5050">
        <w:t xml:space="preserve"> existente</w:t>
      </w:r>
      <w:bookmarkEnd w:id="1723"/>
    </w:p>
    <w:p w14:paraId="1084B615" w14:textId="64E1E803" w:rsidR="00EC0A64" w:rsidRDefault="00F26817" w:rsidP="003B0019">
      <w:r>
        <w:t xml:space="preserve">Esta </w:t>
      </w:r>
      <w:r>
        <w:rPr>
          <w:i/>
        </w:rPr>
        <w:t>action</w:t>
      </w:r>
      <w:r>
        <w:t xml:space="preserve"> começa por verificar que interação ocorreu entre utilizador e calendário. Se um evento já estabelecido foi pressionado, então é aberta a </w:t>
      </w:r>
      <w:r w:rsidR="00F111C6">
        <w:t>página</w:t>
      </w:r>
      <w:r>
        <w:t xml:space="preserve"> que demonstra o ev</w:t>
      </w:r>
      <w:r w:rsidR="003B0019">
        <w:t xml:space="preserve">ento duma forma mais detalhada. </w:t>
      </w:r>
    </w:p>
    <w:p w14:paraId="328F8211" w14:textId="19F2EC28" w:rsidR="00F26817" w:rsidRDefault="00F26817" w:rsidP="003B0019">
      <w:r>
        <w:lastRenderedPageBreak/>
        <w:t>Caso o utilizador cri</w:t>
      </w:r>
      <w:r w:rsidR="005D132B">
        <w:t>e</w:t>
      </w:r>
      <w:r>
        <w:t xml:space="preserve"> um bloco</w:t>
      </w:r>
      <w:r w:rsidR="00EC0A64">
        <w:t>,</w:t>
      </w:r>
      <w:r>
        <w:t xml:space="preserve"> por </w:t>
      </w:r>
      <w:r w:rsidRPr="00F26817">
        <w:rPr>
          <w:i/>
        </w:rPr>
        <w:t>click and drag</w:t>
      </w:r>
      <w:r>
        <w:t xml:space="preserve">, um </w:t>
      </w:r>
      <w:r w:rsidRPr="005D132B">
        <w:rPr>
          <w:i/>
        </w:rPr>
        <w:t>Event</w:t>
      </w:r>
      <w:r>
        <w:t xml:space="preserve"> é criado baseado no bloco criado. Mas primeiro é verificado se o bloco pode ser produzido, sendo que o bloco pode ser criado num dia que já passou ou no dia </w:t>
      </w:r>
      <w:r w:rsidR="00FB6367">
        <w:t>atual,</w:t>
      </w:r>
      <w:r>
        <w:t xml:space="preserve"> mas numa hora que já passou</w:t>
      </w:r>
      <w:r w:rsidR="005D132B">
        <w:t>.</w:t>
      </w:r>
      <w:r>
        <w:t xml:space="preserve"> </w:t>
      </w:r>
      <w:r w:rsidR="005D132B">
        <w:t>C</w:t>
      </w:r>
      <w:r>
        <w:t xml:space="preserve">aso um destes </w:t>
      </w:r>
      <w:r w:rsidR="005D132B">
        <w:t>aconteça</w:t>
      </w:r>
      <w:r>
        <w:t xml:space="preserve"> então é levantado uma exceção.</w:t>
      </w:r>
    </w:p>
    <w:p w14:paraId="467D9872" w14:textId="63BF90C2" w:rsidR="00F26817" w:rsidRDefault="00F26817" w:rsidP="00F26817">
      <w:r>
        <w:t xml:space="preserve"> Caso o </w:t>
      </w:r>
      <w:r w:rsidRPr="005D132B">
        <w:rPr>
          <w:i/>
        </w:rPr>
        <w:t>Event</w:t>
      </w:r>
      <w:r>
        <w:t xml:space="preserve"> não </w:t>
      </w:r>
      <w:r w:rsidR="000D47EA">
        <w:t>o</w:t>
      </w:r>
      <w:r w:rsidR="00EC0A64">
        <w:t>corra no</w:t>
      </w:r>
      <w:r w:rsidR="007736A2">
        <w:t xml:space="preserve"> passado</w:t>
      </w:r>
      <w:r>
        <w:t xml:space="preserve"> </w:t>
      </w:r>
      <w:r w:rsidR="000D47EA">
        <w:t xml:space="preserve">são verificadas </w:t>
      </w:r>
      <w:r>
        <w:t xml:space="preserve">três possibilidades de </w:t>
      </w:r>
      <w:r w:rsidR="007736A2">
        <w:t>interseção</w:t>
      </w:r>
      <w:r>
        <w:t xml:space="preserve"> entre o novo evento e eventos já estabelecidos. Para tal é </w:t>
      </w:r>
      <w:r w:rsidR="00FB6367">
        <w:t>obtido</w:t>
      </w:r>
      <w:r>
        <w:t xml:space="preserve"> todos os </w:t>
      </w:r>
      <w:r w:rsidRPr="005D132B">
        <w:rPr>
          <w:i/>
        </w:rPr>
        <w:t>Events</w:t>
      </w:r>
      <w:r>
        <w:t xml:space="preserve"> que ocorre</w:t>
      </w:r>
      <w:r w:rsidR="007736A2">
        <w:t>m no dia do evento a adicionar e é verificado se:</w:t>
      </w:r>
    </w:p>
    <w:p w14:paraId="4B346416" w14:textId="00B93239" w:rsidR="00E32165" w:rsidRDefault="00EC0A64" w:rsidP="00E8633D">
      <w:pPr>
        <w:pStyle w:val="PargrafodaLista"/>
        <w:numPr>
          <w:ilvl w:val="0"/>
          <w:numId w:val="20"/>
        </w:numPr>
        <w:ind w:left="714" w:hanging="357"/>
      </w:pPr>
      <w:r>
        <w:t>O</w:t>
      </w:r>
      <w:r w:rsidR="003B0019">
        <w:t xml:space="preserve"> novo evento tem o </w:t>
      </w:r>
      <w:r w:rsidR="00C512DE">
        <w:t>início</w:t>
      </w:r>
      <w:r w:rsidR="003B0019">
        <w:t xml:space="preserve"> entre o </w:t>
      </w:r>
      <w:r w:rsidR="00C512DE">
        <w:t>início</w:t>
      </w:r>
      <w:r w:rsidR="003B0019">
        <w:t xml:space="preserve"> e fim de evento já existente, com o fim fora</w:t>
      </w:r>
      <w:r w:rsidR="004E12C8">
        <w:t>;</w:t>
      </w:r>
      <w:r w:rsidR="003B0019">
        <w:t xml:space="preserve"> </w:t>
      </w:r>
      <w:r w:rsidR="00E32165">
        <w:t xml:space="preserve"> </w:t>
      </w:r>
    </w:p>
    <w:p w14:paraId="22FB3F3A" w14:textId="5BC86600" w:rsidR="00E32165" w:rsidRDefault="00EC0A64" w:rsidP="00E8633D">
      <w:pPr>
        <w:pStyle w:val="PargrafodaLista"/>
        <w:numPr>
          <w:ilvl w:val="0"/>
          <w:numId w:val="20"/>
        </w:numPr>
        <w:ind w:left="714" w:hanging="357"/>
      </w:pPr>
      <w:r>
        <w:t>O</w:t>
      </w:r>
      <w:r w:rsidR="003B0019">
        <w:t xml:space="preserve"> novo evento tem o fim entre o </w:t>
      </w:r>
      <w:r w:rsidR="00C512DE">
        <w:t>início</w:t>
      </w:r>
      <w:r w:rsidR="003B0019">
        <w:t xml:space="preserve"> e fim de evento já existente, com o </w:t>
      </w:r>
      <w:r w:rsidR="00C512DE">
        <w:t>início</w:t>
      </w:r>
      <w:r w:rsidR="003B0019">
        <w:t xml:space="preserve"> fora</w:t>
      </w:r>
      <w:r w:rsidR="004E12C8">
        <w:t>;</w:t>
      </w:r>
      <w:r w:rsidR="003B0019">
        <w:t xml:space="preserve">  </w:t>
      </w:r>
    </w:p>
    <w:p w14:paraId="03C237F6" w14:textId="2067DE99" w:rsidR="00F26817" w:rsidRDefault="00EC0A64" w:rsidP="00E8633D">
      <w:pPr>
        <w:pStyle w:val="PargrafodaLista"/>
        <w:numPr>
          <w:ilvl w:val="0"/>
          <w:numId w:val="20"/>
        </w:numPr>
        <w:ind w:left="714" w:hanging="357"/>
      </w:pPr>
      <w:r>
        <w:t>O</w:t>
      </w:r>
      <w:r w:rsidR="003B0019">
        <w:t xml:space="preserve"> </w:t>
      </w:r>
      <w:r w:rsidR="00C512DE">
        <w:t>início</w:t>
      </w:r>
      <w:r w:rsidR="003B0019">
        <w:t xml:space="preserve"> do novo evento acontece antes do </w:t>
      </w:r>
      <w:r w:rsidR="00C512DE">
        <w:t>início</w:t>
      </w:r>
      <w:r w:rsidR="003B0019">
        <w:t xml:space="preserve"> de um evento e o fim depois do fim do mesmo evento</w:t>
      </w:r>
      <w:r w:rsidR="004E12C8">
        <w:t>.</w:t>
      </w:r>
    </w:p>
    <w:p w14:paraId="2AF38FD6" w14:textId="22D459ED" w:rsidR="00EC0A64" w:rsidRPr="00F26817" w:rsidRDefault="00F26817" w:rsidP="00EC0A64">
      <w:r>
        <w:t>Caso nenhuma interferência ocorr</w:t>
      </w:r>
      <w:r w:rsidR="005D132B">
        <w:t>a,</w:t>
      </w:r>
      <w:r>
        <w:t xml:space="preserve"> </w:t>
      </w:r>
      <w:r w:rsidR="00E315C0">
        <w:t xml:space="preserve">então o utilizador pode ser redirecionado </w:t>
      </w:r>
      <w:r w:rsidR="00387E36">
        <w:t xml:space="preserve">a </w:t>
      </w:r>
      <w:r w:rsidR="00F111C6">
        <w:t>página</w:t>
      </w:r>
      <w:r w:rsidR="00387E36">
        <w:t xml:space="preserve"> que o permite criar o </w:t>
      </w:r>
      <w:r w:rsidR="00387E36" w:rsidRPr="005D132B">
        <w:rPr>
          <w:i/>
        </w:rPr>
        <w:t>Event</w:t>
      </w:r>
      <w:r w:rsidR="00387E36">
        <w:t xml:space="preserve">, cujas </w:t>
      </w:r>
      <w:r w:rsidR="000F47EF">
        <w:t>ações</w:t>
      </w:r>
      <w:r w:rsidR="00387E36">
        <w:t xml:space="preserve"> são verificadas na subsessão seguinte.</w:t>
      </w:r>
      <w:r w:rsidR="00E315C0">
        <w:t xml:space="preserve"> </w:t>
      </w:r>
    </w:p>
    <w:p w14:paraId="3ACBDC6C" w14:textId="59EEAA72" w:rsidR="00FD7891" w:rsidRPr="00E8633D" w:rsidRDefault="009904B7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724" w:name="_Toc519372203"/>
      <w:r w:rsidRPr="00E8633D">
        <w:rPr>
          <w:sz w:val="22"/>
        </w:rPr>
        <w:t>Adicionar Evento</w:t>
      </w:r>
      <w:bookmarkEnd w:id="1724"/>
    </w:p>
    <w:p w14:paraId="6379D635" w14:textId="6C336989" w:rsidR="009C5A65" w:rsidRDefault="003B0019" w:rsidP="006567AA">
      <w:pPr>
        <w:ind w:firstLine="0"/>
      </w:pPr>
      <w:r>
        <w:t xml:space="preserve">Os colaboradores têm acesso a uma </w:t>
      </w:r>
      <w:r w:rsidR="00F111C6">
        <w:t>página</w:t>
      </w:r>
      <w:r>
        <w:t xml:space="preserve"> que permite</w:t>
      </w:r>
      <w:r w:rsidR="00FD7891">
        <w:t xml:space="preserve"> introduzir um novo </w:t>
      </w:r>
      <w:r w:rsidR="00FD7891" w:rsidRPr="005D132B">
        <w:rPr>
          <w:i/>
        </w:rPr>
        <w:t>Event</w:t>
      </w:r>
      <w:r w:rsidR="008D2D89">
        <w:t>,</w:t>
      </w:r>
      <w:r w:rsidR="00FD7891">
        <w:t xml:space="preserve"> </w:t>
      </w:r>
      <w:r w:rsidR="005D132B">
        <w:t>que ocorrerá</w:t>
      </w:r>
      <w:r w:rsidR="00FD7891" w:rsidRPr="00CA1522">
        <w:t xml:space="preserve"> na data e tempos que a </w:t>
      </w:r>
      <w:r w:rsidR="00F111C6">
        <w:t>página</w:t>
      </w:r>
      <w:r w:rsidR="00FD7891" w:rsidRPr="00CA1522">
        <w:t xml:space="preserve"> recebe como paramentos de entrada. </w:t>
      </w:r>
      <w:r w:rsidR="00FD7891">
        <w:t xml:space="preserve">A única </w:t>
      </w:r>
      <w:r w:rsidR="003827C1">
        <w:rPr>
          <w:i/>
        </w:rPr>
        <w:t>action</w:t>
      </w:r>
      <w:r w:rsidR="00FD7891">
        <w:t xml:space="preserve"> a notar</w:t>
      </w:r>
      <w:r w:rsidR="00A9514C">
        <w:t xml:space="preserve"> desta </w:t>
      </w:r>
      <w:r w:rsidR="00F111C6">
        <w:t>página</w:t>
      </w:r>
      <w:r w:rsidR="00A9514C">
        <w:t>,</w:t>
      </w:r>
      <w:r w:rsidR="00FD7891">
        <w:t xml:space="preserve"> </w:t>
      </w:r>
      <w:r w:rsidR="00A9514C">
        <w:t>é</w:t>
      </w:r>
      <w:r w:rsidR="00FD7891">
        <w:t xml:space="preserve"> a associada a criação do </w:t>
      </w:r>
      <w:r w:rsidR="00FD7891" w:rsidRPr="005D132B">
        <w:rPr>
          <w:i/>
        </w:rPr>
        <w:t>Event</w:t>
      </w:r>
      <w:ins w:id="1725" w:author="Diogo Aires" w:date="2018-07-14T21:57:00Z">
        <w:r w:rsidR="00AD2E7C">
          <w:t>.</w:t>
        </w:r>
      </w:ins>
      <w:del w:id="1726" w:author="Diogo Aires" w:date="2018-07-14T21:57:00Z">
        <w:r w:rsidR="00FD7891" w:rsidDel="00AD2E7C">
          <w:delText xml:space="preserve">, que em si só é notável devido a sua utilização de um </w:delText>
        </w:r>
        <w:r w:rsidR="00B4458F" w:rsidRPr="00B4458F" w:rsidDel="00AD2E7C">
          <w:rPr>
            <w:i/>
          </w:rPr>
          <w:delText>Pop-up</w:delText>
        </w:r>
        <w:r w:rsidR="003827C1" w:rsidDel="00AD2E7C">
          <w:delText xml:space="preserve">.  </w:delText>
        </w:r>
      </w:del>
    </w:p>
    <w:p w14:paraId="18646780" w14:textId="66698AF3" w:rsidR="00FD7891" w:rsidRDefault="008D2D89" w:rsidP="009C5A65">
      <w:r>
        <w:t xml:space="preserve">Depois de um colaborador definir certa características essenciais do </w:t>
      </w:r>
      <w:r w:rsidRPr="005D132B">
        <w:rPr>
          <w:i/>
        </w:rPr>
        <w:t>Event</w:t>
      </w:r>
      <w:r w:rsidR="00876FA1">
        <w:t xml:space="preserve">, </w:t>
      </w:r>
      <w:r w:rsidR="00FD7891">
        <w:t xml:space="preserve">o mesmo pode </w:t>
      </w:r>
      <w:r w:rsidR="009C5A65">
        <w:t>utiliza</w:t>
      </w:r>
      <w:r w:rsidR="005D132B">
        <w:t>r</w:t>
      </w:r>
      <w:r w:rsidR="00FD7891">
        <w:t xml:space="preserve"> o botão de </w:t>
      </w:r>
      <w:r w:rsidR="00FD7891" w:rsidRPr="00FB6367">
        <w:rPr>
          <w:i/>
        </w:rPr>
        <w:t>Add</w:t>
      </w:r>
      <w:r w:rsidR="00FD7891">
        <w:t xml:space="preserve"> que enfoca um </w:t>
      </w:r>
      <w:r w:rsidR="00B4458F" w:rsidRPr="00B4458F">
        <w:rPr>
          <w:i/>
        </w:rPr>
        <w:t>Pop-up</w:t>
      </w:r>
      <w:r w:rsidR="00FD7891">
        <w:t xml:space="preserve"> onde é possível selecionar uma localização, a única característica comum a todos os </w:t>
      </w:r>
      <w:r w:rsidR="00FD7891" w:rsidRPr="005D132B">
        <w:rPr>
          <w:i/>
        </w:rPr>
        <w:t>Events</w:t>
      </w:r>
      <w:r w:rsidR="00FD7891">
        <w:t xml:space="preserve"> ainda a definir.  Quando o mesmo é selecionado a </w:t>
      </w:r>
      <w:r w:rsidR="00A9514C">
        <w:rPr>
          <w:i/>
        </w:rPr>
        <w:t>action</w:t>
      </w:r>
      <w:r w:rsidR="000D47EA">
        <w:t xml:space="preserve"> verificada no</w:t>
      </w:r>
      <w:r w:rsidR="00FD7891">
        <w:t xml:space="preserve"> </w:t>
      </w:r>
      <w:r w:rsidR="007732B7">
        <w:fldChar w:fldCharType="begin"/>
      </w:r>
      <w:r w:rsidR="007732B7">
        <w:instrText xml:space="preserve"> REF _Ref517477744 \h </w:instrText>
      </w:r>
      <w:r w:rsidR="007732B7">
        <w:fldChar w:fldCharType="separate"/>
      </w:r>
      <w:r w:rsidR="00B73B54">
        <w:t xml:space="preserve">Código </w:t>
      </w:r>
      <w:r w:rsidR="00B73B54">
        <w:rPr>
          <w:noProof/>
        </w:rPr>
        <w:t>12</w:t>
      </w:r>
      <w:r w:rsidR="007732B7">
        <w:fldChar w:fldCharType="end"/>
      </w:r>
      <w:r w:rsidR="00A9514C">
        <w:t xml:space="preserve"> ocorre.</w:t>
      </w:r>
    </w:p>
    <w:p w14:paraId="0CB0AA9D" w14:textId="63DC9CC9" w:rsidR="007732B7" w:rsidRDefault="00DA1328" w:rsidP="007732B7">
      <w:pPr>
        <w:keepNext/>
        <w:ind w:firstLine="0"/>
      </w:pPr>
      <w:r>
        <w:rPr>
          <w:noProof/>
        </w:rPr>
        <w:drawing>
          <wp:inline distT="0" distB="0" distL="0" distR="0" wp14:anchorId="7B6E8883" wp14:editId="6C5497DF">
            <wp:extent cx="5674372" cy="2743200"/>
            <wp:effectExtent l="0" t="0" r="2540" b="0"/>
            <wp:docPr id="168" name="Imagem 168" descr="C:\Users\Diogo\AppData\Local\Microsoft\Windows\INetCache\Content.Word\new 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iogo\AppData\Local\Microsoft\Windows\INetCache\Content.Word\new event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623" cy="2748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3513F" w14:textId="4FCE4CF7" w:rsidR="00FD7891" w:rsidRDefault="007732B7" w:rsidP="007732B7">
      <w:pPr>
        <w:pStyle w:val="Legenda"/>
      </w:pPr>
      <w:bookmarkStart w:id="1727" w:name="_Ref517477744"/>
      <w:bookmarkStart w:id="1728" w:name="_Toc519372356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12</w:t>
      </w:r>
      <w:r w:rsidR="00FA37B9">
        <w:rPr>
          <w:noProof/>
        </w:rPr>
        <w:fldChar w:fldCharType="end"/>
      </w:r>
      <w:bookmarkEnd w:id="1727"/>
      <w:r>
        <w:t xml:space="preserve"> - </w:t>
      </w:r>
      <w:r w:rsidRPr="009E5F1B">
        <w:t>Adição de um novo Event</w:t>
      </w:r>
      <w:bookmarkEnd w:id="1728"/>
    </w:p>
    <w:p w14:paraId="69F10B88" w14:textId="18C46E96" w:rsidR="009C5A65" w:rsidRDefault="009C5A65" w:rsidP="007736A2">
      <w:r>
        <w:lastRenderedPageBreak/>
        <w:t xml:space="preserve">A </w:t>
      </w:r>
      <w:r>
        <w:rPr>
          <w:i/>
        </w:rPr>
        <w:t xml:space="preserve">action </w:t>
      </w:r>
      <w:r>
        <w:t xml:space="preserve">começa por obter a localidade escolhida pelo colaborador, a mensagem do </w:t>
      </w:r>
      <w:r w:rsidR="00B4458F" w:rsidRPr="00B4458F">
        <w:rPr>
          <w:i/>
        </w:rPr>
        <w:t>Pop-up</w:t>
      </w:r>
      <w:ins w:id="1729" w:author="Diogo Aires" w:date="2018-07-14T21:57:00Z">
        <w:r w:rsidR="00DB714E">
          <w:rPr>
            <w:i/>
          </w:rPr>
          <w:t>,</w:t>
        </w:r>
      </w:ins>
      <w:r>
        <w:t xml:space="preserve"> que é utilizada para definir a </w:t>
      </w:r>
      <w:r w:rsidRPr="005D132B">
        <w:rPr>
          <w:i/>
        </w:rPr>
        <w:t>Location</w:t>
      </w:r>
      <w:r>
        <w:t xml:space="preserve"> do </w:t>
      </w:r>
      <w:r w:rsidRPr="005D132B">
        <w:rPr>
          <w:i/>
        </w:rPr>
        <w:t>Event</w:t>
      </w:r>
      <w:r>
        <w:t xml:space="preserve"> a adicionar, cujos outros campos são depois declarados em função de outras informações estabelecidas pelo colaborador.</w:t>
      </w:r>
    </w:p>
    <w:p w14:paraId="2ECDFCBA" w14:textId="78E1D268" w:rsidR="00FD7891" w:rsidRPr="004C713C" w:rsidRDefault="00D77CB1" w:rsidP="00D77CB1">
      <w:r>
        <w:t xml:space="preserve">Todos os participantes do </w:t>
      </w:r>
      <w:r w:rsidRPr="005D132B">
        <w:rPr>
          <w:i/>
        </w:rPr>
        <w:t>Event</w:t>
      </w:r>
      <w:r>
        <w:t xml:space="preserve">, </w:t>
      </w:r>
      <w:r w:rsidR="005D132B">
        <w:t>com exceção</w:t>
      </w:r>
      <w:r>
        <w:t xml:space="preserve"> o responsável, são i</w:t>
      </w:r>
      <w:r w:rsidR="005D132B">
        <w:t xml:space="preserve">nformados do evento por </w:t>
      </w:r>
      <w:r w:rsidR="00DA1328" w:rsidRPr="000D47EA">
        <w:rPr>
          <w:i/>
        </w:rPr>
        <w:t>emai</w:t>
      </w:r>
      <w:r w:rsidR="005D132B" w:rsidRPr="000D47EA">
        <w:rPr>
          <w:i/>
        </w:rPr>
        <w:t>l</w:t>
      </w:r>
      <w:r w:rsidR="00DA1328">
        <w:t>, co</w:t>
      </w:r>
      <w:r w:rsidR="005D01B2">
        <w:t>mo</w:t>
      </w:r>
      <w:r w:rsidR="00DA1328">
        <w:t xml:space="preserve"> também, no caso de </w:t>
      </w:r>
      <w:r w:rsidR="00CE11BE">
        <w:t xml:space="preserve">candidatos, </w:t>
      </w:r>
      <w:del w:id="1730" w:author="Diogo Aires" w:date="2018-07-14T21:58:00Z">
        <w:r w:rsidR="00CE11BE" w:rsidDel="00DB714E">
          <w:delText xml:space="preserve">são notificados </w:delText>
        </w:r>
      </w:del>
      <w:r w:rsidR="00CE11BE">
        <w:t xml:space="preserve">pelas notificações da aplicação </w:t>
      </w:r>
      <w:r w:rsidR="004845D2" w:rsidRPr="004845D2">
        <w:rPr>
          <w:i/>
        </w:rPr>
        <w:t>mobile</w:t>
      </w:r>
      <w:r w:rsidR="00CE11BE">
        <w:t>.</w:t>
      </w:r>
    </w:p>
    <w:p w14:paraId="2F653C92" w14:textId="7CA6C77B" w:rsidR="00FD7891" w:rsidRPr="00E8633D" w:rsidRDefault="00CE3D6E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731" w:name="_Toc519372204"/>
      <w:r w:rsidRPr="00E8633D">
        <w:rPr>
          <w:sz w:val="22"/>
        </w:rPr>
        <w:t>Adicionar Oferta</w:t>
      </w:r>
      <w:bookmarkEnd w:id="1731"/>
    </w:p>
    <w:p w14:paraId="59D16E13" w14:textId="024F4E91" w:rsidR="00FD7891" w:rsidRDefault="00CB47FA" w:rsidP="00FD7891">
      <w:pPr>
        <w:ind w:firstLine="0"/>
      </w:pPr>
      <w:r>
        <w:t xml:space="preserve">A aplicação inclui uma </w:t>
      </w:r>
      <w:r w:rsidR="00F111C6">
        <w:t>página</w:t>
      </w:r>
      <w:r>
        <w:t>, acessível unicamente a colaboradores, que</w:t>
      </w:r>
      <w:r w:rsidR="00FD7891">
        <w:t xml:space="preserve"> permite </w:t>
      </w:r>
      <w:r>
        <w:t>a introdução de</w:t>
      </w:r>
      <w:r w:rsidR="00FD7891">
        <w:t xml:space="preserve"> uma nova vaga, definind</w:t>
      </w:r>
      <w:r w:rsidR="005D132B">
        <w:t>o os diferentes passos do mesmo</w:t>
      </w:r>
      <w:r w:rsidR="00FD7891">
        <w:t xml:space="preserve"> incluindo o formulário de cada e as </w:t>
      </w:r>
      <w:r w:rsidR="0044320C">
        <w:t>várias</w:t>
      </w:r>
      <w:r w:rsidR="00FD7891">
        <w:t xml:space="preserve"> ferramentas e linguagens cujo conhecimento é indispensável para o cargo anunciado pela vaga. A única ação a notar desta </w:t>
      </w:r>
      <w:r w:rsidR="00F111C6">
        <w:t>página</w:t>
      </w:r>
      <w:r w:rsidR="005D132B">
        <w:t xml:space="preserve"> é </w:t>
      </w:r>
      <w:r w:rsidR="00FD7891">
        <w:t xml:space="preserve">que </w:t>
      </w:r>
      <w:r w:rsidR="005D132B">
        <w:t xml:space="preserve">a mesma </w:t>
      </w:r>
      <w:r w:rsidR="00FD7891">
        <w:t xml:space="preserve">permite adicionar a nova vaga em si, que pode ser verificada </w:t>
      </w:r>
      <w:r w:rsidR="007732B7">
        <w:t xml:space="preserve">no </w:t>
      </w:r>
      <w:r w:rsidR="007732B7">
        <w:fldChar w:fldCharType="begin"/>
      </w:r>
      <w:r w:rsidR="007732B7">
        <w:instrText xml:space="preserve"> REF _Ref517477772 \h </w:instrText>
      </w:r>
      <w:r w:rsidR="007732B7">
        <w:fldChar w:fldCharType="separate"/>
      </w:r>
      <w:r w:rsidR="00B73B54">
        <w:t xml:space="preserve">Código </w:t>
      </w:r>
      <w:r w:rsidR="00B73B54">
        <w:rPr>
          <w:noProof/>
        </w:rPr>
        <w:t>13</w:t>
      </w:r>
      <w:r w:rsidR="007732B7">
        <w:fldChar w:fldCharType="end"/>
      </w:r>
      <w:r w:rsidR="00FD7891">
        <w:t>.</w:t>
      </w:r>
    </w:p>
    <w:p w14:paraId="0EB6A8EF" w14:textId="77777777" w:rsidR="007732B7" w:rsidRDefault="00FD7891" w:rsidP="002A3BE6">
      <w:pPr>
        <w:pStyle w:val="imagens"/>
        <w:pPrChange w:id="1732" w:author="Diogo Aires" w:date="2018-07-14T21:58:00Z">
          <w:pPr>
            <w:keepNext/>
            <w:ind w:firstLine="0"/>
            <w:jc w:val="center"/>
          </w:pPr>
        </w:pPrChange>
      </w:pPr>
      <w:r>
        <w:drawing>
          <wp:inline distT="0" distB="0" distL="0" distR="0" wp14:anchorId="78D58206" wp14:editId="72C17155">
            <wp:extent cx="4271230" cy="3259828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152" cy="3276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8C237" w14:textId="5153B82D" w:rsidR="00FD7891" w:rsidRDefault="007732B7" w:rsidP="007732B7">
      <w:pPr>
        <w:pStyle w:val="Legenda"/>
      </w:pPr>
      <w:bookmarkStart w:id="1733" w:name="_Ref517477772"/>
      <w:bookmarkStart w:id="1734" w:name="_Toc519372357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13</w:t>
      </w:r>
      <w:r w:rsidR="00FA37B9">
        <w:rPr>
          <w:noProof/>
        </w:rPr>
        <w:fldChar w:fldCharType="end"/>
      </w:r>
      <w:bookmarkEnd w:id="1733"/>
      <w:r>
        <w:t xml:space="preserve"> - </w:t>
      </w:r>
      <w:r w:rsidRPr="000E584E">
        <w:t xml:space="preserve">Adição de </w:t>
      </w:r>
      <w:r w:rsidRPr="005D132B">
        <w:rPr>
          <w:i/>
        </w:rPr>
        <w:t>Vacancy</w:t>
      </w:r>
      <w:bookmarkEnd w:id="1734"/>
    </w:p>
    <w:p w14:paraId="14517C54" w14:textId="0B2F97EF" w:rsidR="00FD7891" w:rsidRDefault="00FD7891" w:rsidP="004E6160">
      <w:r>
        <w:t xml:space="preserve">Nesta ação, depois de ser criada a </w:t>
      </w:r>
      <w:r w:rsidR="00F111C6">
        <w:t>instância</w:t>
      </w:r>
      <w:r>
        <w:t xml:space="preserve"> de </w:t>
      </w:r>
      <w:r w:rsidRPr="005D132B">
        <w:rPr>
          <w:i/>
        </w:rPr>
        <w:t>Vacancy</w:t>
      </w:r>
      <w:r>
        <w:t xml:space="preserve"> que representa a </w:t>
      </w:r>
      <w:r w:rsidR="00CB47FA">
        <w:t>oferta</w:t>
      </w:r>
      <w:r>
        <w:t xml:space="preserve"> a adicionar, </w:t>
      </w:r>
      <w:r w:rsidR="005D132B">
        <w:t>são</w:t>
      </w:r>
      <w:r>
        <w:t xml:space="preserve"> e</w:t>
      </w:r>
      <w:r w:rsidR="004E6160">
        <w:t>xecutado</w:t>
      </w:r>
      <w:r w:rsidR="005D132B">
        <w:t>s</w:t>
      </w:r>
      <w:r w:rsidR="004E6160">
        <w:t xml:space="preserve"> três ciclos diferentes. </w:t>
      </w:r>
      <w:r w:rsidR="009B25BB">
        <w:t xml:space="preserve">No </w:t>
      </w:r>
      <w:r w:rsidR="00FB6367">
        <w:t>primeiro</w:t>
      </w:r>
      <w:r>
        <w:t xml:space="preserve"> acontece para a lista de passos adicionados, sendo adicionado um </w:t>
      </w:r>
      <w:r w:rsidRPr="005D132B">
        <w:rPr>
          <w:i/>
        </w:rPr>
        <w:t>VacancyStep</w:t>
      </w:r>
      <w:r>
        <w:t xml:space="preserve"> para cada passo</w:t>
      </w:r>
    </w:p>
    <w:p w14:paraId="1B2B2E7C" w14:textId="41C337E6" w:rsidR="004E6160" w:rsidRDefault="009B25BB" w:rsidP="004E6160">
      <w:r>
        <w:t>D</w:t>
      </w:r>
      <w:r w:rsidR="00FD7891">
        <w:t>epois todas as ferramentas que foram selecionadas</w:t>
      </w:r>
      <w:r w:rsidR="004E6160">
        <w:t xml:space="preserve">, obtidas com o </w:t>
      </w:r>
      <w:r w:rsidR="004E6160" w:rsidRPr="005D132B">
        <w:rPr>
          <w:i/>
        </w:rPr>
        <w:t>OnlySelectedTools</w:t>
      </w:r>
      <w:r w:rsidR="004E6160">
        <w:t xml:space="preserve"> que filtra a lista de ferramentas possíveis obtendo unicamente as selecionadas</w:t>
      </w:r>
      <w:r w:rsidR="00FD7891">
        <w:t xml:space="preserve">, </w:t>
      </w:r>
      <w:r w:rsidR="00D77CB1">
        <w:t>são utilizad</w:t>
      </w:r>
      <w:r w:rsidR="005D132B">
        <w:t>a</w:t>
      </w:r>
      <w:r w:rsidR="00D77CB1">
        <w:t>s para criar</w:t>
      </w:r>
      <w:r w:rsidR="00FD7891">
        <w:t xml:space="preserve"> uma </w:t>
      </w:r>
      <w:r w:rsidR="00F111C6">
        <w:t>instância</w:t>
      </w:r>
      <w:r w:rsidR="00FD7891">
        <w:t xml:space="preserve"> de </w:t>
      </w:r>
      <w:r w:rsidR="00FD7891" w:rsidRPr="005D132B">
        <w:rPr>
          <w:i/>
        </w:rPr>
        <w:t>VacancyTool</w:t>
      </w:r>
      <w:r w:rsidR="00D77CB1" w:rsidRPr="005D132B">
        <w:rPr>
          <w:i/>
        </w:rPr>
        <w:t>s</w:t>
      </w:r>
      <w:r w:rsidR="00D77CB1">
        <w:t>.</w:t>
      </w:r>
    </w:p>
    <w:p w14:paraId="5CCE82E3" w14:textId="1C283404" w:rsidR="005976F2" w:rsidRPr="00532038" w:rsidRDefault="009B25BB" w:rsidP="004E6160">
      <w:r>
        <w:t>P</w:t>
      </w:r>
      <w:r w:rsidR="008E677D">
        <w:t xml:space="preserve">or </w:t>
      </w:r>
      <w:r w:rsidR="000C210B">
        <w:t>último</w:t>
      </w:r>
      <w:r w:rsidR="008E677D">
        <w:t xml:space="preserve"> é realizado um ciclo semelhante ao </w:t>
      </w:r>
      <w:r w:rsidR="00FB6367">
        <w:t>anterior,</w:t>
      </w:r>
      <w:r w:rsidR="008E677D">
        <w:t xml:space="preserve"> mas em vez de ferramentas </w:t>
      </w:r>
      <w:r w:rsidR="00D77CB1">
        <w:t>são utilizadas as</w:t>
      </w:r>
      <w:r w:rsidR="008E677D">
        <w:t xml:space="preserve"> linguagens selecionadas </w:t>
      </w:r>
      <w:r w:rsidR="00D77CB1">
        <w:t xml:space="preserve">para produzir </w:t>
      </w:r>
      <w:r w:rsidR="00F111C6">
        <w:t>instâncias</w:t>
      </w:r>
      <w:r w:rsidR="00D77CB1">
        <w:t xml:space="preserve"> da entidade</w:t>
      </w:r>
      <w:r w:rsidR="008E677D">
        <w:t xml:space="preserve"> </w:t>
      </w:r>
      <w:r w:rsidR="008E677D" w:rsidRPr="005D132B">
        <w:rPr>
          <w:i/>
        </w:rPr>
        <w:t>VacancyLanguages</w:t>
      </w:r>
      <w:r w:rsidR="004E6160">
        <w:t xml:space="preserve">, O </w:t>
      </w:r>
      <w:r w:rsidR="008E677D" w:rsidRPr="005D132B">
        <w:rPr>
          <w:i/>
        </w:rPr>
        <w:t>OnlySelectedLanguages</w:t>
      </w:r>
      <w:r w:rsidR="008E677D">
        <w:t xml:space="preserve"> tem uma funcionalidade idêntica a </w:t>
      </w:r>
      <w:r w:rsidR="008E677D" w:rsidRPr="005D132B">
        <w:rPr>
          <w:i/>
        </w:rPr>
        <w:t>OnlySelectedTools</w:t>
      </w:r>
      <w:r w:rsidR="008E677D">
        <w:t>, mas para as linguagens em vez das ferramentas</w:t>
      </w:r>
      <w:r w:rsidR="00397B26">
        <w:t>.</w:t>
      </w:r>
    </w:p>
    <w:p w14:paraId="5E5B2837" w14:textId="474108C4" w:rsidR="00FD7891" w:rsidRPr="00E8633D" w:rsidRDefault="003F4A1C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735" w:name="_Toc519372205"/>
      <w:r w:rsidRPr="00E8633D">
        <w:rPr>
          <w:sz w:val="22"/>
        </w:rPr>
        <w:lastRenderedPageBreak/>
        <w:t>Verificar percentagens de vaga</w:t>
      </w:r>
      <w:bookmarkEnd w:id="1735"/>
      <w:r w:rsidRPr="00E8633D">
        <w:rPr>
          <w:sz w:val="22"/>
        </w:rPr>
        <w:t xml:space="preserve"> </w:t>
      </w:r>
    </w:p>
    <w:p w14:paraId="6A22AA15" w14:textId="6D38525D" w:rsidR="00FD7891" w:rsidRDefault="00FF13AB" w:rsidP="00FD7891">
      <w:pPr>
        <w:ind w:firstLine="0"/>
      </w:pPr>
      <w:r>
        <w:t xml:space="preserve">Na </w:t>
      </w:r>
      <w:r w:rsidR="00F111C6">
        <w:t>página</w:t>
      </w:r>
      <w:r>
        <w:t xml:space="preserve"> da </w:t>
      </w:r>
      <w:r>
        <w:fldChar w:fldCharType="begin"/>
      </w:r>
      <w:r>
        <w:instrText xml:space="preserve"> REF _Ref512629700 \h </w:instrText>
      </w:r>
      <w:r>
        <w:fldChar w:fldCharType="separate"/>
      </w:r>
      <w:ins w:id="1736" w:author="Diogo Aires" w:date="2018-07-14T22:53:00Z">
        <w:r w:rsidR="00B73B54" w:rsidRPr="005D257F">
          <w:rPr>
            <w:lang w:val="en-US"/>
          </w:rPr>
          <w:t xml:space="preserve">Figura </w:t>
        </w:r>
        <w:r w:rsidR="00B73B54">
          <w:rPr>
            <w:noProof/>
            <w:lang w:val="en-US"/>
          </w:rPr>
          <w:t>27</w:t>
        </w:r>
      </w:ins>
      <w:del w:id="1737" w:author="Diogo Aires" w:date="2018-07-14T19:10:00Z">
        <w:r w:rsidR="0049642E" w:rsidRPr="0049642E" w:rsidDel="006C5A4E">
          <w:delText xml:space="preserve">Figura </w:delText>
        </w:r>
        <w:r w:rsidR="0049642E" w:rsidRPr="0049642E" w:rsidDel="006C5A4E">
          <w:rPr>
            <w:noProof/>
          </w:rPr>
          <w:delText>27</w:delText>
        </w:r>
      </w:del>
      <w:r>
        <w:fldChar w:fldCharType="end"/>
      </w:r>
      <w:r w:rsidR="00FD7891">
        <w:t xml:space="preserve"> um colaborador pode verificar uma </w:t>
      </w:r>
      <w:r>
        <w:t>oferta</w:t>
      </w:r>
      <w:r w:rsidR="00FD7891">
        <w:t>, mais a</w:t>
      </w:r>
      <w:r>
        <w:t>s</w:t>
      </w:r>
      <w:r w:rsidR="005D132B">
        <w:t xml:space="preserve"> candidaturas a</w:t>
      </w:r>
      <w:r w:rsidR="00FD7891">
        <w:t xml:space="preserve"> </w:t>
      </w:r>
      <w:r w:rsidR="005D132B">
        <w:t>esta.</w:t>
      </w:r>
      <w:r w:rsidR="00FD7891">
        <w:t xml:space="preserve"> </w:t>
      </w:r>
      <w:del w:id="1738" w:author="Diogo Aires" w:date="2018-07-14T22:03:00Z">
        <w:r w:rsidR="005D132B" w:rsidDel="005C4CA4">
          <w:delText>C</w:delText>
        </w:r>
        <w:r w:rsidR="00FD7891" w:rsidDel="005C4CA4">
          <w:delText>om tais</w:delText>
        </w:r>
      </w:del>
      <w:ins w:id="1739" w:author="Diogo Aires" w:date="2018-07-14T22:03:00Z">
        <w:r w:rsidR="005C4CA4">
          <w:t>Estas</w:t>
        </w:r>
      </w:ins>
      <w:r w:rsidR="00FD7891">
        <w:t xml:space="preserve"> candidaturas</w:t>
      </w:r>
      <w:ins w:id="1740" w:author="Diogo Aires" w:date="2018-07-14T22:04:00Z">
        <w:r w:rsidR="005C4CA4">
          <w:t xml:space="preserve"> </w:t>
        </w:r>
      </w:ins>
      <w:del w:id="1741" w:author="Diogo Aires" w:date="2018-07-14T22:04:00Z">
        <w:r w:rsidR="005D132B" w:rsidDel="005C4CA4">
          <w:delText>, estas</w:delText>
        </w:r>
        <w:r w:rsidR="00FD7891" w:rsidDel="005C4CA4">
          <w:delText xml:space="preserve"> </w:delText>
        </w:r>
      </w:del>
      <w:r w:rsidR="005D132B">
        <w:t>são</w:t>
      </w:r>
      <w:r w:rsidR="00FD7891">
        <w:t xml:space="preserve"> demonstradas num </w:t>
      </w:r>
      <w:r w:rsidR="00FB6367" w:rsidRPr="005D132B">
        <w:rPr>
          <w:i/>
        </w:rPr>
        <w:t>P</w:t>
      </w:r>
      <w:r w:rsidR="00FD7891" w:rsidRPr="005D132B">
        <w:rPr>
          <w:i/>
        </w:rPr>
        <w:t xml:space="preserve">ie </w:t>
      </w:r>
      <w:r w:rsidR="00FB6367" w:rsidRPr="005D132B">
        <w:rPr>
          <w:i/>
        </w:rPr>
        <w:t>C</w:t>
      </w:r>
      <w:r w:rsidR="00FD7891" w:rsidRPr="005D132B">
        <w:rPr>
          <w:i/>
        </w:rPr>
        <w:t>hart</w:t>
      </w:r>
      <w:r w:rsidR="00FD7891">
        <w:t xml:space="preserve">, como se pode verificar na </w:t>
      </w:r>
      <w:r w:rsidR="00FD7891">
        <w:fldChar w:fldCharType="begin"/>
      </w:r>
      <w:r w:rsidR="00FD7891">
        <w:instrText xml:space="preserve"> REF _Ref512629705 \h </w:instrText>
      </w:r>
      <w:r w:rsidR="00FD7891">
        <w:fldChar w:fldCharType="separate"/>
      </w:r>
      <w:ins w:id="1742" w:author="Diogo Aires" w:date="2018-07-14T22:53:00Z">
        <w:r w:rsidR="00B73B54" w:rsidRPr="000C4AF7">
          <w:rPr>
            <w:lang w:val="en-US"/>
          </w:rPr>
          <w:t xml:space="preserve">Figura </w:t>
        </w:r>
        <w:r w:rsidR="00B73B54">
          <w:rPr>
            <w:noProof/>
            <w:lang w:val="en-US"/>
          </w:rPr>
          <w:t>28</w:t>
        </w:r>
      </w:ins>
      <w:del w:id="1743" w:author="Diogo Aires" w:date="2018-07-14T19:10:00Z">
        <w:r w:rsidR="0049642E" w:rsidRPr="0049642E" w:rsidDel="006C5A4E">
          <w:delText xml:space="preserve">Figura </w:delText>
        </w:r>
        <w:r w:rsidR="0049642E" w:rsidRPr="0049642E" w:rsidDel="006C5A4E">
          <w:rPr>
            <w:noProof/>
          </w:rPr>
          <w:delText>28</w:delText>
        </w:r>
      </w:del>
      <w:r w:rsidR="00FD7891">
        <w:fldChar w:fldCharType="end"/>
      </w:r>
      <w:r w:rsidR="004E6160">
        <w:t xml:space="preserve">. Os valores que preenchem este </w:t>
      </w:r>
      <w:r w:rsidR="004E6160" w:rsidRPr="005D132B">
        <w:rPr>
          <w:i/>
        </w:rPr>
        <w:t>Pie Chart</w:t>
      </w:r>
      <w:r w:rsidR="004E6160">
        <w:t xml:space="preserve"> são formados pela</w:t>
      </w:r>
      <w:r w:rsidR="00FD7891">
        <w:t xml:space="preserve"> </w:t>
      </w:r>
      <w:r w:rsidR="003827C1">
        <w:rPr>
          <w:i/>
        </w:rPr>
        <w:t>action</w:t>
      </w:r>
      <w:r w:rsidR="00FD7891">
        <w:t xml:space="preserve"> demonstrada na </w:t>
      </w:r>
      <w:r w:rsidR="00EB49D2">
        <w:fldChar w:fldCharType="begin"/>
      </w:r>
      <w:r w:rsidR="00EB49D2">
        <w:instrText xml:space="preserve"> REF _Ref517478263 \h </w:instrText>
      </w:r>
      <w:r w:rsidR="00EB49D2">
        <w:fldChar w:fldCharType="separate"/>
      </w:r>
      <w:r w:rsidR="00B73B54">
        <w:t xml:space="preserve">Código </w:t>
      </w:r>
      <w:r w:rsidR="00B73B54">
        <w:rPr>
          <w:noProof/>
        </w:rPr>
        <w:t>14</w:t>
      </w:r>
      <w:r w:rsidR="00EB49D2">
        <w:fldChar w:fldCharType="end"/>
      </w:r>
      <w:r w:rsidR="004E6160">
        <w:t>.</w:t>
      </w:r>
    </w:p>
    <w:p w14:paraId="0A3E97A2" w14:textId="5B93238C" w:rsidR="00EB49D2" w:rsidRDefault="00FF13AB" w:rsidP="00EB49D2">
      <w:pPr>
        <w:pStyle w:val="imagens"/>
      </w:pPr>
      <w:r>
        <w:drawing>
          <wp:inline distT="0" distB="0" distL="0" distR="0" wp14:anchorId="4DA2D98E" wp14:editId="6708E702">
            <wp:extent cx="4610100" cy="234315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D0835" w14:textId="1B5B9671" w:rsidR="00EB49D2" w:rsidRDefault="00EB49D2" w:rsidP="00EB49D2">
      <w:pPr>
        <w:pStyle w:val="Legenda"/>
      </w:pPr>
      <w:bookmarkStart w:id="1744" w:name="_Ref517478263"/>
      <w:bookmarkStart w:id="1745" w:name="_Toc519372358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14</w:t>
      </w:r>
      <w:r w:rsidR="00FA37B9">
        <w:rPr>
          <w:noProof/>
        </w:rPr>
        <w:fldChar w:fldCharType="end"/>
      </w:r>
      <w:bookmarkEnd w:id="1744"/>
      <w:r>
        <w:t xml:space="preserve"> - </w:t>
      </w:r>
      <w:r w:rsidRPr="007343AC">
        <w:t xml:space="preserve">Geração de percentagens para o </w:t>
      </w:r>
      <w:r w:rsidRPr="005D132B">
        <w:rPr>
          <w:i/>
        </w:rPr>
        <w:t>Pie Chart</w:t>
      </w:r>
      <w:bookmarkEnd w:id="1745"/>
    </w:p>
    <w:p w14:paraId="543988B2" w14:textId="7B62B80D" w:rsidR="00FD7891" w:rsidRDefault="00FD7891" w:rsidP="00FF13AB">
      <w:r>
        <w:t xml:space="preserve">Para formar tais informações a </w:t>
      </w:r>
      <w:r w:rsidR="003827C1">
        <w:rPr>
          <w:i/>
        </w:rPr>
        <w:t>action</w:t>
      </w:r>
      <w:r>
        <w:t xml:space="preserve"> começa por obter todas as candidaturas a </w:t>
      </w:r>
      <w:r w:rsidR="00FF13AB">
        <w:t xml:space="preserve">oferta </w:t>
      </w:r>
      <w:r>
        <w:t xml:space="preserve">a demonstrar </w:t>
      </w:r>
      <w:r w:rsidRPr="005D132B">
        <w:rPr>
          <w:i/>
        </w:rPr>
        <w:t xml:space="preserve">no </w:t>
      </w:r>
      <w:r w:rsidR="00FB6367" w:rsidRPr="005D132B">
        <w:rPr>
          <w:i/>
        </w:rPr>
        <w:t>Pie Chart</w:t>
      </w:r>
      <w:r>
        <w:t>.</w:t>
      </w:r>
      <w:r w:rsidR="00FF13AB">
        <w:t xml:space="preserve">  </w:t>
      </w:r>
      <w:r>
        <w:t xml:space="preserve">Para cada passo é obtido o </w:t>
      </w:r>
      <w:r w:rsidR="0044320C">
        <w:t>número</w:t>
      </w:r>
      <w:r>
        <w:t xml:space="preserve"> de candidaturas nesse mesmo </w:t>
      </w:r>
      <w:r w:rsidR="00FF13AB">
        <w:t>passo, que</w:t>
      </w:r>
      <w:r>
        <w:t xml:space="preserve"> em conjunto com o </w:t>
      </w:r>
      <w:r w:rsidR="0044320C">
        <w:t>número</w:t>
      </w:r>
      <w:r>
        <w:t xml:space="preserve"> de candidaturas obtidas no </w:t>
      </w:r>
      <w:r w:rsidR="00C512DE">
        <w:t>início</w:t>
      </w:r>
      <w:r>
        <w:t xml:space="preserve">, permite obter a percentagem de candidaturas nesse passo. Esta percentagem mais um </w:t>
      </w:r>
      <w:r w:rsidR="00FB6367" w:rsidRPr="00FB6367">
        <w:rPr>
          <w:i/>
        </w:rPr>
        <w:t>label</w:t>
      </w:r>
      <w:r w:rsidR="005D132B">
        <w:t xml:space="preserve"> são depois adicionadas à</w:t>
      </w:r>
      <w:r>
        <w:t xml:space="preserve"> lista que fornecem a informação para a </w:t>
      </w:r>
      <w:r w:rsidR="00FB6367" w:rsidRPr="005D132B">
        <w:rPr>
          <w:i/>
        </w:rPr>
        <w:t>Pie Chart</w:t>
      </w:r>
      <w:r>
        <w:t xml:space="preserve">. </w:t>
      </w:r>
      <w:r w:rsidR="00FF13AB">
        <w:t xml:space="preserve"> Na situação de não haver uma só candidatura então é realizado o mesmo ciclo, mas de forma que o primeiro passo</w:t>
      </w:r>
      <w:r w:rsidR="00397B26">
        <w:t xml:space="preserve"> tenha 100% e todos os outros 0%.</w:t>
      </w:r>
    </w:p>
    <w:p w14:paraId="1355CA83" w14:textId="39390234" w:rsidR="00F513FA" w:rsidRPr="00E8633D" w:rsidRDefault="0006062F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746" w:name="_Toc519372206"/>
      <w:r w:rsidRPr="00E8633D">
        <w:rPr>
          <w:sz w:val="22"/>
        </w:rPr>
        <w:t>Pesquisa de ofertas</w:t>
      </w:r>
      <w:bookmarkEnd w:id="1746"/>
    </w:p>
    <w:p w14:paraId="5B16682B" w14:textId="21CDEBFB" w:rsidR="0006062F" w:rsidRDefault="0006062F" w:rsidP="0006062F">
      <w:pPr>
        <w:ind w:firstLine="0"/>
      </w:pPr>
      <w:r>
        <w:t>Qualquer candidato</w:t>
      </w:r>
      <w:r w:rsidR="004144E0">
        <w:t xml:space="preserve"> ou utilizador não registrado consegue</w:t>
      </w:r>
      <w:r>
        <w:t xml:space="preserve"> verificar todas as ofertas disponíveis pela PS IT como também realizar uma pesquisa inteligente de ofertas pelo o tipo de posição, ferramentas e linguagens relativas a vaga. Esta pesquisa ocorre </w:t>
      </w:r>
      <w:r w:rsidR="004144E0">
        <w:t>através da</w:t>
      </w:r>
      <w:r>
        <w:t xml:space="preserve"> interação com um </w:t>
      </w:r>
      <w:r w:rsidR="0002425B">
        <w:t>formulário q</w:t>
      </w:r>
      <w:r w:rsidR="00B436CD">
        <w:t xml:space="preserve">ue com cada alteração realiza a </w:t>
      </w:r>
      <w:r w:rsidR="00B436CD">
        <w:rPr>
          <w:i/>
        </w:rPr>
        <w:t xml:space="preserve">action </w:t>
      </w:r>
      <w:r w:rsidR="00B436CD">
        <w:t>verificada</w:t>
      </w:r>
      <w:r w:rsidR="0002425B">
        <w:t xml:space="preserve"> </w:t>
      </w:r>
      <w:r w:rsidR="00EB49D2">
        <w:t xml:space="preserve">no </w:t>
      </w:r>
      <w:r w:rsidR="00EB49D2">
        <w:fldChar w:fldCharType="begin"/>
      </w:r>
      <w:r w:rsidR="00EB49D2">
        <w:instrText xml:space="preserve"> REF _Ref517478859 \h </w:instrText>
      </w:r>
      <w:r w:rsidR="00EB49D2">
        <w:fldChar w:fldCharType="separate"/>
      </w:r>
      <w:r w:rsidR="00B73B54">
        <w:t xml:space="preserve">Código </w:t>
      </w:r>
      <w:r w:rsidR="00B73B54">
        <w:rPr>
          <w:noProof/>
        </w:rPr>
        <w:t>15</w:t>
      </w:r>
      <w:r w:rsidR="00EB49D2">
        <w:fldChar w:fldCharType="end"/>
      </w:r>
      <w:r w:rsidR="00EB49D2">
        <w:t>.</w:t>
      </w:r>
      <w:r w:rsidR="0002425B">
        <w:t xml:space="preserve"> </w:t>
      </w:r>
    </w:p>
    <w:p w14:paraId="33C32ED8" w14:textId="77777777" w:rsidR="00EB49D2" w:rsidRDefault="00EB49D2" w:rsidP="00D97979">
      <w:pPr>
        <w:keepNext/>
        <w:ind w:firstLine="0"/>
        <w:jc w:val="center"/>
      </w:pPr>
      <w:r>
        <w:rPr>
          <w:b/>
          <w:noProof/>
          <w:sz w:val="26"/>
          <w:szCs w:val="26"/>
        </w:rPr>
        <w:drawing>
          <wp:inline distT="0" distB="0" distL="0" distR="0" wp14:anchorId="6D6C4029" wp14:editId="5FA8729B">
            <wp:extent cx="5577406" cy="2029939"/>
            <wp:effectExtent l="0" t="0" r="4445" b="889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145" cy="2038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857B3" w14:textId="4920C632" w:rsidR="0002425B" w:rsidRDefault="00EB49D2" w:rsidP="00EB49D2">
      <w:pPr>
        <w:pStyle w:val="Legenda"/>
        <w:rPr>
          <w:b w:val="0"/>
          <w:sz w:val="26"/>
          <w:szCs w:val="26"/>
        </w:rPr>
      </w:pPr>
      <w:bookmarkStart w:id="1747" w:name="_Ref517478859"/>
      <w:bookmarkStart w:id="1748" w:name="_Toc519372359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15</w:t>
      </w:r>
      <w:r w:rsidR="00FA37B9">
        <w:rPr>
          <w:noProof/>
        </w:rPr>
        <w:fldChar w:fldCharType="end"/>
      </w:r>
      <w:bookmarkEnd w:id="1747"/>
      <w:r>
        <w:t xml:space="preserve"> - Pesquisa de </w:t>
      </w:r>
      <w:r w:rsidRPr="005D132B">
        <w:rPr>
          <w:i/>
        </w:rPr>
        <w:t>Vacancy</w:t>
      </w:r>
      <w:bookmarkEnd w:id="1748"/>
    </w:p>
    <w:p w14:paraId="168E91AD" w14:textId="1B9A0487" w:rsidR="0002425B" w:rsidRDefault="0002425B" w:rsidP="005A7C72">
      <w:pPr>
        <w:ind w:firstLine="360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A pesquisa </w:t>
      </w:r>
      <w:r w:rsidR="00FD1F98">
        <w:rPr>
          <w:color w:val="000000" w:themeColor="text1"/>
        </w:rPr>
        <w:t>começa por</w:t>
      </w:r>
      <w:r>
        <w:rPr>
          <w:color w:val="000000" w:themeColor="text1"/>
        </w:rPr>
        <w:t xml:space="preserve"> obter todas as vagas cuja posição associada é a escolhida pelo candidato</w:t>
      </w:r>
      <w:r w:rsidR="004144E0">
        <w:rPr>
          <w:color w:val="000000" w:themeColor="text1"/>
        </w:rPr>
        <w:t>,</w:t>
      </w:r>
      <w:r w:rsidR="005A7C72">
        <w:rPr>
          <w:color w:val="000000" w:themeColor="text1"/>
        </w:rPr>
        <w:t xml:space="preserve"> </w:t>
      </w:r>
      <w:r w:rsidR="00165D05">
        <w:rPr>
          <w:color w:val="000000" w:themeColor="text1"/>
        </w:rPr>
        <w:t>excluindo as vagas às</w:t>
      </w:r>
      <w:r w:rsidR="00B322FB">
        <w:rPr>
          <w:color w:val="000000" w:themeColor="text1"/>
        </w:rPr>
        <w:t xml:space="preserve"> quais o candidato já se encontra inscrito</w:t>
      </w:r>
      <w:r w:rsidR="005A7C72">
        <w:rPr>
          <w:color w:val="000000" w:themeColor="text1"/>
        </w:rPr>
        <w:t>. D</w:t>
      </w:r>
      <w:r>
        <w:rPr>
          <w:color w:val="000000" w:themeColor="text1"/>
        </w:rPr>
        <w:t>estas</w:t>
      </w:r>
      <w:r w:rsidR="005D132B">
        <w:rPr>
          <w:color w:val="000000" w:themeColor="text1"/>
        </w:rPr>
        <w:t>,</w:t>
      </w:r>
      <w:r>
        <w:rPr>
          <w:color w:val="000000" w:themeColor="text1"/>
        </w:rPr>
        <w:t xml:space="preserve"> são obtidas todas as que incluem pelo menos uma linguagem e pelo menos uma ferramenta selecionada. Para verificar se uma oferta inclui uma ferramenta ou linguagem selecionada</w:t>
      </w:r>
      <w:r w:rsidR="00165D05">
        <w:rPr>
          <w:color w:val="000000" w:themeColor="text1"/>
        </w:rPr>
        <w:t xml:space="preserve"> são</w:t>
      </w:r>
      <w:r>
        <w:rPr>
          <w:color w:val="000000" w:themeColor="text1"/>
        </w:rPr>
        <w:t xml:space="preserve"> executad</w:t>
      </w:r>
      <w:r w:rsidR="00165D05">
        <w:rPr>
          <w:color w:val="000000" w:themeColor="text1"/>
        </w:rPr>
        <w:t>as</w:t>
      </w:r>
      <w:r>
        <w:rPr>
          <w:color w:val="000000" w:themeColor="text1"/>
        </w:rPr>
        <w:t xml:space="preserve"> duas </w:t>
      </w:r>
      <w:r w:rsidR="00B436CD" w:rsidRPr="00B436CD">
        <w:rPr>
          <w:i/>
          <w:color w:val="000000" w:themeColor="text1"/>
        </w:rPr>
        <w:t>actions</w:t>
      </w:r>
      <w:r>
        <w:rPr>
          <w:color w:val="000000" w:themeColor="text1"/>
        </w:rPr>
        <w:t xml:space="preserve"> semelhante</w:t>
      </w:r>
      <w:r w:rsidR="00EB49D2">
        <w:rPr>
          <w:color w:val="000000" w:themeColor="text1"/>
        </w:rPr>
        <w:t xml:space="preserve">s, com um exemplo verificado no </w:t>
      </w:r>
      <w:r w:rsidR="00EB49D2">
        <w:rPr>
          <w:color w:val="000000" w:themeColor="text1"/>
        </w:rPr>
        <w:fldChar w:fldCharType="begin"/>
      </w:r>
      <w:r w:rsidR="00EB49D2">
        <w:rPr>
          <w:color w:val="000000" w:themeColor="text1"/>
        </w:rPr>
        <w:instrText xml:space="preserve"> REF _Ref517478827 \h </w:instrText>
      </w:r>
      <w:r w:rsidR="00EB49D2">
        <w:rPr>
          <w:color w:val="000000" w:themeColor="text1"/>
        </w:rPr>
      </w:r>
      <w:r w:rsidR="00EB49D2">
        <w:rPr>
          <w:color w:val="000000" w:themeColor="text1"/>
        </w:rPr>
        <w:fldChar w:fldCharType="separate"/>
      </w:r>
      <w:r w:rsidR="00B73B54">
        <w:t xml:space="preserve">Código </w:t>
      </w:r>
      <w:r w:rsidR="00B73B54">
        <w:rPr>
          <w:noProof/>
        </w:rPr>
        <w:t>16</w:t>
      </w:r>
      <w:r w:rsidR="00EB49D2">
        <w:rPr>
          <w:color w:val="000000" w:themeColor="text1"/>
        </w:rPr>
        <w:fldChar w:fldCharType="end"/>
      </w:r>
      <w:r w:rsidR="00EB49D2">
        <w:rPr>
          <w:color w:val="000000" w:themeColor="text1"/>
        </w:rPr>
        <w:t>.</w:t>
      </w:r>
    </w:p>
    <w:p w14:paraId="5D60BA09" w14:textId="49ECD317" w:rsidR="00EB49D2" w:rsidRDefault="00EB49D2" w:rsidP="00D97979">
      <w:pPr>
        <w:keepNext/>
        <w:ind w:firstLine="360"/>
        <w:jc w:val="center"/>
      </w:pPr>
      <w:r>
        <w:rPr>
          <w:noProof/>
          <w:color w:val="000000" w:themeColor="text1"/>
        </w:rPr>
        <w:drawing>
          <wp:inline distT="0" distB="0" distL="0" distR="0" wp14:anchorId="1F77B646" wp14:editId="4F45F5A0">
            <wp:extent cx="4364851" cy="2182426"/>
            <wp:effectExtent l="0" t="0" r="0" b="889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6960" cy="2188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20FE5" w14:textId="0DA9A4AC" w:rsidR="0002425B" w:rsidRDefault="00EB49D2" w:rsidP="00EB49D2">
      <w:pPr>
        <w:pStyle w:val="Legenda"/>
        <w:rPr>
          <w:color w:val="000000" w:themeColor="text1"/>
        </w:rPr>
      </w:pPr>
      <w:bookmarkStart w:id="1749" w:name="_Ref517478827"/>
      <w:bookmarkStart w:id="1750" w:name="_Toc519372360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16</w:t>
      </w:r>
      <w:r w:rsidR="00FA37B9">
        <w:rPr>
          <w:noProof/>
        </w:rPr>
        <w:fldChar w:fldCharType="end"/>
      </w:r>
      <w:bookmarkEnd w:id="1749"/>
      <w:r>
        <w:t xml:space="preserve"> - Verificar </w:t>
      </w:r>
      <w:r w:rsidRPr="00165D05">
        <w:rPr>
          <w:i/>
        </w:rPr>
        <w:t>Vacancy</w:t>
      </w:r>
      <w:r>
        <w:t xml:space="preserve"> em função das suas ferramentas</w:t>
      </w:r>
      <w:bookmarkEnd w:id="1750"/>
    </w:p>
    <w:p w14:paraId="41B94BAB" w14:textId="4A7462C7" w:rsidR="00400B4A" w:rsidRDefault="00D6685D" w:rsidP="00D6685D">
      <w:pPr>
        <w:ind w:firstLine="360"/>
        <w:rPr>
          <w:color w:val="000000" w:themeColor="text1"/>
        </w:rPr>
      </w:pPr>
      <w:r>
        <w:rPr>
          <w:color w:val="000000" w:themeColor="text1"/>
        </w:rPr>
        <w:t xml:space="preserve">Esta verificação envolve </w:t>
      </w:r>
      <w:r w:rsidR="00165D05">
        <w:rPr>
          <w:color w:val="000000" w:themeColor="text1"/>
        </w:rPr>
        <w:t>a obtenção de</w:t>
      </w:r>
      <w:r>
        <w:rPr>
          <w:color w:val="000000" w:themeColor="text1"/>
        </w:rPr>
        <w:t xml:space="preserve"> todas as ferramentas ou linguagens de cada oferta obtidas até ao ponto</w:t>
      </w:r>
      <w:r w:rsidR="00397B26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r w:rsidR="00397B26">
        <w:rPr>
          <w:color w:val="000000" w:themeColor="text1"/>
        </w:rPr>
        <w:t>S</w:t>
      </w:r>
      <w:r>
        <w:rPr>
          <w:color w:val="000000" w:themeColor="text1"/>
        </w:rPr>
        <w:t>e uma dessas for umas das ferramentas ou linguagens escolhidas pelo utilizador, então a ferramenta é adicionada a lista de ofertas que continua para o próximo passo da pesquisa.</w:t>
      </w:r>
    </w:p>
    <w:p w14:paraId="1E80F6EF" w14:textId="59F35E00" w:rsidR="00AC7FB0" w:rsidRPr="00E8633D" w:rsidRDefault="00AC7FB0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751" w:name="_Toc519372207"/>
      <w:r w:rsidRPr="00E8633D">
        <w:rPr>
          <w:sz w:val="22"/>
        </w:rPr>
        <w:t>Continuação da candidatura</w:t>
      </w:r>
      <w:bookmarkEnd w:id="1751"/>
    </w:p>
    <w:p w14:paraId="2D66DE7A" w14:textId="38534CD3" w:rsidR="00D61B50" w:rsidRDefault="00271762" w:rsidP="00397B26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Para garantir a inexistência de repetições de entrevistas o processo de continuar uma candidatura do passo atual para o próximo envolve algum código, mas especificamente o código visualizado no  </w:t>
      </w:r>
      <w:r w:rsidR="00170526">
        <w:rPr>
          <w:color w:val="000000" w:themeColor="text1"/>
        </w:rPr>
        <w:fldChar w:fldCharType="begin"/>
      </w:r>
      <w:r w:rsidR="00170526">
        <w:rPr>
          <w:color w:val="000000" w:themeColor="text1"/>
        </w:rPr>
        <w:instrText xml:space="preserve"> REF _Ref517479063 \h </w:instrText>
      </w:r>
      <w:r w:rsidR="00170526">
        <w:rPr>
          <w:color w:val="000000" w:themeColor="text1"/>
        </w:rPr>
      </w:r>
      <w:r w:rsidR="00170526">
        <w:rPr>
          <w:color w:val="000000" w:themeColor="text1"/>
        </w:rPr>
        <w:fldChar w:fldCharType="separate"/>
      </w:r>
      <w:r w:rsidR="00B73B54">
        <w:t xml:space="preserve">Código </w:t>
      </w:r>
      <w:r w:rsidR="00B73B54">
        <w:rPr>
          <w:noProof/>
        </w:rPr>
        <w:t>17</w:t>
      </w:r>
      <w:r w:rsidR="00170526">
        <w:rPr>
          <w:color w:val="000000" w:themeColor="text1"/>
        </w:rPr>
        <w:fldChar w:fldCharType="end"/>
      </w:r>
      <w:r w:rsidR="00170526">
        <w:rPr>
          <w:color w:val="000000" w:themeColor="text1"/>
        </w:rPr>
        <w:t xml:space="preserve">  </w:t>
      </w:r>
      <w:r>
        <w:rPr>
          <w:color w:val="000000" w:themeColor="text1"/>
        </w:rPr>
        <w:t>que se segue.</w:t>
      </w:r>
    </w:p>
    <w:p w14:paraId="136A61FD" w14:textId="77777777" w:rsidR="00165D05" w:rsidRDefault="00165D05" w:rsidP="00397B26">
      <w:pPr>
        <w:ind w:firstLine="0"/>
        <w:rPr>
          <w:color w:val="000000" w:themeColor="text1"/>
        </w:rPr>
      </w:pPr>
    </w:p>
    <w:p w14:paraId="53B25579" w14:textId="23DDCE61" w:rsidR="00170526" w:rsidRPr="00D61B50" w:rsidRDefault="00D61B50" w:rsidP="00D61B50">
      <w:pPr>
        <w:ind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285CDE0D" wp14:editId="7B391D08">
            <wp:extent cx="5276850" cy="6524625"/>
            <wp:effectExtent l="0" t="0" r="0" b="952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652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E24E8" w14:textId="5B50E795" w:rsidR="00170526" w:rsidRDefault="00170526" w:rsidP="00170526">
      <w:pPr>
        <w:pStyle w:val="Legenda"/>
        <w:rPr>
          <w:color w:val="000000" w:themeColor="text1"/>
        </w:rPr>
      </w:pPr>
      <w:bookmarkStart w:id="1752" w:name="_Ref517479063"/>
      <w:bookmarkStart w:id="1753" w:name="_Ref518732176"/>
      <w:bookmarkStart w:id="1754" w:name="_Toc519372361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17</w:t>
      </w:r>
      <w:r w:rsidR="00FA37B9">
        <w:rPr>
          <w:noProof/>
        </w:rPr>
        <w:fldChar w:fldCharType="end"/>
      </w:r>
      <w:bookmarkEnd w:id="1752"/>
      <w:r>
        <w:t xml:space="preserve"> - Continuação duma </w:t>
      </w:r>
      <w:r w:rsidRPr="000D47EA">
        <w:rPr>
          <w:i/>
        </w:rPr>
        <w:t>Candi</w:t>
      </w:r>
      <w:r w:rsidR="000D47EA" w:rsidRPr="000D47EA">
        <w:rPr>
          <w:i/>
        </w:rPr>
        <w:t>da</w:t>
      </w:r>
      <w:r w:rsidRPr="000D47EA">
        <w:rPr>
          <w:i/>
        </w:rPr>
        <w:t>cy</w:t>
      </w:r>
      <w:bookmarkEnd w:id="1753"/>
      <w:bookmarkEnd w:id="1754"/>
    </w:p>
    <w:p w14:paraId="5C70857B" w14:textId="514F2CD9" w:rsidR="00C62078" w:rsidRPr="00FF25A1" w:rsidRDefault="00C62078" w:rsidP="00C62078">
      <w:pPr>
        <w:ind w:firstLine="360"/>
        <w:rPr>
          <w:color w:val="000000" w:themeColor="text1"/>
        </w:rPr>
      </w:pPr>
      <w:r>
        <w:rPr>
          <w:color w:val="000000" w:themeColor="text1"/>
        </w:rPr>
        <w:t>Essencialmente o que acontece é se o próximo p</w:t>
      </w:r>
      <w:r w:rsidR="00165D05">
        <w:rPr>
          <w:color w:val="000000" w:themeColor="text1"/>
        </w:rPr>
        <w:t>a</w:t>
      </w:r>
      <w:r>
        <w:rPr>
          <w:color w:val="000000" w:themeColor="text1"/>
        </w:rPr>
        <w:t xml:space="preserve">sso for uma entrevista geral </w:t>
      </w:r>
      <w:r w:rsidR="00D61B50">
        <w:rPr>
          <w:color w:val="000000" w:themeColor="text1"/>
        </w:rPr>
        <w:t>e</w:t>
      </w:r>
      <w:r>
        <w:rPr>
          <w:color w:val="000000" w:themeColor="text1"/>
        </w:rPr>
        <w:t xml:space="preserve"> se o </w:t>
      </w:r>
      <w:r w:rsidR="005C4CFA">
        <w:rPr>
          <w:color w:val="000000" w:themeColor="text1"/>
        </w:rPr>
        <w:t>candidato</w:t>
      </w:r>
      <w:r>
        <w:rPr>
          <w:color w:val="000000" w:themeColor="text1"/>
        </w:rPr>
        <w:t xml:space="preserve"> já </w:t>
      </w:r>
      <w:r w:rsidR="005C4CFA">
        <w:rPr>
          <w:color w:val="000000" w:themeColor="text1"/>
        </w:rPr>
        <w:t>realizou</w:t>
      </w:r>
      <w:r>
        <w:rPr>
          <w:color w:val="000000" w:themeColor="text1"/>
        </w:rPr>
        <w:t xml:space="preserve"> uma entrevista geral, então o candidato pode saltar este passo e </w:t>
      </w:r>
      <w:r w:rsidR="00D61B50">
        <w:rPr>
          <w:color w:val="000000" w:themeColor="text1"/>
        </w:rPr>
        <w:t>é iniciado</w:t>
      </w:r>
      <w:r>
        <w:rPr>
          <w:color w:val="000000" w:themeColor="text1"/>
        </w:rPr>
        <w:t xml:space="preserve"> um ciclo, que também ac</w:t>
      </w:r>
      <w:r w:rsidR="00F52458">
        <w:rPr>
          <w:color w:val="000000" w:themeColor="text1"/>
        </w:rPr>
        <w:t xml:space="preserve">ontece se o </w:t>
      </w:r>
      <w:r w:rsidR="00165D05">
        <w:rPr>
          <w:color w:val="000000" w:themeColor="text1"/>
        </w:rPr>
        <w:t>passo não for geral. Já no caso</w:t>
      </w:r>
      <w:r>
        <w:rPr>
          <w:color w:val="000000" w:themeColor="text1"/>
        </w:rPr>
        <w:t xml:space="preserve"> </w:t>
      </w:r>
      <w:r w:rsidR="00F52458">
        <w:rPr>
          <w:color w:val="000000" w:themeColor="text1"/>
        </w:rPr>
        <w:t>d</w:t>
      </w:r>
      <w:r w:rsidR="00165D05">
        <w:rPr>
          <w:color w:val="000000" w:themeColor="text1"/>
        </w:rPr>
        <w:t xml:space="preserve">e o </w:t>
      </w:r>
      <w:r w:rsidR="00F52458">
        <w:rPr>
          <w:color w:val="000000" w:themeColor="text1"/>
        </w:rPr>
        <w:t>passo ser uma</w:t>
      </w:r>
      <w:r w:rsidR="005C4CFA">
        <w:rPr>
          <w:color w:val="000000" w:themeColor="text1"/>
        </w:rPr>
        <w:t xml:space="preserve"> entrevista </w:t>
      </w:r>
      <w:r w:rsidR="00D61B50">
        <w:rPr>
          <w:color w:val="000000" w:themeColor="text1"/>
        </w:rPr>
        <w:t>geral,</w:t>
      </w:r>
      <w:r w:rsidR="005C4CFA">
        <w:rPr>
          <w:color w:val="000000" w:themeColor="text1"/>
        </w:rPr>
        <w:t xml:space="preserve"> mas</w:t>
      </w:r>
      <w:r w:rsidR="00D61B50">
        <w:rPr>
          <w:color w:val="000000" w:themeColor="text1"/>
        </w:rPr>
        <w:t xml:space="preserve"> o candidato nunca realizou uma entrevista geral</w:t>
      </w:r>
      <w:r w:rsidR="00FF25A1">
        <w:rPr>
          <w:color w:val="000000" w:themeColor="text1"/>
        </w:rPr>
        <w:t xml:space="preserve"> a </w:t>
      </w:r>
      <w:r w:rsidR="00FF25A1">
        <w:rPr>
          <w:i/>
          <w:color w:val="000000" w:themeColor="text1"/>
        </w:rPr>
        <w:t xml:space="preserve">action </w:t>
      </w:r>
      <w:r w:rsidR="00165D05">
        <w:rPr>
          <w:color w:val="000000" w:themeColor="text1"/>
        </w:rPr>
        <w:t>passa para um ponto mais à</w:t>
      </w:r>
      <w:r w:rsidR="00FF25A1">
        <w:rPr>
          <w:color w:val="000000" w:themeColor="text1"/>
        </w:rPr>
        <w:t xml:space="preserve"> frente em que define </w:t>
      </w:r>
      <w:r w:rsidR="00FF25A1" w:rsidRPr="00165D05">
        <w:rPr>
          <w:i/>
          <w:color w:val="000000" w:themeColor="text1"/>
        </w:rPr>
        <w:t>VacanyCurrentStep</w:t>
      </w:r>
      <w:r w:rsidR="00FF25A1">
        <w:rPr>
          <w:color w:val="000000" w:themeColor="text1"/>
        </w:rPr>
        <w:t xml:space="preserve"> para o passo atual.</w:t>
      </w:r>
    </w:p>
    <w:p w14:paraId="0B8BC41E" w14:textId="2FE18AA4" w:rsidR="005C4CFA" w:rsidRPr="00512121" w:rsidRDefault="00D6685D" w:rsidP="00C62078">
      <w:pPr>
        <w:ind w:firstLine="360"/>
        <w:rPr>
          <w:color w:val="000000" w:themeColor="text1"/>
        </w:rPr>
      </w:pPr>
      <w:r>
        <w:rPr>
          <w:color w:val="000000" w:themeColor="text1"/>
        </w:rPr>
        <w:t>No</w:t>
      </w:r>
      <w:r w:rsidR="005C4CFA">
        <w:rPr>
          <w:color w:val="000000" w:themeColor="text1"/>
        </w:rPr>
        <w:t xml:space="preserve"> ciclo </w:t>
      </w:r>
      <w:r>
        <w:rPr>
          <w:color w:val="000000" w:themeColor="text1"/>
        </w:rPr>
        <w:t xml:space="preserve">já referido </w:t>
      </w:r>
      <w:r w:rsidR="005C4CFA">
        <w:rPr>
          <w:color w:val="000000" w:themeColor="text1"/>
        </w:rPr>
        <w:t>é verificado se o candidato já realizou uma entrevista com o mesmo formulário que é util</w:t>
      </w:r>
      <w:r w:rsidR="00165D05">
        <w:rPr>
          <w:color w:val="000000" w:themeColor="text1"/>
        </w:rPr>
        <w:t>izado no passo, caso tal aconteça</w:t>
      </w:r>
      <w:r w:rsidR="005C4CFA">
        <w:rPr>
          <w:color w:val="000000" w:themeColor="text1"/>
        </w:rPr>
        <w:t xml:space="preserve"> o candidato salta este passo e o ciclo continua, caso </w:t>
      </w:r>
      <w:r w:rsidR="00566B08">
        <w:rPr>
          <w:color w:val="000000" w:themeColor="text1"/>
        </w:rPr>
        <w:t>contrário</w:t>
      </w:r>
      <w:r w:rsidR="005C4CFA">
        <w:rPr>
          <w:color w:val="000000" w:themeColor="text1"/>
        </w:rPr>
        <w:t xml:space="preserve"> o </w:t>
      </w:r>
      <w:r w:rsidR="001E3FFB">
        <w:rPr>
          <w:color w:val="000000" w:themeColor="text1"/>
        </w:rPr>
        <w:t xml:space="preserve">ciclo termina e </w:t>
      </w:r>
      <w:r w:rsidR="00512121">
        <w:rPr>
          <w:color w:val="000000" w:themeColor="text1"/>
        </w:rPr>
        <w:t xml:space="preserve">a </w:t>
      </w:r>
      <w:r w:rsidR="00512121">
        <w:rPr>
          <w:i/>
          <w:color w:val="000000" w:themeColor="text1"/>
        </w:rPr>
        <w:t xml:space="preserve">action </w:t>
      </w:r>
      <w:r w:rsidR="00512121">
        <w:rPr>
          <w:color w:val="000000" w:themeColor="text1"/>
        </w:rPr>
        <w:t xml:space="preserve">define o </w:t>
      </w:r>
      <w:r w:rsidR="00512121" w:rsidRPr="00C24033">
        <w:rPr>
          <w:i/>
          <w:color w:val="000000" w:themeColor="text1"/>
        </w:rPr>
        <w:t>VacancyCurrentStep</w:t>
      </w:r>
      <w:r w:rsidR="00512121">
        <w:rPr>
          <w:color w:val="000000" w:themeColor="text1"/>
        </w:rPr>
        <w:t>.</w:t>
      </w:r>
    </w:p>
    <w:p w14:paraId="4F62600E" w14:textId="5E6B9DD6" w:rsidR="00202050" w:rsidRDefault="005C4CFA" w:rsidP="00F8024E">
      <w:pPr>
        <w:ind w:firstLine="360"/>
        <w:rPr>
          <w:color w:val="000000" w:themeColor="text1"/>
        </w:rPr>
      </w:pPr>
      <w:r>
        <w:rPr>
          <w:color w:val="000000" w:themeColor="text1"/>
        </w:rPr>
        <w:lastRenderedPageBreak/>
        <w:t>Tendo chegado ao passo</w:t>
      </w:r>
      <w:r w:rsidR="00C24033">
        <w:rPr>
          <w:color w:val="000000" w:themeColor="text1"/>
        </w:rPr>
        <w:t xml:space="preserve"> em</w:t>
      </w:r>
      <w:r>
        <w:rPr>
          <w:color w:val="000000" w:themeColor="text1"/>
        </w:rPr>
        <w:t xml:space="preserve"> que o candidato ainda tem de </w:t>
      </w:r>
      <w:r w:rsidR="00512121">
        <w:rPr>
          <w:color w:val="000000" w:themeColor="text1"/>
        </w:rPr>
        <w:t>realizar</w:t>
      </w:r>
      <w:r>
        <w:rPr>
          <w:color w:val="000000" w:themeColor="text1"/>
        </w:rPr>
        <w:t>, a candidatura é atualizada para tal passo e o</w:t>
      </w:r>
      <w:r w:rsidR="00F8024E">
        <w:rPr>
          <w:color w:val="000000" w:themeColor="text1"/>
        </w:rPr>
        <w:t xml:space="preserve"> candidato é avisado da continuação da sua candidatura</w:t>
      </w:r>
      <w:r w:rsidR="002D10B0">
        <w:rPr>
          <w:color w:val="000000" w:themeColor="text1"/>
        </w:rPr>
        <w:t xml:space="preserve">, tanto por </w:t>
      </w:r>
      <w:r w:rsidR="002D10B0" w:rsidRPr="00297A21">
        <w:rPr>
          <w:i/>
          <w:color w:val="000000" w:themeColor="text1"/>
        </w:rPr>
        <w:t>email</w:t>
      </w:r>
      <w:r w:rsidR="002D10B0">
        <w:rPr>
          <w:color w:val="000000" w:themeColor="text1"/>
        </w:rPr>
        <w:t xml:space="preserve"> e por notificação</w:t>
      </w:r>
      <w:r w:rsidR="00F8024E">
        <w:rPr>
          <w:color w:val="000000" w:themeColor="text1"/>
        </w:rPr>
        <w:t xml:space="preserve">, acabando de seguida a </w:t>
      </w:r>
      <w:r w:rsidR="00F8024E">
        <w:rPr>
          <w:i/>
          <w:color w:val="000000" w:themeColor="text1"/>
        </w:rPr>
        <w:t>action.</w:t>
      </w:r>
      <w:r w:rsidR="009F72ED">
        <w:rPr>
          <w:i/>
          <w:color w:val="000000" w:themeColor="text1"/>
        </w:rPr>
        <w:t xml:space="preserve"> </w:t>
      </w:r>
    </w:p>
    <w:p w14:paraId="2589329E" w14:textId="1CDE44B8" w:rsidR="009F72ED" w:rsidRPr="009F72ED" w:rsidRDefault="009F72ED" w:rsidP="00F8024E">
      <w:pPr>
        <w:ind w:firstLine="360"/>
        <w:rPr>
          <w:color w:val="000000" w:themeColor="text1"/>
        </w:rPr>
      </w:pPr>
      <w:r>
        <w:rPr>
          <w:color w:val="000000" w:themeColor="text1"/>
        </w:rPr>
        <w:t xml:space="preserve">Deve ser notado que o ciclo referido anteriormente tem sempre um final, sendo que na situação de um passo não incluir qualquer formulário o ciclo termina </w:t>
      </w:r>
      <w:r w:rsidR="00483506">
        <w:rPr>
          <w:color w:val="000000" w:themeColor="text1"/>
        </w:rPr>
        <w:t>definindo a candidatura para tal passo. Sendo</w:t>
      </w:r>
      <w:ins w:id="1755" w:author="Diogo Aires" w:date="2018-07-14T22:07:00Z">
        <w:r w:rsidR="00654293">
          <w:rPr>
            <w:color w:val="000000" w:themeColor="text1"/>
          </w:rPr>
          <w:t xml:space="preserve"> que</w:t>
        </w:r>
      </w:ins>
      <w:r w:rsidR="00483506">
        <w:rPr>
          <w:color w:val="000000" w:themeColor="text1"/>
        </w:rPr>
        <w:t xml:space="preserve"> por </w:t>
      </w:r>
      <w:r w:rsidR="00483506" w:rsidRPr="00C24033">
        <w:rPr>
          <w:i/>
          <w:color w:val="000000" w:themeColor="text1"/>
        </w:rPr>
        <w:t>default</w:t>
      </w:r>
      <w:r w:rsidR="00483506">
        <w:rPr>
          <w:color w:val="000000" w:themeColor="text1"/>
        </w:rPr>
        <w:t xml:space="preserve"> tod</w:t>
      </w:r>
      <w:ins w:id="1756" w:author="Diogo Aires" w:date="2018-07-14T22:07:00Z">
        <w:r w:rsidR="00654293">
          <w:rPr>
            <w:color w:val="000000" w:themeColor="text1"/>
          </w:rPr>
          <w:t>a</w:t>
        </w:r>
      </w:ins>
      <w:del w:id="1757" w:author="Diogo Aires" w:date="2018-07-14T22:07:00Z">
        <w:r w:rsidR="00483506" w:rsidDel="00654293">
          <w:rPr>
            <w:color w:val="000000" w:themeColor="text1"/>
          </w:rPr>
          <w:delText>o</w:delText>
        </w:r>
      </w:del>
      <w:r w:rsidR="00483506">
        <w:rPr>
          <w:color w:val="000000" w:themeColor="text1"/>
        </w:rPr>
        <w:t xml:space="preserve">s </w:t>
      </w:r>
      <w:del w:id="1758" w:author="Diogo Aires" w:date="2018-07-14T22:07:00Z">
        <w:r w:rsidR="00483506" w:rsidDel="00654293">
          <w:rPr>
            <w:color w:val="000000" w:themeColor="text1"/>
          </w:rPr>
          <w:delText>os passos de</w:delText>
        </w:r>
      </w:del>
      <w:ins w:id="1759" w:author="Diogo Aires" w:date="2018-07-14T22:07:00Z">
        <w:r w:rsidR="00654293">
          <w:rPr>
            <w:color w:val="000000" w:themeColor="text1"/>
          </w:rPr>
          <w:t>as</w:t>
        </w:r>
      </w:ins>
      <w:r w:rsidR="00483506">
        <w:rPr>
          <w:color w:val="000000" w:themeColor="text1"/>
        </w:rPr>
        <w:t xml:space="preserve"> candidatura</w:t>
      </w:r>
      <w:ins w:id="1760" w:author="Diogo Aires" w:date="2018-07-14T22:19:00Z">
        <w:r w:rsidR="0099367A">
          <w:rPr>
            <w:color w:val="000000" w:themeColor="text1"/>
          </w:rPr>
          <w:t>s</w:t>
        </w:r>
      </w:ins>
      <w:r w:rsidR="00483506">
        <w:rPr>
          <w:color w:val="000000" w:themeColor="text1"/>
        </w:rPr>
        <w:t xml:space="preserve"> terminam num passo de contratação que não inclui um formulário, existe sempre um passo sem formulário.</w:t>
      </w:r>
    </w:p>
    <w:p w14:paraId="17D7B2E7" w14:textId="20AFE6AC" w:rsidR="00735303" w:rsidRPr="00E8633D" w:rsidRDefault="00735303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761" w:name="_Toc519372208"/>
      <w:r w:rsidRPr="00E8633D">
        <w:rPr>
          <w:sz w:val="22"/>
        </w:rPr>
        <w:t xml:space="preserve">Incluir </w:t>
      </w:r>
      <w:r w:rsidR="00202050" w:rsidRPr="00E8633D">
        <w:rPr>
          <w:sz w:val="22"/>
        </w:rPr>
        <w:t>disponibilidade</w:t>
      </w:r>
      <w:bookmarkEnd w:id="1761"/>
    </w:p>
    <w:p w14:paraId="4C19EFCD" w14:textId="77777777" w:rsidR="00483506" w:rsidDel="0099367A" w:rsidRDefault="00202050" w:rsidP="00202050">
      <w:pPr>
        <w:ind w:firstLine="0"/>
        <w:rPr>
          <w:del w:id="1762" w:author="Diogo Aires" w:date="2018-07-14T22:15:00Z"/>
          <w:color w:val="000000" w:themeColor="text1"/>
        </w:rPr>
      </w:pPr>
      <w:r>
        <w:rPr>
          <w:color w:val="000000" w:themeColor="text1"/>
        </w:rPr>
        <w:t xml:space="preserve">Como referido anteriormente um candidato é capaz de demonstrar a sua disponibilidade para entrevistas, o que permite interferir no mecanismo de marcação de eventos, quando o mesmo, o evento, envolve o candidato. </w:t>
      </w:r>
    </w:p>
    <w:p w14:paraId="252D017C" w14:textId="04270628" w:rsidR="00735303" w:rsidRDefault="00483506" w:rsidP="0099367A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Por isso </w:t>
      </w:r>
      <w:r w:rsidR="00202050">
        <w:rPr>
          <w:color w:val="000000" w:themeColor="text1"/>
        </w:rPr>
        <w:t xml:space="preserve">a aplicação </w:t>
      </w:r>
      <w:r w:rsidR="00F8024E">
        <w:rPr>
          <w:color w:val="000000" w:themeColor="text1"/>
        </w:rPr>
        <w:t xml:space="preserve">permite a criação de blocos temporários, </w:t>
      </w:r>
      <w:r w:rsidR="00B54DF4">
        <w:rPr>
          <w:color w:val="000000" w:themeColor="text1"/>
        </w:rPr>
        <w:t>que podem ser utilizados para limitar a criação de novos Eventos</w:t>
      </w:r>
      <w:r w:rsidR="00202050">
        <w:rPr>
          <w:color w:val="000000" w:themeColor="text1"/>
        </w:rPr>
        <w:t xml:space="preserve">. Para tal depois de se obter os eventos duma semana, usando o código verificado no </w:t>
      </w:r>
      <w:r w:rsidR="00202050">
        <w:rPr>
          <w:color w:val="000000" w:themeColor="text1"/>
        </w:rPr>
        <w:fldChar w:fldCharType="begin"/>
      </w:r>
      <w:r w:rsidR="00202050">
        <w:rPr>
          <w:color w:val="000000" w:themeColor="text1"/>
        </w:rPr>
        <w:instrText xml:space="preserve"> REF _Ref517476832 \h </w:instrText>
      </w:r>
      <w:r w:rsidR="00202050">
        <w:rPr>
          <w:color w:val="000000" w:themeColor="text1"/>
        </w:rPr>
      </w:r>
      <w:r w:rsidR="00202050">
        <w:rPr>
          <w:color w:val="000000" w:themeColor="text1"/>
        </w:rPr>
        <w:fldChar w:fldCharType="separate"/>
      </w:r>
      <w:r w:rsidR="00B73B54">
        <w:t xml:space="preserve">Código </w:t>
      </w:r>
      <w:r w:rsidR="00B73B54">
        <w:rPr>
          <w:noProof/>
        </w:rPr>
        <w:t>10</w:t>
      </w:r>
      <w:r w:rsidR="00202050">
        <w:rPr>
          <w:color w:val="000000" w:themeColor="text1"/>
        </w:rPr>
        <w:fldChar w:fldCharType="end"/>
      </w:r>
      <w:r w:rsidR="00202050">
        <w:rPr>
          <w:color w:val="000000" w:themeColor="text1"/>
        </w:rPr>
        <w:t xml:space="preserve">, é realizado a </w:t>
      </w:r>
      <w:r w:rsidR="00202050">
        <w:rPr>
          <w:i/>
          <w:color w:val="000000" w:themeColor="text1"/>
        </w:rPr>
        <w:t>actions</w:t>
      </w:r>
      <w:r w:rsidR="00202050">
        <w:rPr>
          <w:color w:val="000000" w:themeColor="text1"/>
        </w:rPr>
        <w:t xml:space="preserve"> </w:t>
      </w:r>
      <w:r w:rsidR="00F8024E">
        <w:rPr>
          <w:color w:val="000000" w:themeColor="text1"/>
        </w:rPr>
        <w:t xml:space="preserve">verificada no </w:t>
      </w:r>
      <w:r w:rsidR="00F8024E">
        <w:rPr>
          <w:color w:val="000000" w:themeColor="text1"/>
        </w:rPr>
        <w:fldChar w:fldCharType="begin"/>
      </w:r>
      <w:r w:rsidR="00F8024E">
        <w:rPr>
          <w:color w:val="000000" w:themeColor="text1"/>
        </w:rPr>
        <w:instrText xml:space="preserve"> REF _Ref518223373 \h </w:instrText>
      </w:r>
      <w:r w:rsidR="00F8024E">
        <w:rPr>
          <w:color w:val="000000" w:themeColor="text1"/>
        </w:rPr>
      </w:r>
      <w:r w:rsidR="00F8024E">
        <w:rPr>
          <w:color w:val="000000" w:themeColor="text1"/>
        </w:rPr>
        <w:fldChar w:fldCharType="separate"/>
      </w:r>
      <w:r w:rsidR="00B73B54">
        <w:t xml:space="preserve">Código </w:t>
      </w:r>
      <w:r w:rsidR="00B73B54">
        <w:rPr>
          <w:noProof/>
        </w:rPr>
        <w:t>18</w:t>
      </w:r>
      <w:r w:rsidR="00F8024E">
        <w:rPr>
          <w:color w:val="000000" w:themeColor="text1"/>
        </w:rPr>
        <w:fldChar w:fldCharType="end"/>
      </w:r>
      <w:ins w:id="1763" w:author="Diogo Aires" w:date="2018-07-14T22:17:00Z">
        <w:r w:rsidR="0099367A">
          <w:rPr>
            <w:color w:val="000000" w:themeColor="text1"/>
          </w:rPr>
          <w:t xml:space="preserve">, que </w:t>
        </w:r>
      </w:ins>
      <w:ins w:id="1764" w:author="Diogo Aires" w:date="2018-07-14T22:19:00Z">
        <w:r w:rsidR="0099367A">
          <w:rPr>
            <w:color w:val="000000" w:themeColor="text1"/>
          </w:rPr>
          <w:t xml:space="preserve">altera e remove qualquer elemento fora da disponibilidade e cria blocos para o calendário, que não permite a introdução de eventos fora da </w:t>
        </w:r>
      </w:ins>
      <w:ins w:id="1765" w:author="Diogo Aires" w:date="2018-07-14T22:20:00Z">
        <w:r w:rsidR="0099367A">
          <w:rPr>
            <w:color w:val="000000" w:themeColor="text1"/>
          </w:rPr>
          <w:t>disponibilidade.</w:t>
        </w:r>
      </w:ins>
      <w:ins w:id="1766" w:author="Diogo Aires" w:date="2018-07-14T22:19:00Z">
        <w:r w:rsidR="0099367A">
          <w:rPr>
            <w:color w:val="000000" w:themeColor="text1"/>
          </w:rPr>
          <w:t xml:space="preserve"> </w:t>
        </w:r>
      </w:ins>
      <w:del w:id="1767" w:author="Diogo Aires" w:date="2018-07-14T22:17:00Z">
        <w:r w:rsidR="00F8024E" w:rsidDel="0099367A">
          <w:rPr>
            <w:color w:val="000000" w:themeColor="text1"/>
          </w:rPr>
          <w:delText>.</w:delText>
        </w:r>
      </w:del>
    </w:p>
    <w:p w14:paraId="3675FDC9" w14:textId="77777777" w:rsidR="0001663F" w:rsidRDefault="0001663F" w:rsidP="0001663F">
      <w:pPr>
        <w:keepNext/>
        <w:ind w:firstLine="0"/>
      </w:pPr>
      <w:r>
        <w:rPr>
          <w:noProof/>
          <w:color w:val="000000" w:themeColor="text1"/>
        </w:rPr>
        <w:drawing>
          <wp:inline distT="0" distB="0" distL="0" distR="0" wp14:anchorId="18FE664A" wp14:editId="6EFBB0C4">
            <wp:extent cx="5400675" cy="2676525"/>
            <wp:effectExtent l="0" t="0" r="9525" b="952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CC27D" w14:textId="1B425E51" w:rsidR="0001663F" w:rsidRPr="00202050" w:rsidRDefault="0001663F" w:rsidP="0001663F">
      <w:pPr>
        <w:pStyle w:val="Legenda"/>
        <w:rPr>
          <w:color w:val="000000" w:themeColor="text1"/>
        </w:rPr>
      </w:pPr>
      <w:bookmarkStart w:id="1768" w:name="_Ref518223373"/>
      <w:bookmarkStart w:id="1769" w:name="_Toc519372362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18</w:t>
      </w:r>
      <w:r w:rsidR="00FA37B9">
        <w:rPr>
          <w:noProof/>
        </w:rPr>
        <w:fldChar w:fldCharType="end"/>
      </w:r>
      <w:bookmarkEnd w:id="1768"/>
      <w:r>
        <w:t xml:space="preserve"> - Adicionar disponibilidade</w:t>
      </w:r>
      <w:bookmarkEnd w:id="1769"/>
    </w:p>
    <w:p w14:paraId="27EED3A0" w14:textId="7DA2C8CB" w:rsidR="00202050" w:rsidRDefault="008E7D91" w:rsidP="008E7D91">
      <w:pPr>
        <w:rPr>
          <w:color w:val="000000" w:themeColor="text1"/>
        </w:rPr>
      </w:pPr>
      <w:r>
        <w:rPr>
          <w:color w:val="000000" w:themeColor="text1"/>
        </w:rPr>
        <w:t xml:space="preserve">Nesta </w:t>
      </w:r>
      <w:r w:rsidRPr="008E7D91">
        <w:rPr>
          <w:i/>
          <w:color w:val="000000" w:themeColor="text1"/>
        </w:rPr>
        <w:t>action</w:t>
      </w:r>
      <w:r w:rsidR="00D3688D">
        <w:rPr>
          <w:color w:val="000000" w:themeColor="text1"/>
        </w:rPr>
        <w:t xml:space="preserve"> </w:t>
      </w:r>
      <w:r w:rsidR="00C24033">
        <w:rPr>
          <w:color w:val="000000" w:themeColor="text1"/>
        </w:rPr>
        <w:t>são</w:t>
      </w:r>
      <w:r w:rsidR="00D3688D">
        <w:rPr>
          <w:color w:val="000000" w:themeColor="text1"/>
        </w:rPr>
        <w:t xml:space="preserve"> obtid</w:t>
      </w:r>
      <w:r w:rsidR="00C24033">
        <w:rPr>
          <w:color w:val="000000" w:themeColor="text1"/>
        </w:rPr>
        <w:t>as</w:t>
      </w:r>
      <w:r w:rsidR="00D3688D">
        <w:rPr>
          <w:color w:val="000000" w:themeColor="text1"/>
        </w:rPr>
        <w:t xml:space="preserve"> todas as disponibilida</w:t>
      </w:r>
      <w:r w:rsidR="00C512DE">
        <w:rPr>
          <w:color w:val="000000" w:themeColor="text1"/>
        </w:rPr>
        <w:t>des do candidato por cada dia da</w:t>
      </w:r>
      <w:r w:rsidR="000D47EA">
        <w:rPr>
          <w:color w:val="000000" w:themeColor="text1"/>
        </w:rPr>
        <w:t xml:space="preserve"> semana e para cada são</w:t>
      </w:r>
      <w:r w:rsidR="00D3688D">
        <w:rPr>
          <w:color w:val="000000" w:themeColor="text1"/>
        </w:rPr>
        <w:t xml:space="preserve"> introduzido</w:t>
      </w:r>
      <w:r w:rsidR="000D47EA">
        <w:rPr>
          <w:color w:val="000000" w:themeColor="text1"/>
        </w:rPr>
        <w:t>s</w:t>
      </w:r>
      <w:r w:rsidR="00D3688D">
        <w:rPr>
          <w:color w:val="000000" w:themeColor="text1"/>
        </w:rPr>
        <w:t xml:space="preserve"> blocos fora da disponibilidade e é removido qualquer evento que ocorre dentro dos blocos de disponibilidade. </w:t>
      </w:r>
      <w:r w:rsidR="00C512DE">
        <w:rPr>
          <w:color w:val="000000" w:themeColor="text1"/>
        </w:rPr>
        <w:t>Para o</w:t>
      </w:r>
      <w:r w:rsidR="0006644D">
        <w:rPr>
          <w:color w:val="000000" w:themeColor="text1"/>
        </w:rPr>
        <w:t xml:space="preserve"> caso</w:t>
      </w:r>
      <w:r w:rsidR="00C512DE">
        <w:rPr>
          <w:color w:val="000000" w:themeColor="text1"/>
        </w:rPr>
        <w:t xml:space="preserve"> de</w:t>
      </w:r>
      <w:r w:rsidR="00D3688D">
        <w:rPr>
          <w:color w:val="000000" w:themeColor="text1"/>
        </w:rPr>
        <w:t xml:space="preserve"> não existir qualquer disponibilidade no dia então é criado um bloco que ocupa o dia inteiro e remove-se o todos os eventos do dia. </w:t>
      </w:r>
    </w:p>
    <w:p w14:paraId="2DAEECD2" w14:textId="12B86CAD" w:rsidR="004A624F" w:rsidRDefault="004A624F" w:rsidP="008E7D91">
      <w:r>
        <w:rPr>
          <w:color w:val="000000" w:themeColor="text1"/>
        </w:rPr>
        <w:t xml:space="preserve">Se existir pelo menos um ou mais blocos de disponibilidade, é executado um ciclo que obtém um bloco de disponibilidade </w:t>
      </w:r>
      <w:r w:rsidR="00C512DE">
        <w:rPr>
          <w:color w:val="000000" w:themeColor="text1"/>
        </w:rPr>
        <w:t>como também</w:t>
      </w:r>
      <w:r>
        <w:rPr>
          <w:color w:val="000000" w:themeColor="text1"/>
        </w:rPr>
        <w:t xml:space="preserve"> o bloco seguinte e </w:t>
      </w:r>
      <w:r w:rsidR="0006644D">
        <w:rPr>
          <w:color w:val="000000" w:themeColor="text1"/>
        </w:rPr>
        <w:t xml:space="preserve">é criado </w:t>
      </w:r>
      <w:r>
        <w:rPr>
          <w:color w:val="000000" w:themeColor="text1"/>
        </w:rPr>
        <w:t xml:space="preserve">um bloco temporal que começa no fim do primeiro e acaba no </w:t>
      </w:r>
      <w:r w:rsidR="00C512DE">
        <w:rPr>
          <w:color w:val="000000" w:themeColor="text1"/>
        </w:rPr>
        <w:t>início</w:t>
      </w:r>
      <w:r>
        <w:rPr>
          <w:color w:val="000000" w:themeColor="text1"/>
        </w:rPr>
        <w:t xml:space="preserve"> do seguinte, removendo todos os eventos nesse período usando a </w:t>
      </w:r>
      <w:r>
        <w:rPr>
          <w:i/>
          <w:color w:val="000000" w:themeColor="text1"/>
        </w:rPr>
        <w:t>action</w:t>
      </w:r>
      <w:r>
        <w:t xml:space="preserve"> verificado no </w:t>
      </w:r>
      <w:r>
        <w:fldChar w:fldCharType="begin"/>
      </w:r>
      <w:r>
        <w:instrText xml:space="preserve"> REF _Ref517988485 \h </w:instrText>
      </w:r>
      <w:r>
        <w:fldChar w:fldCharType="separate"/>
      </w:r>
      <w:r w:rsidR="00B73B54">
        <w:t xml:space="preserve">Código </w:t>
      </w:r>
      <w:r w:rsidR="00B73B54">
        <w:rPr>
          <w:noProof/>
        </w:rPr>
        <w:t>19</w:t>
      </w:r>
      <w:r>
        <w:fldChar w:fldCharType="end"/>
      </w:r>
      <w:r>
        <w:t>.</w:t>
      </w:r>
    </w:p>
    <w:p w14:paraId="642E4B1D" w14:textId="77777777" w:rsidR="004A624F" w:rsidRDefault="004A624F" w:rsidP="004A624F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1D525B2" wp14:editId="02ED2154">
            <wp:extent cx="3552825" cy="2533650"/>
            <wp:effectExtent l="0" t="0" r="9525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8F031" w14:textId="3630BCAB" w:rsidR="004A624F" w:rsidRDefault="004A624F" w:rsidP="004A624F">
      <w:pPr>
        <w:pStyle w:val="Legenda"/>
      </w:pPr>
      <w:bookmarkStart w:id="1770" w:name="_Ref517988485"/>
      <w:bookmarkStart w:id="1771" w:name="_Toc519372363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19</w:t>
      </w:r>
      <w:r w:rsidR="00FA37B9">
        <w:rPr>
          <w:noProof/>
        </w:rPr>
        <w:fldChar w:fldCharType="end"/>
      </w:r>
      <w:bookmarkEnd w:id="1770"/>
      <w:r>
        <w:t xml:space="preserve"> - Filtrar Eventos</w:t>
      </w:r>
      <w:bookmarkEnd w:id="1771"/>
    </w:p>
    <w:p w14:paraId="6A958669" w14:textId="74902C21" w:rsidR="0071480D" w:rsidRDefault="00EC7D30" w:rsidP="0006644D">
      <w:r>
        <w:t xml:space="preserve">Nesta </w:t>
      </w:r>
      <w:r>
        <w:rPr>
          <w:i/>
        </w:rPr>
        <w:t>action</w:t>
      </w:r>
      <w:r w:rsidR="004A624F">
        <w:t xml:space="preserve"> </w:t>
      </w:r>
      <w:r w:rsidR="00441971">
        <w:t>é verif</w:t>
      </w:r>
      <w:r w:rsidR="00C512DE">
        <w:t>icado se existe qualquer evento</w:t>
      </w:r>
      <w:r w:rsidR="00441971">
        <w:t xml:space="preserve"> que a </w:t>
      </w:r>
      <w:r w:rsidR="00441971">
        <w:rPr>
          <w:i/>
        </w:rPr>
        <w:t>action</w:t>
      </w:r>
      <w:r w:rsidR="00441971">
        <w:t xml:space="preserve"> recebe</w:t>
      </w:r>
      <w:r w:rsidR="0006644D">
        <w:t>,</w:t>
      </w:r>
      <w:r w:rsidR="00441971">
        <w:t xml:space="preserve"> que comece ou acabe dentro de um bloco de disponibilidade, cuja </w:t>
      </w:r>
      <w:r w:rsidR="0006644D">
        <w:t>duração</w:t>
      </w:r>
      <w:r w:rsidR="00441971">
        <w:t xml:space="preserve"> é fornecida a </w:t>
      </w:r>
      <w:r w:rsidR="00441971">
        <w:rPr>
          <w:i/>
        </w:rPr>
        <w:t>action</w:t>
      </w:r>
      <w:r w:rsidR="0006644D">
        <w:t>.</w:t>
      </w:r>
      <w:r w:rsidR="0071480D">
        <w:t xml:space="preserve"> Se existirem então </w:t>
      </w:r>
      <w:r w:rsidR="00C512DE">
        <w:t>estes</w:t>
      </w:r>
      <w:r w:rsidR="0071480D">
        <w:t xml:space="preserve"> são alterados das seguintes formas:</w:t>
      </w:r>
    </w:p>
    <w:p w14:paraId="3DE34653" w14:textId="6D338671" w:rsidR="00040FF1" w:rsidRDefault="00040FF1" w:rsidP="00E8633D">
      <w:pPr>
        <w:pStyle w:val="PargrafodaLista"/>
        <w:numPr>
          <w:ilvl w:val="0"/>
          <w:numId w:val="29"/>
        </w:numPr>
        <w:ind w:left="714" w:hanging="357"/>
      </w:pPr>
      <w:r>
        <w:t>S</w:t>
      </w:r>
      <w:r w:rsidR="00441971">
        <w:t>e</w:t>
      </w:r>
      <w:r>
        <w:t xml:space="preserve"> o evento</w:t>
      </w:r>
      <w:r w:rsidR="00441971">
        <w:t xml:space="preserve"> começar dentro do bloco, o seu </w:t>
      </w:r>
      <w:r w:rsidR="00C512DE">
        <w:t>início</w:t>
      </w:r>
      <w:r w:rsidR="00441971">
        <w:t xml:space="preserve"> passa ao fim do bloco de di</w:t>
      </w:r>
      <w:r>
        <w:t>sponibilidade a ser verificado;</w:t>
      </w:r>
    </w:p>
    <w:p w14:paraId="74AC2E98" w14:textId="1180B98A" w:rsidR="00040FF1" w:rsidRDefault="00040FF1" w:rsidP="00E8633D">
      <w:pPr>
        <w:pStyle w:val="PargrafodaLista"/>
        <w:numPr>
          <w:ilvl w:val="0"/>
          <w:numId w:val="29"/>
        </w:numPr>
        <w:ind w:left="714" w:hanging="357"/>
      </w:pPr>
      <w:r>
        <w:t>S</w:t>
      </w:r>
      <w:r w:rsidR="00441971">
        <w:t xml:space="preserve">e </w:t>
      </w:r>
      <w:r>
        <w:t xml:space="preserve">o evento </w:t>
      </w:r>
      <w:r w:rsidR="00441971">
        <w:t xml:space="preserve">acabar dentro do bloco o seu fim passa ao </w:t>
      </w:r>
      <w:r w:rsidR="00C512DE">
        <w:t>início</w:t>
      </w:r>
      <w:r>
        <w:t xml:space="preserve"> do bloco de disponibilidade;</w:t>
      </w:r>
      <w:r w:rsidR="00646A0B">
        <w:t xml:space="preserve"> </w:t>
      </w:r>
    </w:p>
    <w:p w14:paraId="4DEF2E08" w14:textId="1F100FDD" w:rsidR="0006644D" w:rsidRDefault="00646A0B" w:rsidP="00E8633D">
      <w:pPr>
        <w:pStyle w:val="PargrafodaLista"/>
        <w:numPr>
          <w:ilvl w:val="0"/>
          <w:numId w:val="29"/>
        </w:numPr>
        <w:ind w:left="714" w:hanging="357"/>
        <w:rPr>
          <w:ins w:id="1772" w:author="Diogo Aires" w:date="2018-07-14T22:23:00Z"/>
        </w:rPr>
      </w:pPr>
      <w:r>
        <w:t>Qualquer evento que começa e acaba dentro do bloco de disponibilidade é simplesmente removido.</w:t>
      </w:r>
    </w:p>
    <w:p w14:paraId="463D4BE1" w14:textId="7D85CA71" w:rsidR="009776D9" w:rsidDel="009776D9" w:rsidRDefault="009776D9" w:rsidP="00E8633D">
      <w:pPr>
        <w:pStyle w:val="PargrafodaLista"/>
        <w:numPr>
          <w:ilvl w:val="0"/>
          <w:numId w:val="29"/>
        </w:numPr>
        <w:ind w:left="714" w:hanging="357"/>
        <w:rPr>
          <w:del w:id="1773" w:author="Diogo Aires" w:date="2018-07-14T22:23:00Z"/>
        </w:rPr>
      </w:pPr>
      <w:bookmarkStart w:id="1774" w:name="_Toc519372209"/>
      <w:bookmarkEnd w:id="1774"/>
    </w:p>
    <w:p w14:paraId="44888AF4" w14:textId="00807F83" w:rsidR="00FD7891" w:rsidRPr="00FD7891" w:rsidRDefault="00FD7891" w:rsidP="002F32CA">
      <w:pPr>
        <w:pStyle w:val="Cabealho2"/>
        <w:numPr>
          <w:ilvl w:val="1"/>
          <w:numId w:val="28"/>
        </w:numPr>
        <w:rPr>
          <w:i/>
        </w:rPr>
      </w:pPr>
      <w:bookmarkStart w:id="1775" w:name="_Toc517606839"/>
      <w:bookmarkStart w:id="1776" w:name="_Ref518335785"/>
      <w:bookmarkStart w:id="1777" w:name="_Ref518335905"/>
      <w:bookmarkStart w:id="1778" w:name="_Ref518335915"/>
      <w:bookmarkStart w:id="1779" w:name="_Toc519372210"/>
      <w:r>
        <w:rPr>
          <w:i/>
        </w:rPr>
        <w:t xml:space="preserve">Desenvolvimento </w:t>
      </w:r>
      <w:bookmarkEnd w:id="1775"/>
      <w:bookmarkEnd w:id="1776"/>
      <w:bookmarkEnd w:id="1777"/>
      <w:bookmarkEnd w:id="1778"/>
      <w:r w:rsidR="004845D2" w:rsidRPr="004845D2">
        <w:rPr>
          <w:i/>
        </w:rPr>
        <w:t>Mobile</w:t>
      </w:r>
      <w:bookmarkEnd w:id="1779"/>
    </w:p>
    <w:p w14:paraId="4929694D" w14:textId="4F73FB95" w:rsidR="00DB37EE" w:rsidRPr="00767E10" w:rsidRDefault="00894ABA" w:rsidP="007A0869">
      <w:pPr>
        <w:ind w:firstLine="0"/>
        <w:rPr>
          <w:color w:val="000000" w:themeColor="text1"/>
        </w:rPr>
      </w:pPr>
      <w:r>
        <w:rPr>
          <w:color w:val="000000" w:themeColor="text1"/>
        </w:rPr>
        <w:t>Como a secção anterior, esta secção</w:t>
      </w:r>
      <w:r w:rsidR="00C512DE">
        <w:rPr>
          <w:color w:val="000000" w:themeColor="text1"/>
        </w:rPr>
        <w:t xml:space="preserve"> </w:t>
      </w:r>
      <w:r w:rsidR="000D47EA">
        <w:rPr>
          <w:color w:val="000000" w:themeColor="text1"/>
        </w:rPr>
        <w:t>demonstra</w:t>
      </w:r>
      <w:r>
        <w:rPr>
          <w:color w:val="000000" w:themeColor="text1"/>
        </w:rPr>
        <w:t xml:space="preserve"> as implementações que podem ser consideradas como mais notáveis no desenvolvimento da componente </w:t>
      </w:r>
      <w:r w:rsidR="004845D2" w:rsidRPr="004845D2">
        <w:rPr>
          <w:i/>
          <w:color w:val="000000" w:themeColor="text1"/>
        </w:rPr>
        <w:t>mobile</w:t>
      </w:r>
      <w:r>
        <w:rPr>
          <w:color w:val="000000" w:themeColor="text1"/>
        </w:rPr>
        <w:t xml:space="preserve"> do projeto. Estas </w:t>
      </w:r>
      <w:r w:rsidR="00B246EC">
        <w:rPr>
          <w:color w:val="000000" w:themeColor="text1"/>
        </w:rPr>
        <w:t xml:space="preserve">implementações são </w:t>
      </w:r>
      <w:r w:rsidR="00681911">
        <w:rPr>
          <w:color w:val="000000" w:themeColor="text1"/>
        </w:rPr>
        <w:t>restringidas</w:t>
      </w:r>
      <w:r w:rsidR="00B246EC">
        <w:rPr>
          <w:color w:val="000000" w:themeColor="text1"/>
        </w:rPr>
        <w:t xml:space="preserve"> </w:t>
      </w:r>
      <w:r w:rsidR="00681911">
        <w:rPr>
          <w:color w:val="000000" w:themeColor="text1"/>
        </w:rPr>
        <w:t>à</w:t>
      </w:r>
      <w:r w:rsidR="00B246EC">
        <w:rPr>
          <w:color w:val="000000" w:themeColor="text1"/>
        </w:rPr>
        <w:t>s notificações</w:t>
      </w:r>
      <w:r w:rsidR="00FB3406">
        <w:rPr>
          <w:color w:val="000000" w:themeColor="text1"/>
        </w:rPr>
        <w:t xml:space="preserve"> e</w:t>
      </w:r>
      <w:r w:rsidR="00B246EC">
        <w:rPr>
          <w:color w:val="000000" w:themeColor="text1"/>
        </w:rPr>
        <w:t xml:space="preserve"> </w:t>
      </w:r>
      <w:r w:rsidR="00681911">
        <w:rPr>
          <w:color w:val="000000" w:themeColor="text1"/>
        </w:rPr>
        <w:t xml:space="preserve">ao </w:t>
      </w:r>
      <w:r w:rsidR="00B246EC">
        <w:rPr>
          <w:color w:val="000000" w:themeColor="text1"/>
        </w:rPr>
        <w:t>sincronismo</w:t>
      </w:r>
      <w:r w:rsidR="0027695E">
        <w:rPr>
          <w:color w:val="000000" w:themeColor="text1"/>
        </w:rPr>
        <w:t xml:space="preserve"> dos dados entre </w:t>
      </w:r>
      <w:r w:rsidR="00FB3406">
        <w:rPr>
          <w:color w:val="000000" w:themeColor="text1"/>
        </w:rPr>
        <w:t>a base de dados local e remota</w:t>
      </w:r>
      <w:r w:rsidR="00B246EC">
        <w:rPr>
          <w:color w:val="000000" w:themeColor="text1"/>
        </w:rPr>
        <w:t>.</w:t>
      </w:r>
      <w:r w:rsidR="00767E10">
        <w:rPr>
          <w:color w:val="000000" w:themeColor="text1"/>
        </w:rPr>
        <w:t xml:space="preserve"> </w:t>
      </w:r>
    </w:p>
    <w:p w14:paraId="203094D9" w14:textId="7D89124C" w:rsidR="00767E10" w:rsidRPr="00E8633D" w:rsidRDefault="00767E10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780" w:name="_Toc519372211"/>
      <w:r w:rsidRPr="00E8633D">
        <w:rPr>
          <w:sz w:val="22"/>
        </w:rPr>
        <w:t>Notificações</w:t>
      </w:r>
      <w:bookmarkEnd w:id="1780"/>
      <w:r w:rsidR="00667FC8" w:rsidRPr="00E8633D">
        <w:rPr>
          <w:sz w:val="22"/>
        </w:rPr>
        <w:tab/>
      </w:r>
    </w:p>
    <w:p w14:paraId="2FFCBC24" w14:textId="54CEDD6C" w:rsidR="00644459" w:rsidRDefault="00030B09" w:rsidP="00767E10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Como já </w:t>
      </w:r>
      <w:r w:rsidR="006E4FC8">
        <w:rPr>
          <w:color w:val="000000" w:themeColor="text1"/>
        </w:rPr>
        <w:t>foi</w:t>
      </w:r>
      <w:r>
        <w:rPr>
          <w:color w:val="000000" w:themeColor="text1"/>
        </w:rPr>
        <w:t xml:space="preserve"> estabelecido, a aplicação </w:t>
      </w:r>
      <w:r w:rsidR="004845D2" w:rsidRPr="004845D2">
        <w:rPr>
          <w:i/>
          <w:color w:val="000000" w:themeColor="text1"/>
        </w:rPr>
        <w:t>mobile</w:t>
      </w:r>
      <w:r>
        <w:rPr>
          <w:color w:val="000000" w:themeColor="text1"/>
        </w:rPr>
        <w:t xml:space="preserve"> inclui nas suas funcionalidades a visualização de notificações que irão demonstrar informações importantes</w:t>
      </w:r>
      <w:r w:rsidR="00644459">
        <w:rPr>
          <w:color w:val="000000" w:themeColor="text1"/>
        </w:rPr>
        <w:t xml:space="preserve">. Para realizar esta funcionalidade foi escolhido </w:t>
      </w:r>
      <w:r w:rsidR="00944327">
        <w:rPr>
          <w:color w:val="000000" w:themeColor="text1"/>
        </w:rPr>
        <w:t xml:space="preserve">a extensão </w:t>
      </w:r>
      <w:r w:rsidR="00644459" w:rsidRPr="006E4FC8">
        <w:rPr>
          <w:i/>
          <w:color w:val="000000" w:themeColor="text1"/>
        </w:rPr>
        <w:t>OneSignal</w:t>
      </w:r>
      <w:r w:rsidR="00644459">
        <w:rPr>
          <w:color w:val="000000" w:themeColor="text1"/>
        </w:rPr>
        <w:t xml:space="preserve"> </w:t>
      </w:r>
      <w:ins w:id="1781" w:author="Diogo Aires" w:date="2018-07-14T22:26:00Z">
        <w:r w:rsidR="000D0BEC">
          <w:rPr>
            <w:color w:val="000000" w:themeColor="text1"/>
          </w:rPr>
          <w:t xml:space="preserve">e </w:t>
        </w:r>
        <w:r w:rsidR="000D0BEC">
          <w:rPr>
            <w:i/>
            <w:color w:val="000000" w:themeColor="text1"/>
          </w:rPr>
          <w:t xml:space="preserve">In-App Notifcations </w:t>
        </w:r>
      </w:ins>
      <w:r w:rsidR="00644459">
        <w:rPr>
          <w:color w:val="000000" w:themeColor="text1"/>
        </w:rPr>
        <w:t>que permite realiza</w:t>
      </w:r>
      <w:r w:rsidR="006E4FC8">
        <w:rPr>
          <w:color w:val="000000" w:themeColor="text1"/>
        </w:rPr>
        <w:t>r</w:t>
      </w:r>
      <w:r w:rsidR="00644459">
        <w:rPr>
          <w:color w:val="000000" w:themeColor="text1"/>
        </w:rPr>
        <w:t xml:space="preserve"> as notificações desejadas com pouca adição de </w:t>
      </w:r>
      <w:r w:rsidR="006E4FC8">
        <w:rPr>
          <w:color w:val="000000" w:themeColor="text1"/>
        </w:rPr>
        <w:t>lógica</w:t>
      </w:r>
      <w:r w:rsidR="00644459">
        <w:rPr>
          <w:color w:val="000000" w:themeColor="text1"/>
        </w:rPr>
        <w:t xml:space="preserve"> ou peso </w:t>
      </w:r>
      <w:r w:rsidR="006E4FC8">
        <w:rPr>
          <w:color w:val="000000" w:themeColor="text1"/>
        </w:rPr>
        <w:t xml:space="preserve">para </w:t>
      </w:r>
      <w:r w:rsidR="00644459">
        <w:rPr>
          <w:color w:val="000000" w:themeColor="text1"/>
        </w:rPr>
        <w:t xml:space="preserve">a aplicação. </w:t>
      </w:r>
    </w:p>
    <w:p w14:paraId="13385AE2" w14:textId="5D5F3137" w:rsidR="00030B09" w:rsidRPr="00644459" w:rsidRDefault="00644459" w:rsidP="00640614">
      <w:pPr>
        <w:rPr>
          <w:color w:val="000000" w:themeColor="text1"/>
        </w:rPr>
      </w:pPr>
      <w:r>
        <w:rPr>
          <w:color w:val="000000" w:themeColor="text1"/>
        </w:rPr>
        <w:t xml:space="preserve">Os únicos requisitos para utilizar </w:t>
      </w:r>
      <w:del w:id="1782" w:author="Diogo Aires" w:date="2018-07-14T22:26:00Z">
        <w:r w:rsidDel="000D0BEC">
          <w:rPr>
            <w:color w:val="000000" w:themeColor="text1"/>
          </w:rPr>
          <w:delText xml:space="preserve">esta </w:delText>
        </w:r>
      </w:del>
      <w:ins w:id="1783" w:author="Diogo Aires" w:date="2018-07-14T22:26:00Z">
        <w:r w:rsidR="000D0BEC">
          <w:rPr>
            <w:color w:val="000000" w:themeColor="text1"/>
          </w:rPr>
          <w:t>a primeira</w:t>
        </w:r>
        <w:r w:rsidR="000D0BEC">
          <w:rPr>
            <w:color w:val="000000" w:themeColor="text1"/>
          </w:rPr>
          <w:t xml:space="preserve"> </w:t>
        </w:r>
      </w:ins>
      <w:r w:rsidR="00130D50" w:rsidRPr="00130D50">
        <w:rPr>
          <w:color w:val="000000" w:themeColor="text1"/>
        </w:rPr>
        <w:t>extensão</w:t>
      </w:r>
      <w:r>
        <w:rPr>
          <w:color w:val="000000" w:themeColor="text1"/>
        </w:rPr>
        <w:t xml:space="preserve"> são o facto que a aplicação tem de ser registada nos serviços da </w:t>
      </w:r>
      <w:r w:rsidRPr="006E4FC8">
        <w:rPr>
          <w:i/>
          <w:color w:val="000000" w:themeColor="text1"/>
        </w:rPr>
        <w:t>OneSi</w:t>
      </w:r>
      <w:r w:rsidR="00FC186D" w:rsidRPr="006E4FC8">
        <w:rPr>
          <w:i/>
          <w:color w:val="000000" w:themeColor="text1"/>
        </w:rPr>
        <w:t>g</w:t>
      </w:r>
      <w:r w:rsidRPr="006E4FC8">
        <w:rPr>
          <w:i/>
          <w:color w:val="000000" w:themeColor="text1"/>
        </w:rPr>
        <w:t>nal</w:t>
      </w:r>
      <w:r>
        <w:rPr>
          <w:color w:val="000000" w:themeColor="text1"/>
        </w:rPr>
        <w:t xml:space="preserve">, o que ocorre fora da </w:t>
      </w:r>
      <w:r w:rsidR="00130D50">
        <w:rPr>
          <w:color w:val="000000" w:themeColor="text1"/>
        </w:rPr>
        <w:t>aplicação, que cada utilizador tenha</w:t>
      </w:r>
      <w:r>
        <w:rPr>
          <w:color w:val="000000" w:themeColor="text1"/>
        </w:rPr>
        <w:t xml:space="preserve"> o seu dipositivo</w:t>
      </w:r>
      <w:r w:rsidR="00130D50">
        <w:rPr>
          <w:color w:val="000000" w:themeColor="text1"/>
        </w:rPr>
        <w:t xml:space="preserve"> registrado</w:t>
      </w:r>
      <w:r>
        <w:rPr>
          <w:color w:val="000000" w:themeColor="text1"/>
        </w:rPr>
        <w:t xml:space="preserve"> no mesmo servidor, associando os mesmos </w:t>
      </w:r>
      <w:r w:rsidR="006E4FC8">
        <w:rPr>
          <w:color w:val="000000" w:themeColor="text1"/>
        </w:rPr>
        <w:t>à</w:t>
      </w:r>
      <w:r>
        <w:rPr>
          <w:color w:val="000000" w:themeColor="text1"/>
        </w:rPr>
        <w:t xml:space="preserve"> aplicação já registrada. </w:t>
      </w:r>
    </w:p>
    <w:p w14:paraId="43A2D24F" w14:textId="5C2B2AEA" w:rsidR="00640614" w:rsidRPr="00640614" w:rsidRDefault="00644459" w:rsidP="00EB49D2">
      <w:r>
        <w:rPr>
          <w:color w:val="000000" w:themeColor="text1"/>
        </w:rPr>
        <w:t xml:space="preserve">Por isso a ação de </w:t>
      </w:r>
      <w:r w:rsidR="000E2082" w:rsidRPr="000E2082">
        <w:rPr>
          <w:i/>
          <w:color w:val="000000" w:themeColor="text1"/>
        </w:rPr>
        <w:t>login</w:t>
      </w:r>
      <w:r>
        <w:rPr>
          <w:color w:val="000000" w:themeColor="text1"/>
        </w:rPr>
        <w:t xml:space="preserve"> que ocorre na aplicação </w:t>
      </w:r>
      <w:r w:rsidR="004845D2" w:rsidRPr="004845D2">
        <w:rPr>
          <w:i/>
          <w:color w:val="000000" w:themeColor="text1"/>
        </w:rPr>
        <w:t>mobile</w:t>
      </w:r>
      <w:r w:rsidR="00FC186D">
        <w:rPr>
          <w:color w:val="000000" w:themeColor="text1"/>
        </w:rPr>
        <w:t>, que pode ser averiguada n</w:t>
      </w:r>
      <w:r w:rsidR="00CE2820">
        <w:rPr>
          <w:color w:val="000000" w:themeColor="text1"/>
        </w:rPr>
        <w:t>o</w:t>
      </w:r>
      <w:r w:rsidR="00FC186D">
        <w:rPr>
          <w:color w:val="000000" w:themeColor="text1"/>
        </w:rPr>
        <w:t xml:space="preserve"> </w:t>
      </w:r>
      <w:r w:rsidR="00CE2820">
        <w:rPr>
          <w:color w:val="000000" w:themeColor="text1"/>
        </w:rPr>
        <w:fldChar w:fldCharType="begin"/>
      </w:r>
      <w:r w:rsidR="00CE2820">
        <w:rPr>
          <w:color w:val="000000" w:themeColor="text1"/>
        </w:rPr>
        <w:instrText xml:space="preserve"> REF _Ref517479518 \h </w:instrText>
      </w:r>
      <w:r w:rsidR="00CE2820">
        <w:rPr>
          <w:color w:val="000000" w:themeColor="text1"/>
        </w:rPr>
      </w:r>
      <w:r w:rsidR="00CE2820">
        <w:rPr>
          <w:color w:val="000000" w:themeColor="text1"/>
        </w:rPr>
        <w:fldChar w:fldCharType="separate"/>
      </w:r>
      <w:r w:rsidR="00B73B54">
        <w:t xml:space="preserve">Código </w:t>
      </w:r>
      <w:r w:rsidR="00B73B54">
        <w:rPr>
          <w:noProof/>
        </w:rPr>
        <w:t>20</w:t>
      </w:r>
      <w:r w:rsidR="00CE2820">
        <w:rPr>
          <w:color w:val="000000" w:themeColor="text1"/>
        </w:rPr>
        <w:fldChar w:fldCharType="end"/>
      </w:r>
      <w:r w:rsidR="00FC186D">
        <w:rPr>
          <w:color w:val="000000" w:themeColor="text1"/>
        </w:rPr>
        <w:t xml:space="preserve"> , inclui a utilização da ação </w:t>
      </w:r>
      <w:r w:rsidR="00FC186D" w:rsidRPr="006E4FC8">
        <w:rPr>
          <w:i/>
        </w:rPr>
        <w:t>RegisterWithUser</w:t>
      </w:r>
      <w:r w:rsidR="00FC186D">
        <w:t xml:space="preserve"> que realiza </w:t>
      </w:r>
      <w:r w:rsidR="006E4FC8">
        <w:t xml:space="preserve">o registo </w:t>
      </w:r>
      <w:r w:rsidR="00FC186D">
        <w:t xml:space="preserve">do utilizador nos servidores </w:t>
      </w:r>
      <w:r w:rsidR="00FC186D">
        <w:lastRenderedPageBreak/>
        <w:t xml:space="preserve">de </w:t>
      </w:r>
      <w:r w:rsidR="00FC186D" w:rsidRPr="006E4FC8">
        <w:rPr>
          <w:i/>
        </w:rPr>
        <w:t>OneSignal</w:t>
      </w:r>
      <w:r w:rsidR="00FC186D">
        <w:t xml:space="preserve"> utilizando o identificador da aplicação </w:t>
      </w:r>
      <w:r w:rsidR="004845D2" w:rsidRPr="004845D2">
        <w:rPr>
          <w:i/>
        </w:rPr>
        <w:t>mobile</w:t>
      </w:r>
      <w:r w:rsidR="00FC186D">
        <w:t xml:space="preserve"> desenvolvida, obtida no </w:t>
      </w:r>
      <w:r w:rsidR="008F32CA">
        <w:t>registo</w:t>
      </w:r>
      <w:r w:rsidR="00FC186D">
        <w:t xml:space="preserve"> da m</w:t>
      </w:r>
      <w:r w:rsidR="00640614">
        <w:t xml:space="preserve">esma no servidor da </w:t>
      </w:r>
      <w:r w:rsidR="00640614" w:rsidRPr="006E4FC8">
        <w:rPr>
          <w:i/>
        </w:rPr>
        <w:t>OneSignal</w:t>
      </w:r>
      <w:r w:rsidR="00640614">
        <w:t xml:space="preserve">. </w:t>
      </w:r>
    </w:p>
    <w:p w14:paraId="30DD83AD" w14:textId="77777777" w:rsidR="00CE2820" w:rsidRDefault="00640614" w:rsidP="00CE2820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ECED2BD" wp14:editId="3842800E">
            <wp:extent cx="4343400" cy="3409950"/>
            <wp:effectExtent l="0" t="0" r="0" b="0"/>
            <wp:docPr id="59" name="Imagem 59" descr="C:\Users\Diogo\AppData\Local\Microsoft\Windows\INetCache\Content.Word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Login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4C9EB" w14:textId="3D5E1EC2" w:rsidR="00640614" w:rsidRDefault="00CE2820" w:rsidP="00CE2820">
      <w:pPr>
        <w:pStyle w:val="Legenda"/>
      </w:pPr>
      <w:bookmarkStart w:id="1784" w:name="_Ref517479518"/>
      <w:bookmarkStart w:id="1785" w:name="_Ref517989384"/>
      <w:bookmarkStart w:id="1786" w:name="_Toc519372364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20</w:t>
      </w:r>
      <w:r w:rsidR="00FA37B9">
        <w:rPr>
          <w:noProof/>
        </w:rPr>
        <w:fldChar w:fldCharType="end"/>
      </w:r>
      <w:bookmarkEnd w:id="1784"/>
      <w:r>
        <w:t xml:space="preserve"> - </w:t>
      </w:r>
      <w:r w:rsidR="008F32CA">
        <w:t>Registo</w:t>
      </w:r>
      <w:r w:rsidRPr="00866C1A">
        <w:t xml:space="preserve"> de utilizador na </w:t>
      </w:r>
      <w:r w:rsidRPr="006E4FC8">
        <w:rPr>
          <w:i/>
        </w:rPr>
        <w:t>OneSignal</w:t>
      </w:r>
      <w:bookmarkEnd w:id="1785"/>
      <w:bookmarkEnd w:id="1786"/>
    </w:p>
    <w:p w14:paraId="271ECE84" w14:textId="63E91D54" w:rsidR="00640614" w:rsidRDefault="006E4FC8" w:rsidP="00640614">
      <w:r>
        <w:t xml:space="preserve">Também se pode verificar que </w:t>
      </w:r>
      <w:r w:rsidR="00640614">
        <w:t xml:space="preserve">é incluindo uma verificação de erro depois do </w:t>
      </w:r>
      <w:r w:rsidR="008F32CA">
        <w:t>registo</w:t>
      </w:r>
      <w:r w:rsidR="00640614">
        <w:t xml:space="preserve">, </w:t>
      </w:r>
      <w:r w:rsidR="003827C1">
        <w:t>garantindo</w:t>
      </w:r>
      <w:r w:rsidR="00640614">
        <w:t xml:space="preserve"> assi</w:t>
      </w:r>
      <w:r>
        <w:t xml:space="preserve">m que se o </w:t>
      </w:r>
      <w:r w:rsidR="008F32CA">
        <w:t>registo</w:t>
      </w:r>
      <w:r>
        <w:t xml:space="preserve"> não ocorrer,</w:t>
      </w:r>
      <w:r w:rsidR="00640614">
        <w:t xml:space="preserve"> o util</w:t>
      </w:r>
      <w:r>
        <w:t xml:space="preserve">izador é informado da situação </w:t>
      </w:r>
      <w:r w:rsidR="00640614">
        <w:t>ut</w:t>
      </w:r>
      <w:r>
        <w:t>ilizando o uma mensagem de erro</w:t>
      </w:r>
      <w:r w:rsidR="00640614">
        <w:t>.</w:t>
      </w:r>
    </w:p>
    <w:p w14:paraId="44D4239F" w14:textId="5A3DCB46" w:rsidR="009F12C8" w:rsidRPr="00E8633D" w:rsidRDefault="009F12C8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787" w:name="_Toc519372212"/>
      <w:r w:rsidRPr="00E8633D">
        <w:rPr>
          <w:sz w:val="22"/>
        </w:rPr>
        <w:t>Sincronismo</w:t>
      </w:r>
      <w:bookmarkEnd w:id="1787"/>
    </w:p>
    <w:p w14:paraId="443DD757" w14:textId="0F278949" w:rsidR="006E02B4" w:rsidRDefault="00640614" w:rsidP="00FB3406">
      <w:pPr>
        <w:ind w:firstLine="0"/>
      </w:pPr>
      <w:r>
        <w:t xml:space="preserve">Na secção </w:t>
      </w:r>
      <w:r>
        <w:fldChar w:fldCharType="begin"/>
      </w:r>
      <w:r>
        <w:instrText xml:space="preserve"> REF _Ref512097030 \n \h </w:instrText>
      </w:r>
      <w:r>
        <w:fldChar w:fldCharType="separate"/>
      </w:r>
      <w:r w:rsidR="00B73B54">
        <w:t>2.3</w:t>
      </w:r>
      <w:r>
        <w:fldChar w:fldCharType="end"/>
      </w:r>
      <w:r>
        <w:t xml:space="preserve"> </w:t>
      </w:r>
      <w:r w:rsidR="006E4FC8">
        <w:t>foi</w:t>
      </w:r>
      <w:r>
        <w:t xml:space="preserve"> referido o </w:t>
      </w:r>
      <w:r w:rsidR="00293AE9">
        <w:t>conceito</w:t>
      </w:r>
      <w:r w:rsidR="00D96F78">
        <w:t xml:space="preserve"> de sincronismo que</w:t>
      </w:r>
      <w:r>
        <w:t xml:space="preserve"> </w:t>
      </w:r>
      <w:r w:rsidR="002E0B52">
        <w:t>foi</w:t>
      </w:r>
      <w:r w:rsidR="008E70AC">
        <w:t xml:space="preserve"> aplicado na vertente </w:t>
      </w:r>
      <w:r w:rsidR="004845D2" w:rsidRPr="004845D2">
        <w:rPr>
          <w:i/>
        </w:rPr>
        <w:t>mobile</w:t>
      </w:r>
      <w:r w:rsidR="008E70AC">
        <w:t xml:space="preserve"> do projeto</w:t>
      </w:r>
      <w:r w:rsidR="00D10055">
        <w:t>, sendo a mesma bastante simples e leve. Esta sincroniz</w:t>
      </w:r>
      <w:r w:rsidR="00D96F78">
        <w:t>ação ocorrera em dois padrões:</w:t>
      </w:r>
      <w:r w:rsidR="00D10055">
        <w:t xml:space="preserve"> a </w:t>
      </w:r>
      <w:r w:rsidR="002E0B52">
        <w:t>primeira</w:t>
      </w:r>
      <w:r w:rsidR="00D96F78">
        <w:t>,</w:t>
      </w:r>
      <w:r w:rsidR="00D10055">
        <w:t xml:space="preserve"> e mais simples das duas, </w:t>
      </w:r>
      <w:r w:rsidR="00D10055" w:rsidRPr="000E2082">
        <w:rPr>
          <w:i/>
        </w:rPr>
        <w:t>Read-Only</w:t>
      </w:r>
      <w:r w:rsidR="00D10055">
        <w:t xml:space="preserve">, </w:t>
      </w:r>
      <w:r w:rsidR="00FB3406">
        <w:t xml:space="preserve">ocorre pela ação </w:t>
      </w:r>
      <w:r w:rsidR="00FB3406" w:rsidRPr="00D96F78">
        <w:rPr>
          <w:i/>
        </w:rPr>
        <w:t>SyncOn</w:t>
      </w:r>
      <w:r w:rsidR="000E2082" w:rsidRPr="00D96F78">
        <w:rPr>
          <w:i/>
        </w:rPr>
        <w:t>Login</w:t>
      </w:r>
      <w:r w:rsidR="00FB3406">
        <w:t xml:space="preserve">, que ocorre no </w:t>
      </w:r>
      <w:r w:rsidR="000E2082" w:rsidRPr="000E2082">
        <w:rPr>
          <w:i/>
        </w:rPr>
        <w:t>login</w:t>
      </w:r>
      <w:r w:rsidR="00FB3406">
        <w:t xml:space="preserve">, como se pode verificar </w:t>
      </w:r>
      <w:r w:rsidR="006E02B4">
        <w:t>no</w:t>
      </w:r>
      <w:r w:rsidR="00FB3406">
        <w:t xml:space="preserve"> </w:t>
      </w:r>
      <w:ins w:id="1788" w:author="Diogo Aires" w:date="2018-07-14T22:27:00Z">
        <w:r w:rsidR="000D0BEC">
          <w:fldChar w:fldCharType="begin"/>
        </w:r>
        <w:r w:rsidR="000D0BEC">
          <w:instrText xml:space="preserve"> REF _Ref517479518 \h </w:instrText>
        </w:r>
      </w:ins>
      <w:r w:rsidR="000D0BEC">
        <w:fldChar w:fldCharType="separate"/>
      </w:r>
      <w:ins w:id="1789" w:author="Diogo Aires" w:date="2018-07-14T22:53:00Z">
        <w:r w:rsidR="00B73B54">
          <w:t xml:space="preserve">Código </w:t>
        </w:r>
        <w:r w:rsidR="00B73B54">
          <w:rPr>
            <w:noProof/>
          </w:rPr>
          <w:t>20</w:t>
        </w:r>
      </w:ins>
      <w:ins w:id="1790" w:author="Diogo Aires" w:date="2018-07-14T22:27:00Z">
        <w:r w:rsidR="000D0BEC">
          <w:fldChar w:fldCharType="end"/>
        </w:r>
      </w:ins>
      <w:del w:id="1791" w:author="Diogo Aires" w:date="2018-07-14T22:27:00Z">
        <w:r w:rsidR="006E02B4" w:rsidDel="000D0BEC">
          <w:fldChar w:fldCharType="begin"/>
        </w:r>
        <w:r w:rsidR="006E02B4" w:rsidDel="000D0BEC">
          <w:delInstrText xml:space="preserve"> REF _Ref517989384 \h </w:delInstrText>
        </w:r>
        <w:r w:rsidR="006E02B4" w:rsidDel="000D0BEC">
          <w:fldChar w:fldCharType="separate"/>
        </w:r>
      </w:del>
      <w:del w:id="1792" w:author="Diogo Aires" w:date="2018-07-14T19:10:00Z">
        <w:r w:rsidR="0049642E" w:rsidDel="006C5A4E">
          <w:delText xml:space="preserve">Código </w:delText>
        </w:r>
        <w:r w:rsidR="0049642E" w:rsidDel="006C5A4E">
          <w:rPr>
            <w:noProof/>
          </w:rPr>
          <w:delText>20</w:delText>
        </w:r>
        <w:r w:rsidR="0049642E" w:rsidDel="006C5A4E">
          <w:delText xml:space="preserve"> - </w:delText>
        </w:r>
        <w:r w:rsidR="008F32CA" w:rsidDel="006C5A4E">
          <w:delText>Registo</w:delText>
        </w:r>
        <w:r w:rsidR="0049642E" w:rsidRPr="00866C1A" w:rsidDel="006C5A4E">
          <w:delText xml:space="preserve"> de utilizador na </w:delText>
        </w:r>
        <w:r w:rsidR="0049642E" w:rsidRPr="006E4FC8" w:rsidDel="006C5A4E">
          <w:rPr>
            <w:i/>
          </w:rPr>
          <w:delText>OneSignal</w:delText>
        </w:r>
      </w:del>
      <w:del w:id="1793" w:author="Diogo Aires" w:date="2018-07-14T22:27:00Z">
        <w:r w:rsidR="006E02B4" w:rsidDel="000D0BEC">
          <w:fldChar w:fldCharType="end"/>
        </w:r>
      </w:del>
      <w:r w:rsidR="000D47EA">
        <w:t>.</w:t>
      </w:r>
    </w:p>
    <w:p w14:paraId="0F3C3EC8" w14:textId="75B46E06" w:rsidR="00FB3406" w:rsidRDefault="00FB3406" w:rsidP="006E02B4">
      <w:pPr>
        <w:ind w:firstLine="708"/>
      </w:pPr>
      <w:r>
        <w:t xml:space="preserve">Esta </w:t>
      </w:r>
      <w:r w:rsidR="00D96F78">
        <w:t>ação, que pode ser verificada no</w:t>
      </w:r>
      <w:r>
        <w:t xml:space="preserve"> </w:t>
      </w:r>
      <w:r w:rsidR="00CE2820">
        <w:fldChar w:fldCharType="begin"/>
      </w:r>
      <w:r w:rsidR="00CE2820">
        <w:instrText xml:space="preserve"> REF _Ref517479600 \h </w:instrText>
      </w:r>
      <w:r w:rsidR="00CE2820">
        <w:fldChar w:fldCharType="separate"/>
      </w:r>
      <w:r w:rsidR="00B73B54">
        <w:t xml:space="preserve">Código </w:t>
      </w:r>
      <w:r w:rsidR="00B73B54">
        <w:rPr>
          <w:noProof/>
        </w:rPr>
        <w:t>21</w:t>
      </w:r>
      <w:r w:rsidR="00CE2820">
        <w:fldChar w:fldCharType="end"/>
      </w:r>
      <w:r>
        <w:t xml:space="preserve">, começa por utilizar a ação </w:t>
      </w:r>
      <w:r w:rsidRPr="00D96F78">
        <w:rPr>
          <w:i/>
        </w:rPr>
        <w:t>ServerDataSync</w:t>
      </w:r>
      <w:r>
        <w:t xml:space="preserve"> que obtém todos os dados </w:t>
      </w:r>
      <w:r w:rsidR="00D96F78">
        <w:t xml:space="preserve">aos quais a aplicação </w:t>
      </w:r>
      <w:r w:rsidR="002E0B52">
        <w:t>acede à</w:t>
      </w:r>
      <w:r>
        <w:t xml:space="preserve"> base de dados ou a </w:t>
      </w:r>
      <w:r w:rsidR="000E2082" w:rsidRPr="000E2082">
        <w:rPr>
          <w:i/>
        </w:rPr>
        <w:t>local storage</w:t>
      </w:r>
      <w:r>
        <w:t xml:space="preserve"> já estabelecida, caso não exista a um acesso a internet. Tendo as informações a sincronizar, os dados da </w:t>
      </w:r>
      <w:r w:rsidR="000E2082" w:rsidRPr="000E2082">
        <w:rPr>
          <w:i/>
        </w:rPr>
        <w:t>local storage</w:t>
      </w:r>
      <w:r>
        <w:t xml:space="preserve"> são limpos para serem restabelecidos com as várias ações </w:t>
      </w:r>
      <w:r w:rsidRPr="00D96F78">
        <w:rPr>
          <w:i/>
        </w:rPr>
        <w:t>CreateOrUpdate</w:t>
      </w:r>
      <w:r>
        <w:t xml:space="preserve"> que seguem.</w:t>
      </w:r>
    </w:p>
    <w:p w14:paraId="47A3F66D" w14:textId="77777777" w:rsidR="00CE2820" w:rsidRDefault="009F12C8" w:rsidP="00CE2820">
      <w:pPr>
        <w:keepNext/>
        <w:ind w:left="708" w:hanging="708"/>
        <w:jc w:val="center"/>
      </w:pPr>
      <w:r>
        <w:rPr>
          <w:noProof/>
        </w:rPr>
        <w:lastRenderedPageBreak/>
        <w:drawing>
          <wp:inline distT="0" distB="0" distL="0" distR="0" wp14:anchorId="28EFA5D1" wp14:editId="3C37B58B">
            <wp:extent cx="4049485" cy="4130187"/>
            <wp:effectExtent l="0" t="0" r="8255" b="3810"/>
            <wp:docPr id="17" name="Imagem 17" descr="C:\Users\Rui\AppData\Local\Microsoft\Windows\INetCache\Content.Word\Update LocalStor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ui\AppData\Local\Microsoft\Windows\INetCache\Content.Word\Update LocalStorage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916" cy="4133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2D136" w14:textId="62C8A810" w:rsidR="000D6331" w:rsidRPr="003E6057" w:rsidRDefault="00CE2820" w:rsidP="00CE2820">
      <w:pPr>
        <w:pStyle w:val="Legenda"/>
      </w:pPr>
      <w:bookmarkStart w:id="1794" w:name="_Ref517479600"/>
      <w:bookmarkStart w:id="1795" w:name="_Toc519372365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21</w:t>
      </w:r>
      <w:r w:rsidR="00FA37B9">
        <w:rPr>
          <w:noProof/>
        </w:rPr>
        <w:fldChar w:fldCharType="end"/>
      </w:r>
      <w:bookmarkEnd w:id="1794"/>
      <w:r>
        <w:t xml:space="preserve"> - </w:t>
      </w:r>
      <w:r w:rsidRPr="00CA5ACF">
        <w:t xml:space="preserve">Sincronismo </w:t>
      </w:r>
      <w:r w:rsidRPr="00D96F78">
        <w:rPr>
          <w:i/>
        </w:rPr>
        <w:t>Read-Only</w:t>
      </w:r>
      <w:bookmarkEnd w:id="1795"/>
    </w:p>
    <w:p w14:paraId="4DD01EE9" w14:textId="6444EE61" w:rsidR="000D6331" w:rsidRPr="000D6331" w:rsidRDefault="00B82341" w:rsidP="00F97903">
      <w:pPr>
        <w:rPr>
          <w:color w:val="000000" w:themeColor="text1"/>
        </w:rPr>
      </w:pPr>
      <w:r>
        <w:t>A única situação, já estabelecida, que não envolve um sincronismo</w:t>
      </w:r>
      <w:r w:rsidR="003E6057">
        <w:t xml:space="preserve"> do tipo </w:t>
      </w:r>
      <w:r w:rsidR="003E6057" w:rsidRPr="000E2082">
        <w:rPr>
          <w:i/>
        </w:rPr>
        <w:t>Read-Only</w:t>
      </w:r>
      <w:r w:rsidR="003E6057">
        <w:t xml:space="preserve">, ocorre quando um colaborador </w:t>
      </w:r>
      <w:r w:rsidR="00D96F78">
        <w:t>quer alterar o seu currículo.</w:t>
      </w:r>
      <w:r w:rsidR="003E6057">
        <w:t xml:space="preserve"> </w:t>
      </w:r>
      <w:r w:rsidR="00D96F78">
        <w:t>S</w:t>
      </w:r>
      <w:r w:rsidR="003E6057">
        <w:t xml:space="preserve">endo uma escrita em que não existe conflito, é utilizado o padrão de sincronismo </w:t>
      </w:r>
      <w:hyperlink r:id="rId64" w:tooltip="Read/Write Data Last Write Wins" w:history="1">
        <w:r w:rsidR="003E6057" w:rsidRPr="000E2082">
          <w:rPr>
            <w:i/>
          </w:rPr>
          <w:t>Read/Write Data Last Write Wins</w:t>
        </w:r>
      </w:hyperlink>
      <w:r w:rsidR="003E6057">
        <w:t>.</w:t>
      </w:r>
      <w:r w:rsidR="00F97903">
        <w:t xml:space="preserve"> Como se pode </w:t>
      </w:r>
      <w:r w:rsidR="00D96F78">
        <w:t>observar,</w:t>
      </w:r>
      <w:r w:rsidR="00F97903">
        <w:t xml:space="preserve"> o currículo é um dos vários valores adicionados ao </w:t>
      </w:r>
      <w:r w:rsidR="000E2082" w:rsidRPr="000E2082">
        <w:rPr>
          <w:i/>
        </w:rPr>
        <w:t>local storage</w:t>
      </w:r>
      <w:r w:rsidR="00F97903">
        <w:t xml:space="preserve">, por isso a alteração do currículo não só ocorre na base de </w:t>
      </w:r>
      <w:r w:rsidR="00297A21">
        <w:t>dados,</w:t>
      </w:r>
      <w:r w:rsidR="00F97903">
        <w:t xml:space="preserve"> mas também ocorre no </w:t>
      </w:r>
      <w:r w:rsidR="000E2082" w:rsidRPr="000E2082">
        <w:rPr>
          <w:i/>
        </w:rPr>
        <w:t>local storage</w:t>
      </w:r>
      <w:r w:rsidR="00F97903">
        <w:t>.</w:t>
      </w:r>
    </w:p>
    <w:p w14:paraId="49BB94B2" w14:textId="77777777" w:rsidR="00DB37EE" w:rsidRDefault="00DB37EE" w:rsidP="00DB37EE">
      <w:pPr>
        <w:rPr>
          <w:color w:val="000000" w:themeColor="text1"/>
        </w:rPr>
      </w:pPr>
    </w:p>
    <w:p w14:paraId="1517488C" w14:textId="77777777" w:rsidR="00DB37EE" w:rsidRDefault="00DB37EE" w:rsidP="00DB37EE">
      <w:pPr>
        <w:rPr>
          <w:color w:val="000000" w:themeColor="text1"/>
        </w:rPr>
      </w:pPr>
    </w:p>
    <w:p w14:paraId="0740D94D" w14:textId="77777777" w:rsidR="00DB37EE" w:rsidRDefault="00DB37EE" w:rsidP="00DB37EE">
      <w:pPr>
        <w:rPr>
          <w:color w:val="000000" w:themeColor="text1"/>
        </w:rPr>
      </w:pPr>
    </w:p>
    <w:p w14:paraId="11E6412E" w14:textId="2D38646C" w:rsidR="00DD3CDE" w:rsidRDefault="00DD3CDE" w:rsidP="004026E4">
      <w:pPr>
        <w:ind w:firstLine="0"/>
        <w:rPr>
          <w:color w:val="000000" w:themeColor="text1"/>
        </w:rPr>
      </w:pPr>
    </w:p>
    <w:p w14:paraId="67714E89" w14:textId="023190FE" w:rsidR="00C75B1B" w:rsidRDefault="00C75B1B" w:rsidP="004026E4">
      <w:pPr>
        <w:ind w:firstLine="0"/>
        <w:rPr>
          <w:color w:val="000000" w:themeColor="text1"/>
        </w:rPr>
      </w:pPr>
    </w:p>
    <w:p w14:paraId="4294133A" w14:textId="212D1574" w:rsidR="00C75B1B" w:rsidRDefault="00C75B1B" w:rsidP="004026E4">
      <w:pPr>
        <w:ind w:firstLine="0"/>
        <w:rPr>
          <w:color w:val="000000" w:themeColor="text1"/>
        </w:rPr>
      </w:pPr>
    </w:p>
    <w:p w14:paraId="15F2CF83" w14:textId="546DF081" w:rsidR="00C75B1B" w:rsidRDefault="00C75B1B" w:rsidP="004026E4">
      <w:pPr>
        <w:ind w:firstLine="0"/>
        <w:rPr>
          <w:color w:val="000000" w:themeColor="text1"/>
        </w:rPr>
      </w:pPr>
    </w:p>
    <w:p w14:paraId="18B05976" w14:textId="5D76D5BE" w:rsidR="00395B7E" w:rsidRDefault="00395B7E" w:rsidP="004026E4">
      <w:pPr>
        <w:ind w:firstLine="0"/>
        <w:rPr>
          <w:color w:val="000000" w:themeColor="text1"/>
        </w:rPr>
      </w:pPr>
    </w:p>
    <w:p w14:paraId="32F2B330" w14:textId="4AD1CFEF" w:rsidR="00395B7E" w:rsidRDefault="00395B7E" w:rsidP="004026E4">
      <w:pPr>
        <w:ind w:firstLine="0"/>
        <w:rPr>
          <w:color w:val="000000" w:themeColor="text1"/>
        </w:rPr>
      </w:pPr>
    </w:p>
    <w:p w14:paraId="6E22DDF6" w14:textId="6AD5378C" w:rsidR="00395B7E" w:rsidRDefault="00395B7E" w:rsidP="004026E4">
      <w:pPr>
        <w:ind w:firstLine="0"/>
        <w:rPr>
          <w:color w:val="000000" w:themeColor="text1"/>
        </w:rPr>
      </w:pPr>
    </w:p>
    <w:p w14:paraId="2E3F1500" w14:textId="3B744A73" w:rsidR="00C75B1B" w:rsidRPr="004026E4" w:rsidRDefault="00C75B1B" w:rsidP="004026E4">
      <w:pPr>
        <w:ind w:firstLine="0"/>
        <w:rPr>
          <w:color w:val="000000" w:themeColor="text1"/>
        </w:rPr>
      </w:pPr>
    </w:p>
    <w:p w14:paraId="754091B9" w14:textId="5614F20A" w:rsidR="00667FC8" w:rsidRPr="00667FC8" w:rsidRDefault="009E4E6C" w:rsidP="002F32CA">
      <w:pPr>
        <w:pStyle w:val="Cabealho1"/>
        <w:numPr>
          <w:ilvl w:val="0"/>
          <w:numId w:val="28"/>
        </w:numPr>
      </w:pPr>
      <w:bookmarkStart w:id="1796" w:name="_Toc512102640"/>
      <w:bookmarkStart w:id="1797" w:name="_Toc517606840"/>
      <w:bookmarkStart w:id="1798" w:name="_Ref518332943"/>
      <w:bookmarkStart w:id="1799" w:name="_Toc519372213"/>
      <w:r>
        <w:lastRenderedPageBreak/>
        <w:t>Avaliação Experimental</w:t>
      </w:r>
      <w:bookmarkEnd w:id="1796"/>
      <w:bookmarkEnd w:id="1797"/>
      <w:bookmarkEnd w:id="1798"/>
      <w:bookmarkEnd w:id="1799"/>
    </w:p>
    <w:p w14:paraId="7327DFFD" w14:textId="34871C7B" w:rsidR="00E00478" w:rsidRDefault="00066D65" w:rsidP="00A93C9F">
      <w:pPr>
        <w:ind w:firstLine="0"/>
        <w:rPr>
          <w:ins w:id="1800" w:author="Diogo Aires" w:date="2018-07-14T19:29:00Z"/>
        </w:rPr>
      </w:pPr>
      <w:r>
        <w:t xml:space="preserve">Neste </w:t>
      </w:r>
      <w:r w:rsidR="00D96F78">
        <w:t>capítulo</w:t>
      </w:r>
      <w:r w:rsidR="008F32CA">
        <w:t>,</w:t>
      </w:r>
      <w:r>
        <w:t xml:space="preserve"> </w:t>
      </w:r>
      <w:r w:rsidR="00D96F78">
        <w:t>iremos apresentar</w:t>
      </w:r>
      <w:r>
        <w:t xml:space="preserve"> uma </w:t>
      </w:r>
      <w:r w:rsidR="00D96F78">
        <w:t>série de</w:t>
      </w:r>
      <w:r w:rsidR="00EF6DBC">
        <w:t xml:space="preserve"> casos de</w:t>
      </w:r>
      <w:r w:rsidR="00D96F78">
        <w:t xml:space="preserve"> teste que tê</w:t>
      </w:r>
      <w:r>
        <w:t xml:space="preserve">m como objetivo demonstrar as </w:t>
      </w:r>
      <w:r w:rsidR="00A93C9F">
        <w:t>funcionalidades</w:t>
      </w:r>
      <w:r>
        <w:t xml:space="preserve"> </w:t>
      </w:r>
      <w:r w:rsidR="00EF6DBC">
        <w:t>principais do</w:t>
      </w:r>
      <w:r>
        <w:t xml:space="preserve"> IView, </w:t>
      </w:r>
      <w:r w:rsidR="00D96F78">
        <w:t>através de</w:t>
      </w:r>
      <w:r>
        <w:t xml:space="preserve"> uma </w:t>
      </w:r>
      <w:r w:rsidR="00D96F78">
        <w:t>série</w:t>
      </w:r>
      <w:r w:rsidR="00D1011F">
        <w:t xml:space="preserve"> de </w:t>
      </w:r>
      <w:bookmarkStart w:id="1801" w:name="_Hlk519371171"/>
      <w:r w:rsidR="004845D2" w:rsidRPr="004845D2">
        <w:rPr>
          <w:i/>
        </w:rPr>
        <w:t>screen</w:t>
      </w:r>
      <w:r w:rsidR="00D1011F" w:rsidRPr="00D96F78">
        <w:rPr>
          <w:i/>
        </w:rPr>
        <w:t xml:space="preserve"> shots</w:t>
      </w:r>
      <w:r w:rsidR="00D1011F">
        <w:t xml:space="preserve"> </w:t>
      </w:r>
      <w:bookmarkEnd w:id="1801"/>
      <w:r w:rsidR="00D1011F">
        <w:t>da aplicação</w:t>
      </w:r>
      <w:r w:rsidR="00E27D41">
        <w:t xml:space="preserve"> </w:t>
      </w:r>
      <w:r w:rsidR="004845D2" w:rsidRPr="004845D2">
        <w:rPr>
          <w:i/>
        </w:rPr>
        <w:t>web</w:t>
      </w:r>
      <w:r w:rsidR="00E27D41">
        <w:rPr>
          <w:i/>
        </w:rPr>
        <w:t xml:space="preserve"> </w:t>
      </w:r>
      <w:r w:rsidR="00E27D41">
        <w:t xml:space="preserve">e </w:t>
      </w:r>
      <w:r w:rsidR="004845D2" w:rsidRPr="004845D2">
        <w:rPr>
          <w:i/>
        </w:rPr>
        <w:t>mobile</w:t>
      </w:r>
      <w:r w:rsidR="00D1011F">
        <w:t xml:space="preserve">, </w:t>
      </w:r>
      <w:r w:rsidR="00FA37B9">
        <w:t xml:space="preserve">das </w:t>
      </w:r>
      <w:r>
        <w:t>alteraç</w:t>
      </w:r>
      <w:r w:rsidR="00EF6DBC">
        <w:t>ões</w:t>
      </w:r>
      <w:r>
        <w:t xml:space="preserve"> realizada</w:t>
      </w:r>
      <w:r w:rsidR="00EF6DBC">
        <w:t>s</w:t>
      </w:r>
      <w:r>
        <w:t xml:space="preserve"> </w:t>
      </w:r>
      <w:r w:rsidR="00EF6DBC">
        <w:t>n</w:t>
      </w:r>
      <w:r>
        <w:t xml:space="preserve">a </w:t>
      </w:r>
      <w:r w:rsidR="00EF6DBC">
        <w:t xml:space="preserve">base de dados, </w:t>
      </w:r>
      <w:r w:rsidR="00D1011F">
        <w:t xml:space="preserve">e por </w:t>
      </w:r>
      <w:r w:rsidR="000C210B">
        <w:t>último</w:t>
      </w:r>
      <w:r w:rsidR="00EF6DBC">
        <w:t>, nas situações em que ocorr</w:t>
      </w:r>
      <w:r w:rsidR="00FA37B9">
        <w:t>a</w:t>
      </w:r>
      <w:r w:rsidR="00EF6DBC">
        <w:t xml:space="preserve">m, </w:t>
      </w:r>
      <w:r w:rsidR="008F32CA">
        <w:t>d</w:t>
      </w:r>
      <w:r w:rsidR="00D1011F">
        <w:t xml:space="preserve">os </w:t>
      </w:r>
      <w:r w:rsidR="00D1011F" w:rsidRPr="00297A21">
        <w:rPr>
          <w:i/>
        </w:rPr>
        <w:t>email</w:t>
      </w:r>
      <w:r w:rsidR="00D1011F">
        <w:t>s enviados pela aplicação</w:t>
      </w:r>
      <w:r>
        <w:t xml:space="preserve">. </w:t>
      </w:r>
      <w:r w:rsidR="00E00478">
        <w:t>Para isso</w:t>
      </w:r>
      <w:r w:rsidR="00EF6DBC">
        <w:t>,</w:t>
      </w:r>
      <w:r w:rsidR="00E00478">
        <w:t xml:space="preserve"> cada </w:t>
      </w:r>
      <w:r w:rsidR="006D2CFD">
        <w:t xml:space="preserve">uma das </w:t>
      </w:r>
      <w:r w:rsidR="00E00478">
        <w:t>funcionalidade</w:t>
      </w:r>
      <w:r w:rsidR="00C455D6">
        <w:t>s</w:t>
      </w:r>
      <w:r w:rsidR="00E00478">
        <w:t xml:space="preserve"> </w:t>
      </w:r>
      <w:r w:rsidR="008F32CA">
        <w:t>apresentada</w:t>
      </w:r>
      <w:r w:rsidR="00C455D6">
        <w:t>s</w:t>
      </w:r>
      <w:r w:rsidR="006D2CFD">
        <w:t>,</w:t>
      </w:r>
      <w:r w:rsidR="00E00478">
        <w:t xml:space="preserve"> inclui</w:t>
      </w:r>
      <w:r w:rsidR="00C455D6">
        <w:t>-se</w:t>
      </w:r>
      <w:r w:rsidR="00E00478">
        <w:t xml:space="preserve"> um teste onde </w:t>
      </w:r>
      <w:r w:rsidR="00FA37B9">
        <w:t>são</w:t>
      </w:r>
      <w:r w:rsidR="00E00478">
        <w:t xml:space="preserve"> verificado</w:t>
      </w:r>
      <w:r w:rsidR="00FA37B9">
        <w:t>s</w:t>
      </w:r>
      <w:r w:rsidR="00E00478">
        <w:t xml:space="preserve"> os valores fornecidos pelo utilizador</w:t>
      </w:r>
      <w:r w:rsidR="00FA37B9">
        <w:t>,</w:t>
      </w:r>
      <w:r w:rsidR="00E00478">
        <w:t xml:space="preserve"> e o resultado </w:t>
      </w:r>
      <w:r w:rsidR="00EF6DBC">
        <w:t>esperado na aplicação</w:t>
      </w:r>
      <w:r w:rsidR="006E3C82">
        <w:t>,</w:t>
      </w:r>
      <w:r w:rsidR="00EF6DBC">
        <w:t xml:space="preserve"> </w:t>
      </w:r>
      <w:r w:rsidR="00E00478">
        <w:t>na base de dados.</w:t>
      </w:r>
    </w:p>
    <w:p w14:paraId="3E5C611E" w14:textId="1609EAAD" w:rsidR="00E04346" w:rsidRDefault="00E04346" w:rsidP="00E04346">
      <w:pPr>
        <w:ind w:firstLine="360"/>
        <w:pPrChange w:id="1802" w:author="Diogo Aires" w:date="2018-07-14T19:29:00Z">
          <w:pPr>
            <w:ind w:firstLine="0"/>
          </w:pPr>
        </w:pPrChange>
      </w:pPr>
      <w:ins w:id="1803" w:author="Diogo Aires" w:date="2018-07-14T19:29:00Z">
        <w:r>
          <w:t xml:space="preserve">Deve ser notado que os testes que seguem utilizam </w:t>
        </w:r>
      </w:ins>
      <w:ins w:id="1804" w:author="Diogo Aires" w:date="2018-07-14T22:30:00Z">
        <w:r w:rsidR="00B41F6B" w:rsidRPr="004845D2">
          <w:rPr>
            <w:i/>
          </w:rPr>
          <w:t>screen</w:t>
        </w:r>
        <w:r w:rsidR="00B41F6B" w:rsidRPr="00D96F78">
          <w:rPr>
            <w:i/>
          </w:rPr>
          <w:t xml:space="preserve"> shots</w:t>
        </w:r>
        <w:r w:rsidR="00B41F6B">
          <w:t xml:space="preserve"> </w:t>
        </w:r>
      </w:ins>
      <w:ins w:id="1805" w:author="Diogo Aires" w:date="2018-07-14T19:29:00Z">
        <w:r>
          <w:t>alterados, sendo removido espaço vazio, para permitir</w:t>
        </w:r>
      </w:ins>
      <w:ins w:id="1806" w:author="Diogo Aires" w:date="2018-07-14T19:30:00Z">
        <w:r>
          <w:t xml:space="preserve"> uma melhor visualização da informação mais importante, que não sofre qualquer alteração.</w:t>
        </w:r>
      </w:ins>
      <w:ins w:id="1807" w:author="Diogo Aires" w:date="2018-07-14T19:29:00Z">
        <w:r>
          <w:t xml:space="preserve"> </w:t>
        </w:r>
      </w:ins>
    </w:p>
    <w:p w14:paraId="3603B2E2" w14:textId="3F9F4652" w:rsidR="00A93C9F" w:rsidRDefault="00A93C9F" w:rsidP="00FC15B3">
      <w:pPr>
        <w:pStyle w:val="Cabealho2"/>
        <w:numPr>
          <w:ilvl w:val="1"/>
          <w:numId w:val="40"/>
        </w:numPr>
      </w:pPr>
      <w:bookmarkStart w:id="1808" w:name="_Toc519372214"/>
      <w:r>
        <w:t>Candidatura Espontânea – Utilizador não registrado</w:t>
      </w:r>
      <w:bookmarkEnd w:id="1808"/>
      <w:r>
        <w:t xml:space="preserve"> </w:t>
      </w:r>
    </w:p>
    <w:p w14:paraId="455B0EA3" w14:textId="3464C8F9" w:rsidR="00A93C9F" w:rsidRDefault="00A93C9F" w:rsidP="00A93C9F">
      <w:pPr>
        <w:ind w:firstLine="0"/>
      </w:pPr>
      <w:r>
        <w:t xml:space="preserve">Um utilizador ainda </w:t>
      </w:r>
      <w:r w:rsidR="00E27D41">
        <w:t xml:space="preserve">não </w:t>
      </w:r>
      <w:r>
        <w:t xml:space="preserve">registrado pode realizar uma candidatura espontânea </w:t>
      </w:r>
      <w:r w:rsidR="00E27D41">
        <w:t>que poderá resultar no seu registo na aplicação como candidato.</w:t>
      </w:r>
    </w:p>
    <w:p w14:paraId="1E9A5EC8" w14:textId="09099CE1" w:rsidR="00A93C9F" w:rsidRPr="00E8633D" w:rsidRDefault="00A93C9F" w:rsidP="00B41F6B">
      <w:pPr>
        <w:ind w:firstLine="0"/>
        <w:rPr>
          <w:b/>
        </w:rPr>
        <w:pPrChange w:id="1809" w:author="Diogo Aires" w:date="2018-07-14T22:30:00Z">
          <w:pPr/>
        </w:pPrChange>
      </w:pPr>
      <w:r w:rsidRPr="00E8633D">
        <w:rPr>
          <w:b/>
        </w:rPr>
        <w:t>Ação</w:t>
      </w:r>
    </w:p>
    <w:p w14:paraId="19F93C1F" w14:textId="24B1BB92" w:rsidR="00DF7A12" w:rsidRDefault="00A93C9F" w:rsidP="006E3C82">
      <w:r w:rsidRPr="006E3C82">
        <w:t>Para se inscrever na aplicação</w:t>
      </w:r>
      <w:r w:rsidR="00471250" w:rsidRPr="006E3C82">
        <w:t>,</w:t>
      </w:r>
      <w:r w:rsidRPr="006E3C82">
        <w:t xml:space="preserve"> um utilizador deve fornecer quatro informações</w:t>
      </w:r>
      <w:r w:rsidR="00471250" w:rsidRPr="006E3C82">
        <w:t>:</w:t>
      </w:r>
      <w:r w:rsidRPr="006E3C82">
        <w:t xml:space="preserve"> o seu</w:t>
      </w:r>
      <w:r>
        <w:t xml:space="preserve"> nome, o seu </w:t>
      </w:r>
      <w:r w:rsidRPr="00297A21">
        <w:rPr>
          <w:i/>
        </w:rPr>
        <w:t>email</w:t>
      </w:r>
      <w:r>
        <w:t xml:space="preserve">, o seu </w:t>
      </w:r>
      <w:r w:rsidR="0044320C">
        <w:t>número</w:t>
      </w:r>
      <w:r>
        <w:t xml:space="preserve"> de telemóvel e um .</w:t>
      </w:r>
      <w:r w:rsidRPr="00297A21">
        <w:rPr>
          <w:i/>
        </w:rPr>
        <w:t>pdf</w:t>
      </w:r>
      <w:r>
        <w:t xml:space="preserve"> que </w:t>
      </w:r>
      <w:r w:rsidR="002E0B52">
        <w:t>serve</w:t>
      </w:r>
      <w:r w:rsidR="00471250">
        <w:t xml:space="preserve"> como o seu currículo,</w:t>
      </w:r>
      <w:r>
        <w:t xml:space="preserve"> </w:t>
      </w:r>
      <w:r w:rsidR="00471250">
        <w:t>c</w:t>
      </w:r>
      <w:r>
        <w:t xml:space="preserve">omo se pode ver na </w:t>
      </w:r>
      <w:r w:rsidR="00206407">
        <w:fldChar w:fldCharType="begin"/>
      </w:r>
      <w:r w:rsidR="00206407">
        <w:instrText xml:space="preserve"> REF _Ref518502002 \h </w:instrText>
      </w:r>
      <w:r w:rsidR="00206407">
        <w:fldChar w:fldCharType="separate"/>
      </w:r>
      <w:r w:rsidR="00B73B54">
        <w:t xml:space="preserve">Figura </w:t>
      </w:r>
      <w:r w:rsidR="00B73B54">
        <w:rPr>
          <w:noProof/>
        </w:rPr>
        <w:t>32</w:t>
      </w:r>
      <w:r w:rsidR="00206407">
        <w:fldChar w:fldCharType="end"/>
      </w:r>
      <w:r w:rsidR="00E27D41">
        <w:t>.</w:t>
      </w:r>
      <w:r w:rsidR="00172E8F">
        <w:t xml:space="preserve"> </w:t>
      </w:r>
    </w:p>
    <w:p w14:paraId="3E09E204" w14:textId="77777777" w:rsidR="00172E8F" w:rsidRDefault="00172E8F" w:rsidP="00843A5A">
      <w:pPr>
        <w:pStyle w:val="imagens"/>
        <w:pPrChange w:id="1810" w:author="Diogo Aires" w:date="2018-07-14T19:26:00Z">
          <w:pPr>
            <w:keepNext/>
            <w:ind w:firstLine="0"/>
            <w:jc w:val="center"/>
          </w:pPr>
        </w:pPrChange>
      </w:pPr>
      <w:r>
        <w:drawing>
          <wp:inline distT="0" distB="0" distL="0" distR="0" wp14:anchorId="0F4B69A9" wp14:editId="14F5FD6D">
            <wp:extent cx="3525520" cy="2181225"/>
            <wp:effectExtent l="0" t="0" r="0" b="9525"/>
            <wp:docPr id="27" name="Imagem 27" descr="C:\Users\Diogo\AppData\Local\Microsoft\Windows\INetCache\Content.Word\candidatura esp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iogo\AppData\Local\Microsoft\Windows\INetCache\Content.Word\candidatura espo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439" cy="2185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FEC56" w14:textId="2F7D1030" w:rsidR="00E27D41" w:rsidRPr="00E27D41" w:rsidRDefault="00172E8F" w:rsidP="00E8633D">
      <w:pPr>
        <w:pStyle w:val="Legenda"/>
      </w:pPr>
      <w:bookmarkStart w:id="1811" w:name="_Ref518502002"/>
      <w:bookmarkStart w:id="1812" w:name="_Toc519372262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32</w:t>
      </w:r>
      <w:r w:rsidR="00FA37B9">
        <w:rPr>
          <w:noProof/>
        </w:rPr>
        <w:fldChar w:fldCharType="end"/>
      </w:r>
      <w:bookmarkEnd w:id="1811"/>
      <w:r w:rsidR="00E27D41">
        <w:t xml:space="preserve"> - Candidatura Espontânea</w:t>
      </w:r>
      <w:bookmarkEnd w:id="1812"/>
    </w:p>
    <w:p w14:paraId="266FBE9C" w14:textId="4A5E2F07" w:rsidR="00172E8F" w:rsidRPr="00E8633D" w:rsidRDefault="00172E8F" w:rsidP="00B41F6B">
      <w:pPr>
        <w:ind w:firstLine="0"/>
        <w:rPr>
          <w:b/>
        </w:rPr>
        <w:pPrChange w:id="1813" w:author="Diogo Aires" w:date="2018-07-14T22:31:00Z">
          <w:pPr/>
        </w:pPrChange>
      </w:pPr>
      <w:r w:rsidRPr="00E8633D">
        <w:rPr>
          <w:b/>
        </w:rPr>
        <w:t>Resultado Esperado</w:t>
      </w:r>
    </w:p>
    <w:p w14:paraId="24DA0B73" w14:textId="02A87583" w:rsidR="00172E8F" w:rsidRDefault="00206407" w:rsidP="00206407">
      <w:r>
        <w:t xml:space="preserve">Esta candidatura resulta na criação das </w:t>
      </w:r>
      <w:r w:rsidR="00F111C6">
        <w:t>instâncias</w:t>
      </w:r>
      <w:r>
        <w:t xml:space="preserve"> </w:t>
      </w:r>
      <w:r w:rsidRPr="00471250">
        <w:rPr>
          <w:i/>
        </w:rPr>
        <w:t>SpontaneousCurriculum</w:t>
      </w:r>
      <w:r>
        <w:t xml:space="preserve"> e </w:t>
      </w:r>
      <w:r w:rsidR="00471250">
        <w:rPr>
          <w:i/>
        </w:rPr>
        <w:t>Spontaneous</w:t>
      </w:r>
      <w:ins w:id="1814" w:author="Diogo Aires" w:date="2018-07-14T22:31:00Z">
        <w:r w:rsidR="00B41F6B">
          <w:rPr>
            <w:i/>
          </w:rPr>
          <w:t xml:space="preserve"> </w:t>
        </w:r>
      </w:ins>
      <w:r w:rsidRPr="00471250">
        <w:rPr>
          <w:i/>
        </w:rPr>
        <w:t>CurriculumFile</w:t>
      </w:r>
      <w:r>
        <w:t xml:space="preserve">, </w:t>
      </w:r>
      <w:r w:rsidR="00A40565">
        <w:fldChar w:fldCharType="begin"/>
      </w:r>
      <w:r w:rsidR="00A40565">
        <w:instrText xml:space="preserve"> REF _Ref518502605 \h </w:instrText>
      </w:r>
      <w:r w:rsidR="00A40565">
        <w:fldChar w:fldCharType="separate"/>
      </w:r>
      <w:r w:rsidR="00B73B54">
        <w:t xml:space="preserve">Figura </w:t>
      </w:r>
      <w:r w:rsidR="00B73B54">
        <w:rPr>
          <w:noProof/>
        </w:rPr>
        <w:t>33</w:t>
      </w:r>
      <w:r w:rsidR="00A40565">
        <w:fldChar w:fldCharType="end"/>
      </w:r>
      <w:r>
        <w:t xml:space="preserve">, que são demonstradas na tabela </w:t>
      </w:r>
      <w:r w:rsidR="00471250">
        <w:t>d</w:t>
      </w:r>
      <w:r w:rsidR="00C03D64">
        <w:t>a</w:t>
      </w:r>
      <w:r>
        <w:t xml:space="preserve"> </w:t>
      </w:r>
      <w:r w:rsidR="00C03D64">
        <w:fldChar w:fldCharType="begin"/>
      </w:r>
      <w:r w:rsidR="00C03D64">
        <w:instrText xml:space="preserve"> REF _Ref518502929 \h </w:instrText>
      </w:r>
      <w:r w:rsidR="00C03D64">
        <w:fldChar w:fldCharType="separate"/>
      </w:r>
      <w:r w:rsidR="00B73B54">
        <w:t xml:space="preserve">Figura </w:t>
      </w:r>
      <w:r w:rsidR="00B73B54">
        <w:rPr>
          <w:noProof/>
        </w:rPr>
        <w:t>34</w:t>
      </w:r>
      <w:r w:rsidR="00C03D64">
        <w:fldChar w:fldCharType="end"/>
      </w:r>
      <w:r w:rsidR="00471250">
        <w:t xml:space="preserve"> e </w:t>
      </w:r>
      <w:del w:id="1815" w:author="Diogo Aires" w:date="2018-07-14T22:31:00Z">
        <w:r w:rsidR="00471250" w:rsidDel="00B41F6B">
          <w:delText>que foi</w:delText>
        </w:r>
      </w:del>
      <w:ins w:id="1816" w:author="Diogo Aires" w:date="2018-07-14T22:31:00Z">
        <w:r w:rsidR="00B41F6B">
          <w:t>no</w:t>
        </w:r>
      </w:ins>
      <w:r w:rsidR="00471250">
        <w:t xml:space="preserve"> </w:t>
      </w:r>
      <w:r w:rsidR="00C03D64">
        <w:t>env</w:t>
      </w:r>
      <w:r w:rsidR="00471250">
        <w:t>i</w:t>
      </w:r>
      <w:ins w:id="1817" w:author="Diogo Aires" w:date="2018-07-14T22:31:00Z">
        <w:r w:rsidR="00B41F6B">
          <w:t>o</w:t>
        </w:r>
      </w:ins>
      <w:del w:id="1818" w:author="Diogo Aires" w:date="2018-07-14T22:31:00Z">
        <w:r w:rsidR="00471250" w:rsidDel="00B41F6B">
          <w:delText>ado</w:delText>
        </w:r>
      </w:del>
      <w:r w:rsidR="00471250">
        <w:t xml:space="preserve"> </w:t>
      </w:r>
      <w:ins w:id="1819" w:author="Diogo Aires" w:date="2018-07-14T22:31:00Z">
        <w:r w:rsidR="00B41F6B">
          <w:t>d</w:t>
        </w:r>
      </w:ins>
      <w:r w:rsidR="00C03D64">
        <w:t xml:space="preserve">o </w:t>
      </w:r>
      <w:r w:rsidR="00C03D64" w:rsidRPr="00297A21">
        <w:rPr>
          <w:i/>
        </w:rPr>
        <w:t>email</w:t>
      </w:r>
      <w:r w:rsidR="00C03D64">
        <w:t xml:space="preserve"> da </w:t>
      </w:r>
      <w:r w:rsidR="00C03D64">
        <w:fldChar w:fldCharType="begin"/>
      </w:r>
      <w:r w:rsidR="00C03D64">
        <w:instrText xml:space="preserve"> REF _Ref518503280 \h </w:instrText>
      </w:r>
      <w:r w:rsidR="00C03D64">
        <w:fldChar w:fldCharType="separate"/>
      </w:r>
      <w:r w:rsidR="00B73B54">
        <w:t xml:space="preserve">Figura </w:t>
      </w:r>
      <w:r w:rsidR="00B73B54">
        <w:rPr>
          <w:noProof/>
        </w:rPr>
        <w:t>35</w:t>
      </w:r>
      <w:r w:rsidR="00C03D64">
        <w:fldChar w:fldCharType="end"/>
      </w:r>
      <w:r w:rsidR="00C03D64">
        <w:t xml:space="preserve">.  </w:t>
      </w:r>
      <w:r w:rsidR="00E27D41">
        <w:t xml:space="preserve">No caso de erro, um </w:t>
      </w:r>
      <w:r w:rsidR="00E27D41" w:rsidRPr="00297A21">
        <w:rPr>
          <w:i/>
        </w:rPr>
        <w:t>pdf</w:t>
      </w:r>
      <w:r w:rsidR="00E27D41">
        <w:t xml:space="preserve"> não é fornecido ou no caso </w:t>
      </w:r>
      <w:r w:rsidR="00297A21">
        <w:t>de a</w:t>
      </w:r>
      <w:r w:rsidR="00E27D41">
        <w:t xml:space="preserve"> candidatura ser registrada corretamente,</w:t>
      </w:r>
      <w:ins w:id="1820" w:author="Diogo Aires" w:date="2018-07-14T22:32:00Z">
        <w:r w:rsidR="00B41F6B">
          <w:t xml:space="preserve"> é demonstrado</w:t>
        </w:r>
      </w:ins>
      <w:r w:rsidR="00E27D41">
        <w:t xml:space="preserve"> uma das mensagens da </w:t>
      </w:r>
      <w:r w:rsidR="00E27D41">
        <w:fldChar w:fldCharType="begin"/>
      </w:r>
      <w:r w:rsidR="00E27D41">
        <w:instrText xml:space="preserve"> REF _Ref518502014 \h </w:instrText>
      </w:r>
      <w:r w:rsidR="00E27D41">
        <w:fldChar w:fldCharType="separate"/>
      </w:r>
      <w:r w:rsidR="00B73B54">
        <w:t xml:space="preserve">Figura </w:t>
      </w:r>
      <w:r w:rsidR="00B73B54">
        <w:rPr>
          <w:noProof/>
        </w:rPr>
        <w:t>36</w:t>
      </w:r>
      <w:r w:rsidR="00E27D41">
        <w:fldChar w:fldCharType="end"/>
      </w:r>
      <w:r w:rsidR="00E27D41">
        <w:t>.</w:t>
      </w:r>
    </w:p>
    <w:p w14:paraId="5BA941BC" w14:textId="0C1C79DD" w:rsidR="00A40565" w:rsidRDefault="00F21BF0" w:rsidP="00E8633D">
      <w:pPr>
        <w:pStyle w:val="imagens"/>
      </w:pPr>
      <w:r>
        <w:lastRenderedPageBreak/>
        <w:drawing>
          <wp:inline distT="0" distB="0" distL="0" distR="0" wp14:anchorId="2738CAB3" wp14:editId="22C695D0">
            <wp:extent cx="5400000" cy="1121371"/>
            <wp:effectExtent l="0" t="0" r="0" b="317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121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A55DD" w14:textId="20459EB3" w:rsidR="00172E8F" w:rsidRPr="00172E8F" w:rsidRDefault="00A40565" w:rsidP="00A40565">
      <w:pPr>
        <w:pStyle w:val="Legenda"/>
      </w:pPr>
      <w:bookmarkStart w:id="1821" w:name="_Ref518502605"/>
      <w:bookmarkStart w:id="1822" w:name="_Toc519372263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33</w:t>
      </w:r>
      <w:r w:rsidR="00FA37B9">
        <w:rPr>
          <w:noProof/>
        </w:rPr>
        <w:fldChar w:fldCharType="end"/>
      </w:r>
      <w:bookmarkEnd w:id="1821"/>
      <w:r>
        <w:t xml:space="preserve"> - Introdução de SpontaneousCurriculum e de</w:t>
      </w:r>
      <w:r w:rsidRPr="00631BA4">
        <w:t xml:space="preserve"> SpontaneousCurriculum</w:t>
      </w:r>
      <w:r>
        <w:rPr>
          <w:noProof/>
        </w:rPr>
        <w:t>File</w:t>
      </w:r>
      <w:bookmarkEnd w:id="1822"/>
    </w:p>
    <w:p w14:paraId="3F75D5C0" w14:textId="5458D026" w:rsidR="00A40565" w:rsidRDefault="00A40565" w:rsidP="00E8633D">
      <w:pPr>
        <w:pStyle w:val="imagens"/>
      </w:pPr>
      <w:del w:id="1823" w:author="Diogo Aires" w:date="2018-07-14T19:25:00Z">
        <w:r w:rsidDel="00650FE3">
          <w:drawing>
            <wp:inline distT="0" distB="0" distL="0" distR="0" wp14:anchorId="081853C9" wp14:editId="702AF6E5">
              <wp:extent cx="5400000" cy="882267"/>
              <wp:effectExtent l="0" t="0" r="0" b="0"/>
              <wp:docPr id="57" name="Imagem 57" descr="C:\Users\Diogo\AppData\Local\Microsoft\Windows\INetCache\Content.Word\list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9" descr="C:\Users\Diogo\AppData\Local\Microsoft\Windows\INetCache\Content.Word\list.png"/>
                      <pic:cNvPicPr>
                        <a:picLocks noChangeAspect="1" noChangeArrowheads="1"/>
                      </pic:cNvPicPr>
                    </pic:nvPicPr>
                    <pic:blipFill>
                      <a:blip r:embed="rId6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00000" cy="88226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1824" w:author="Diogo Aires" w:date="2018-07-14T19:25:00Z">
        <w:r w:rsidR="00650FE3">
          <w:drawing>
            <wp:inline distT="0" distB="0" distL="0" distR="0" wp14:anchorId="142654A6" wp14:editId="49D8DF49">
              <wp:extent cx="5398491" cy="1285875"/>
              <wp:effectExtent l="0" t="0" r="0" b="0"/>
              <wp:docPr id="240" name="Imagem 240" descr="C:\Users\Diogo\AppData\Local\Microsoft\Windows\INetCache\Content.Word\list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 descr="C:\Users\Diogo\AppData\Local\Microsoft\Windows\INetCache\Content.Word\list.png"/>
                      <pic:cNvPicPr>
                        <a:picLocks noChangeAspect="1" noChangeArrowheads="1"/>
                      </pic:cNvPicPr>
                    </pic:nvPicPr>
                    <pic:blipFill>
                      <a:blip r:embed="rId6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02888" cy="128692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5B6BDDEB" w14:textId="6FAC8178" w:rsidR="00172E8F" w:rsidRDefault="00A40565" w:rsidP="00A40565">
      <w:pPr>
        <w:pStyle w:val="Legenda"/>
      </w:pPr>
      <w:bookmarkStart w:id="1825" w:name="_Ref518502929"/>
      <w:bookmarkStart w:id="1826" w:name="_Toc519372264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34</w:t>
      </w:r>
      <w:r w:rsidR="00FA37B9">
        <w:rPr>
          <w:noProof/>
        </w:rPr>
        <w:fldChar w:fldCharType="end"/>
      </w:r>
      <w:bookmarkEnd w:id="1825"/>
      <w:r>
        <w:t xml:space="preserve"> - Candidaturas Espontâneas</w:t>
      </w:r>
      <w:bookmarkEnd w:id="1826"/>
    </w:p>
    <w:p w14:paraId="23CCE889" w14:textId="77777777" w:rsidR="00C03D64" w:rsidRDefault="00C03D64" w:rsidP="00843A5A">
      <w:pPr>
        <w:pStyle w:val="imagens"/>
        <w:pPrChange w:id="1827" w:author="Diogo Aires" w:date="2018-07-14T19:26:00Z">
          <w:pPr>
            <w:keepNext/>
          </w:pPr>
        </w:pPrChange>
      </w:pPr>
      <w:r>
        <w:drawing>
          <wp:inline distT="0" distB="0" distL="0" distR="0" wp14:anchorId="5AD4C5A4" wp14:editId="50645876">
            <wp:extent cx="5400040" cy="1564581"/>
            <wp:effectExtent l="0" t="0" r="0" b="0"/>
            <wp:docPr id="71" name="Imagem 71" descr="C:\Users\Diogo\AppData\Local\Microsoft\Windows\INetCache\Content.Word\email acce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iogo\AppData\Local\Microsoft\Windows\INetCache\Content.Word\email accept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64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9452A" w14:textId="686DE9A8" w:rsidR="00C03D64" w:rsidRDefault="00C03D64" w:rsidP="00C03D64">
      <w:pPr>
        <w:pStyle w:val="Legenda"/>
      </w:pPr>
      <w:bookmarkStart w:id="1828" w:name="_Ref518503280"/>
      <w:bookmarkStart w:id="1829" w:name="_Toc519372265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35</w:t>
      </w:r>
      <w:r w:rsidR="00FA37B9">
        <w:rPr>
          <w:noProof/>
        </w:rPr>
        <w:fldChar w:fldCharType="end"/>
      </w:r>
      <w:bookmarkEnd w:id="1828"/>
      <w:r>
        <w:t xml:space="preserve"> - </w:t>
      </w:r>
      <w:r w:rsidRPr="00297A21">
        <w:rPr>
          <w:i/>
        </w:rPr>
        <w:t>Email</w:t>
      </w:r>
      <w:r>
        <w:t xml:space="preserve"> de submissão da candidatura espontânea</w:t>
      </w:r>
      <w:bookmarkEnd w:id="1829"/>
    </w:p>
    <w:p w14:paraId="26A13C46" w14:textId="77777777" w:rsidR="00E27D41" w:rsidRDefault="00E27D41" w:rsidP="00843A5A">
      <w:pPr>
        <w:pStyle w:val="imagens"/>
        <w:pPrChange w:id="1830" w:author="Diogo Aires" w:date="2018-07-14T19:26:00Z">
          <w:pPr>
            <w:keepNext/>
            <w:ind w:firstLine="0"/>
          </w:pPr>
        </w:pPrChange>
      </w:pPr>
      <w:r>
        <w:drawing>
          <wp:inline distT="0" distB="0" distL="0" distR="0" wp14:anchorId="09DBD133" wp14:editId="50F557CF">
            <wp:extent cx="5400040" cy="600004"/>
            <wp:effectExtent l="0" t="0" r="0" b="0"/>
            <wp:docPr id="54" name="Imagem 54" descr="C:\Users\Diogo\AppData\Local\Microsoft\Windows\INetCache\Content.Word\mensage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iogo\AppData\Local\Microsoft\Windows\INetCache\Content.Word\mensagens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00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FAACF" w14:textId="7F70E5DB" w:rsidR="00471250" w:rsidRPr="00471250" w:rsidRDefault="00E27D41" w:rsidP="00236CEC">
      <w:pPr>
        <w:pStyle w:val="Legenda"/>
      </w:pPr>
      <w:bookmarkStart w:id="1831" w:name="_Ref518502014"/>
      <w:bookmarkStart w:id="1832" w:name="_Toc519372266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36</w:t>
      </w:r>
      <w:r w:rsidR="00FA37B9">
        <w:rPr>
          <w:noProof/>
        </w:rPr>
        <w:fldChar w:fldCharType="end"/>
      </w:r>
      <w:bookmarkEnd w:id="1831"/>
      <w:r>
        <w:t xml:space="preserve"> - Mensagem de erro e de sucesso da candidatura</w:t>
      </w:r>
      <w:bookmarkEnd w:id="1832"/>
    </w:p>
    <w:p w14:paraId="29A343D4" w14:textId="21D3E968" w:rsidR="00A40565" w:rsidRPr="00A40565" w:rsidRDefault="00A40565" w:rsidP="00FC15B3">
      <w:pPr>
        <w:pStyle w:val="Cabealho2"/>
        <w:numPr>
          <w:ilvl w:val="1"/>
          <w:numId w:val="40"/>
        </w:numPr>
      </w:pPr>
      <w:bookmarkStart w:id="1833" w:name="_Toc519372215"/>
      <w:r>
        <w:t>Estabelecer</w:t>
      </w:r>
      <w:r w:rsidR="00345AFD">
        <w:t xml:space="preserve"> / Recusar</w:t>
      </w:r>
      <w:r>
        <w:t xml:space="preserve"> novos candidatos – Colaborador</w:t>
      </w:r>
      <w:bookmarkEnd w:id="1833"/>
    </w:p>
    <w:p w14:paraId="0344AD77" w14:textId="3F896EA8" w:rsidR="00A40565" w:rsidRDefault="00A40565" w:rsidP="00A40565">
      <w:pPr>
        <w:ind w:firstLine="0"/>
      </w:pPr>
      <w:r>
        <w:t xml:space="preserve">A lista verificada na </w:t>
      </w:r>
      <w:r>
        <w:fldChar w:fldCharType="begin"/>
      </w:r>
      <w:r>
        <w:instrText xml:space="preserve"> REF _Ref518502929 \h </w:instrText>
      </w:r>
      <w:r>
        <w:fldChar w:fldCharType="separate"/>
      </w:r>
      <w:r w:rsidR="00B73B54">
        <w:t xml:space="preserve">Figura </w:t>
      </w:r>
      <w:r w:rsidR="00B73B54">
        <w:rPr>
          <w:noProof/>
        </w:rPr>
        <w:t>34</w:t>
      </w:r>
      <w:r>
        <w:fldChar w:fldCharType="end"/>
      </w:r>
      <w:r>
        <w:t xml:space="preserve"> </w:t>
      </w:r>
      <w:r w:rsidR="00C03D64">
        <w:t xml:space="preserve">não só </w:t>
      </w:r>
      <w:r w:rsidR="00471250">
        <w:t>mostra</w:t>
      </w:r>
      <w:r w:rsidR="00C03D64">
        <w:t xml:space="preserve"> as candidaturas espontâneas ainda a tratar, como também permite estabelecer um novo candidato, pelo botão “</w:t>
      </w:r>
      <w:r w:rsidR="00C03D64" w:rsidRPr="00297A21">
        <w:rPr>
          <w:i/>
        </w:rPr>
        <w:t>Accept</w:t>
      </w:r>
      <w:r w:rsidR="00C03D64">
        <w:t xml:space="preserve">” ou terminar a </w:t>
      </w:r>
      <w:r w:rsidR="00471250">
        <w:t>candidatura pelo bo</w:t>
      </w:r>
      <w:r w:rsidR="00C03D64">
        <w:t>tão “</w:t>
      </w:r>
      <w:r w:rsidR="00C03D64" w:rsidRPr="00297A21">
        <w:rPr>
          <w:i/>
        </w:rPr>
        <w:t>Refuse</w:t>
      </w:r>
      <w:r w:rsidR="00C03D64">
        <w:t>”.</w:t>
      </w:r>
    </w:p>
    <w:p w14:paraId="44BF7CED" w14:textId="78AF9E15" w:rsidR="00C03D64" w:rsidRPr="006E3C82" w:rsidRDefault="00C03D64" w:rsidP="00B41F6B">
      <w:pPr>
        <w:ind w:firstLine="0"/>
        <w:pPrChange w:id="1834" w:author="Diogo Aires" w:date="2018-07-14T22:32:00Z">
          <w:pPr/>
        </w:pPrChange>
      </w:pPr>
      <w:r w:rsidRPr="006E3C82">
        <w:rPr>
          <w:b/>
        </w:rPr>
        <w:t>Ação</w:t>
      </w:r>
    </w:p>
    <w:p w14:paraId="04583F0D" w14:textId="2E1F5F12" w:rsidR="00C03D64" w:rsidRDefault="00C03D64" w:rsidP="006E3C82">
      <w:r>
        <w:t xml:space="preserve">O colaborador não precisa de fornecer qualquer informação para estabelecer o novo candidato, só precisa de escolher que </w:t>
      </w:r>
      <w:r w:rsidR="00483451">
        <w:t>candidatura quer aceitar</w:t>
      </w:r>
      <w:del w:id="1835" w:author="Diogo Aires" w:date="2018-07-14T22:32:00Z">
        <w:r w:rsidR="00483451" w:rsidDel="00B41F6B">
          <w:delText>, criar utilizador para o candidato</w:delText>
        </w:r>
      </w:del>
      <w:del w:id="1836" w:author="Diogo Aires" w:date="2018-07-14T22:33:00Z">
        <w:r w:rsidR="00483451" w:rsidDel="00B41F6B">
          <w:delText>,</w:delText>
        </w:r>
      </w:del>
      <w:r w:rsidR="00345AFD">
        <w:t xml:space="preserve"> ou recusar.</w:t>
      </w:r>
    </w:p>
    <w:p w14:paraId="42F0F9DC" w14:textId="77777777" w:rsidR="00345AFD" w:rsidRPr="00E8633D" w:rsidRDefault="00345AFD" w:rsidP="00B41F6B">
      <w:pPr>
        <w:ind w:firstLine="0"/>
        <w:rPr>
          <w:b/>
        </w:rPr>
        <w:pPrChange w:id="1837" w:author="Diogo Aires" w:date="2018-07-14T22:32:00Z">
          <w:pPr>
            <w:ind w:firstLine="284"/>
          </w:pPr>
        </w:pPrChange>
      </w:pPr>
      <w:r w:rsidRPr="00E8633D">
        <w:rPr>
          <w:b/>
        </w:rPr>
        <w:t>Resultado Esperado</w:t>
      </w:r>
    </w:p>
    <w:p w14:paraId="33432868" w14:textId="197D1A09" w:rsidR="00ED0808" w:rsidRDefault="00236CEC" w:rsidP="006E3C82">
      <w:pPr>
        <w:ind w:firstLine="284"/>
      </w:pPr>
      <w:r>
        <w:t>Com a ação do “</w:t>
      </w:r>
      <w:r w:rsidRPr="00297A21">
        <w:rPr>
          <w:i/>
        </w:rPr>
        <w:t>Accept</w:t>
      </w:r>
      <w:r>
        <w:t xml:space="preserve">” a </w:t>
      </w:r>
      <w:r w:rsidR="00566B08">
        <w:t>instância</w:t>
      </w:r>
      <w:r>
        <w:t xml:space="preserve"> de </w:t>
      </w:r>
      <w:r w:rsidRPr="00315977">
        <w:rPr>
          <w:i/>
        </w:rPr>
        <w:t>SponatnousCurriculum</w:t>
      </w:r>
      <w:r>
        <w:t xml:space="preserve"> é alterado para incluir o valor de segurança, como se pode verificar na </w:t>
      </w:r>
      <w:r>
        <w:fldChar w:fldCharType="begin"/>
      </w:r>
      <w:r>
        <w:instrText xml:space="preserve"> REF _Ref518949305 \h </w:instrText>
      </w:r>
      <w:r>
        <w:fldChar w:fldCharType="separate"/>
      </w:r>
      <w:ins w:id="1838" w:author="Diogo Aires" w:date="2018-07-14T22:53:00Z">
        <w:r w:rsidR="00B73B54">
          <w:rPr>
            <w:b/>
            <w:bCs/>
          </w:rPr>
          <w:t>Erro! A origem da referência não foi encontrada.</w:t>
        </w:r>
      </w:ins>
      <w:del w:id="1839" w:author="Diogo Aires" w:date="2018-07-14T19:10:00Z">
        <w:r w:rsidR="00FC15B3" w:rsidDel="006C5A4E">
          <w:rPr>
            <w:b/>
            <w:bCs/>
          </w:rPr>
          <w:fldChar w:fldCharType="begin"/>
        </w:r>
        <w:r w:rsidR="00FC15B3" w:rsidDel="006C5A4E">
          <w:delInstrText xml:space="preserve"> REF _Ref518504501 \h </w:delInstrText>
        </w:r>
        <w:r w:rsidR="00FC15B3" w:rsidDel="006C5A4E">
          <w:rPr>
            <w:b/>
            <w:bCs/>
          </w:rPr>
        </w:r>
        <w:r w:rsidR="00FC15B3" w:rsidDel="006C5A4E">
          <w:rPr>
            <w:b/>
            <w:bCs/>
          </w:rPr>
          <w:fldChar w:fldCharType="separate"/>
        </w:r>
        <w:r w:rsidR="00FC15B3" w:rsidDel="006C5A4E">
          <w:delText xml:space="preserve">Figura </w:delText>
        </w:r>
        <w:r w:rsidR="00FC15B3" w:rsidDel="006C5A4E">
          <w:rPr>
            <w:noProof/>
          </w:rPr>
          <w:delText>37</w:delText>
        </w:r>
        <w:r w:rsidR="00FC15B3" w:rsidDel="006C5A4E">
          <w:rPr>
            <w:b/>
            <w:bCs/>
          </w:rPr>
          <w:fldChar w:fldCharType="end"/>
        </w:r>
        <w:r w:rsidR="0049642E" w:rsidDel="006C5A4E">
          <w:rPr>
            <w:b/>
            <w:bCs/>
          </w:rPr>
          <w:delText>.</w:delText>
        </w:r>
      </w:del>
      <w:r>
        <w:fldChar w:fldCharType="end"/>
      </w:r>
      <w:r>
        <w:t xml:space="preserve"> como também no envio do </w:t>
      </w:r>
      <w:r w:rsidRPr="00297A21">
        <w:rPr>
          <w:i/>
        </w:rPr>
        <w:t>email</w:t>
      </w:r>
      <w:r>
        <w:t xml:space="preserve"> da </w:t>
      </w:r>
      <w:r>
        <w:fldChar w:fldCharType="begin"/>
      </w:r>
      <w:r>
        <w:instrText xml:space="preserve"> REF _Ref518504751 \h </w:instrText>
      </w:r>
      <w:r>
        <w:fldChar w:fldCharType="separate"/>
      </w:r>
      <w:r w:rsidR="00B73B54">
        <w:t xml:space="preserve">Figura </w:t>
      </w:r>
      <w:r w:rsidR="00B73B54">
        <w:rPr>
          <w:noProof/>
        </w:rPr>
        <w:t>38</w:t>
      </w:r>
      <w:r>
        <w:fldChar w:fldCharType="end"/>
      </w:r>
      <w:r>
        <w:t xml:space="preserve">. Já a ação do “Refuse” simplesmente resulta no enviou do </w:t>
      </w:r>
      <w:r w:rsidRPr="00297A21">
        <w:rPr>
          <w:i/>
        </w:rPr>
        <w:t>email</w:t>
      </w:r>
      <w:r>
        <w:t xml:space="preserve"> da </w:t>
      </w:r>
      <w:r w:rsidR="00FC15B3">
        <w:fldChar w:fldCharType="begin"/>
      </w:r>
      <w:r w:rsidR="00FC15B3">
        <w:instrText xml:space="preserve"> REF _Ref519202172 \h </w:instrText>
      </w:r>
      <w:r w:rsidR="00FC15B3">
        <w:fldChar w:fldCharType="separate"/>
      </w:r>
      <w:r w:rsidR="00B73B54">
        <w:t xml:space="preserve">Figura </w:t>
      </w:r>
      <w:r w:rsidR="00B73B54">
        <w:rPr>
          <w:noProof/>
        </w:rPr>
        <w:t>39</w:t>
      </w:r>
      <w:r w:rsidR="00FC15B3">
        <w:fldChar w:fldCharType="end"/>
      </w:r>
      <w:r>
        <w:t>.</w:t>
      </w:r>
    </w:p>
    <w:p w14:paraId="722C61BE" w14:textId="0F11EDE2" w:rsidR="00ED0808" w:rsidRDefault="004B14B4" w:rsidP="00843A5A">
      <w:pPr>
        <w:pStyle w:val="imagens"/>
        <w:pPrChange w:id="1840" w:author="Diogo Aires" w:date="2018-07-14T19:26:00Z">
          <w:pPr>
            <w:pStyle w:val="ScreenShoot"/>
          </w:pPr>
        </w:pPrChange>
      </w:pPr>
      <w:r>
        <w:lastRenderedPageBreak/>
        <w:drawing>
          <wp:inline distT="0" distB="0" distL="0" distR="0" wp14:anchorId="1A6A9308" wp14:editId="13D15158">
            <wp:extent cx="5400000" cy="1103340"/>
            <wp:effectExtent l="0" t="0" r="0" b="190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10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EADAF" w14:textId="57C13FF2" w:rsidR="00ED0808" w:rsidRDefault="00ED0808" w:rsidP="00236CEC">
      <w:pPr>
        <w:pStyle w:val="Legenda"/>
      </w:pPr>
      <w:bookmarkStart w:id="1841" w:name="_Ref518504501"/>
      <w:bookmarkStart w:id="1842" w:name="_Toc519372267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37</w:t>
      </w:r>
      <w:r w:rsidR="00FA37B9">
        <w:rPr>
          <w:noProof/>
        </w:rPr>
        <w:fldChar w:fldCharType="end"/>
      </w:r>
      <w:bookmarkEnd w:id="1841"/>
      <w:r>
        <w:t xml:space="preserve"> - </w:t>
      </w:r>
      <w:r w:rsidR="00236CEC">
        <w:t>Alteração sobre SponatnousCurriculum</w:t>
      </w:r>
      <w:bookmarkEnd w:id="1842"/>
    </w:p>
    <w:p w14:paraId="5B1027FA" w14:textId="111640DF" w:rsidR="00ED0808" w:rsidRDefault="00ED0808" w:rsidP="00ED0808">
      <w:pPr>
        <w:pStyle w:val="ScreenShoot"/>
      </w:pPr>
    </w:p>
    <w:p w14:paraId="62AACDA0" w14:textId="25E56955" w:rsidR="00DE49A1" w:rsidRDefault="00DE49A1" w:rsidP="00DE49A1">
      <w:pPr>
        <w:pStyle w:val="imagens"/>
      </w:pPr>
      <w:r>
        <w:drawing>
          <wp:inline distT="0" distB="0" distL="0" distR="0" wp14:anchorId="22D3F41B" wp14:editId="4E9AC887">
            <wp:extent cx="5400040" cy="1215394"/>
            <wp:effectExtent l="0" t="0" r="0" b="3810"/>
            <wp:docPr id="96" name="Imagem 96" descr="C:\Users\Diogo\AppData\Local\Microsoft\Windows\INetCache\Content.Word\email acce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iogo\AppData\Local\Microsoft\Windows\INetCache\Content.Word\email accept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15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FB8C6" w14:textId="21541378" w:rsidR="00345AFD" w:rsidRPr="00C03D64" w:rsidRDefault="00DE49A1" w:rsidP="00DE49A1">
      <w:pPr>
        <w:pStyle w:val="Legenda"/>
      </w:pPr>
      <w:bookmarkStart w:id="1843" w:name="_Ref518504751"/>
      <w:bookmarkStart w:id="1844" w:name="_Toc519372268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38</w:t>
      </w:r>
      <w:r w:rsidR="00FA37B9">
        <w:rPr>
          <w:noProof/>
        </w:rPr>
        <w:fldChar w:fldCharType="end"/>
      </w:r>
      <w:bookmarkEnd w:id="1843"/>
      <w:r>
        <w:t xml:space="preserve"> - </w:t>
      </w:r>
      <w:r w:rsidRPr="00297A21">
        <w:rPr>
          <w:i/>
        </w:rPr>
        <w:t>Email</w:t>
      </w:r>
      <w:r>
        <w:t xml:space="preserve"> de estabelecimento do candidato</w:t>
      </w:r>
      <w:bookmarkEnd w:id="1844"/>
    </w:p>
    <w:p w14:paraId="0F045331" w14:textId="77777777" w:rsidR="00FC15B3" w:rsidRDefault="00DE49A1" w:rsidP="00FC15B3">
      <w:pPr>
        <w:keepNext/>
        <w:ind w:firstLine="0"/>
      </w:pPr>
      <w:r>
        <w:rPr>
          <w:noProof/>
        </w:rPr>
        <w:drawing>
          <wp:inline distT="0" distB="0" distL="0" distR="0" wp14:anchorId="1C0A4641" wp14:editId="015977EE">
            <wp:extent cx="5391150" cy="1076325"/>
            <wp:effectExtent l="0" t="0" r="0" b="952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A15F3" w14:textId="4CB06E19" w:rsidR="00DE49A1" w:rsidRDefault="00FC15B3" w:rsidP="00FC15B3">
      <w:pPr>
        <w:pStyle w:val="Legenda"/>
      </w:pPr>
      <w:bookmarkStart w:id="1845" w:name="_Ref519202172"/>
      <w:bookmarkStart w:id="1846" w:name="_Toc519372269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39</w:t>
      </w:r>
      <w:r w:rsidR="00FA37B9">
        <w:rPr>
          <w:noProof/>
        </w:rPr>
        <w:fldChar w:fldCharType="end"/>
      </w:r>
      <w:bookmarkEnd w:id="1845"/>
      <w:r>
        <w:t xml:space="preserve"> - </w:t>
      </w:r>
      <w:r w:rsidRPr="007D3018">
        <w:t>Email de recusa da candidatura espontânea</w:t>
      </w:r>
      <w:bookmarkEnd w:id="1846"/>
    </w:p>
    <w:p w14:paraId="149435BD" w14:textId="54986137" w:rsidR="00315977" w:rsidRDefault="00315977" w:rsidP="00FC15B3">
      <w:pPr>
        <w:pStyle w:val="Cabealho2"/>
        <w:numPr>
          <w:ilvl w:val="1"/>
          <w:numId w:val="40"/>
        </w:numPr>
      </w:pPr>
      <w:bookmarkStart w:id="1847" w:name="_Toc518952551"/>
      <w:bookmarkStart w:id="1848" w:name="_Toc519372216"/>
      <w:r>
        <w:t>Estabelecer novo candidato – Utilizador não registrado</w:t>
      </w:r>
      <w:bookmarkEnd w:id="1847"/>
      <w:bookmarkEnd w:id="1848"/>
    </w:p>
    <w:p w14:paraId="1EE1F02A" w14:textId="17004B0E" w:rsidR="00236CEC" w:rsidRDefault="00315977" w:rsidP="00315977">
      <w:pPr>
        <w:ind w:firstLine="0"/>
      </w:pPr>
      <w:r>
        <w:t xml:space="preserve"> </w:t>
      </w:r>
      <w:r w:rsidR="00236CEC">
        <w:t xml:space="preserve">Tendo </w:t>
      </w:r>
      <w:r w:rsidR="00A33574">
        <w:t>recebido</w:t>
      </w:r>
      <w:r w:rsidR="00236CEC">
        <w:t xml:space="preserve"> o </w:t>
      </w:r>
      <w:r w:rsidR="00236CEC" w:rsidRPr="00297A21">
        <w:rPr>
          <w:i/>
        </w:rPr>
        <w:t>email</w:t>
      </w:r>
      <w:r w:rsidR="00236CEC">
        <w:t xml:space="preserve"> da </w:t>
      </w:r>
      <w:r w:rsidR="00236CEC">
        <w:fldChar w:fldCharType="begin"/>
      </w:r>
      <w:r w:rsidR="00236CEC">
        <w:instrText xml:space="preserve"> REF _Ref518504751 \h  \* MERGEFORMAT </w:instrText>
      </w:r>
      <w:r w:rsidR="00236CEC">
        <w:fldChar w:fldCharType="separate"/>
      </w:r>
      <w:r w:rsidR="00B73B54">
        <w:t>Figura 38</w:t>
      </w:r>
      <w:r w:rsidR="00236CEC">
        <w:fldChar w:fldCharType="end"/>
      </w:r>
      <w:r w:rsidR="00236CEC">
        <w:t xml:space="preserve">, um utilizador ainda não registrado pode aceder a uma </w:t>
      </w:r>
      <w:r w:rsidR="005B01F0">
        <w:t>página</w:t>
      </w:r>
      <w:r w:rsidR="00236CEC">
        <w:t xml:space="preserve"> onde lhe será possibilitado o seu estabelecimento como candidato da aplicação.</w:t>
      </w:r>
    </w:p>
    <w:p w14:paraId="5E22C737" w14:textId="02DFF255" w:rsidR="000C4DB2" w:rsidRPr="00E8633D" w:rsidRDefault="000C4DB2" w:rsidP="00B41F6B">
      <w:pPr>
        <w:ind w:firstLine="0"/>
        <w:rPr>
          <w:b/>
        </w:rPr>
        <w:pPrChange w:id="1849" w:author="Diogo Aires" w:date="2018-07-14T22:33:00Z">
          <w:pPr/>
        </w:pPrChange>
      </w:pPr>
      <w:bookmarkStart w:id="1850" w:name="_Toc519113499"/>
      <w:r w:rsidRPr="00E8633D">
        <w:rPr>
          <w:b/>
        </w:rPr>
        <w:t>Ação</w:t>
      </w:r>
      <w:bookmarkEnd w:id="1850"/>
    </w:p>
    <w:p w14:paraId="7FD18135" w14:textId="54450CA7" w:rsidR="00236CEC" w:rsidRDefault="00236CEC" w:rsidP="006E3C82">
      <w:r>
        <w:t xml:space="preserve">A </w:t>
      </w:r>
      <w:r w:rsidR="005B01F0">
        <w:t>página</w:t>
      </w:r>
      <w:r>
        <w:t xml:space="preserve"> referida é composta unicamente por um </w:t>
      </w:r>
      <w:r w:rsidRPr="00A33574">
        <w:rPr>
          <w:i/>
        </w:rPr>
        <w:t>form</w:t>
      </w:r>
      <w:r>
        <w:t xml:space="preserve"> onde o utilizador tem de fornecer o seu </w:t>
      </w:r>
      <w:r w:rsidRPr="00297A21">
        <w:rPr>
          <w:i/>
        </w:rPr>
        <w:t>email</w:t>
      </w:r>
      <w:r>
        <w:t xml:space="preserve">, o </w:t>
      </w:r>
      <w:r w:rsidRPr="00297A21">
        <w:rPr>
          <w:i/>
        </w:rPr>
        <w:t>email</w:t>
      </w:r>
      <w:r>
        <w:t xml:space="preserve"> associado </w:t>
      </w:r>
      <w:r w:rsidR="00A33574">
        <w:t>à</w:t>
      </w:r>
      <w:r>
        <w:t xml:space="preserve"> sua candidatura espontânea, e repetir</w:t>
      </w:r>
      <w:r w:rsidR="00A33574">
        <w:t xml:space="preserve"> a sua password duas vezes, a pá</w:t>
      </w:r>
      <w:r>
        <w:t xml:space="preserve">gina pode ser verificada na </w:t>
      </w:r>
      <w:r>
        <w:fldChar w:fldCharType="begin"/>
      </w:r>
      <w:r>
        <w:instrText xml:space="preserve"> REF _Ref518950962 \h  \* MERGEFORMAT </w:instrText>
      </w:r>
      <w:r>
        <w:fldChar w:fldCharType="separate"/>
      </w:r>
      <w:ins w:id="1851" w:author="Diogo Aires" w:date="2018-07-14T22:53:00Z">
        <w:r w:rsidR="00B73B54">
          <w:t>Figura 40</w:t>
        </w:r>
      </w:ins>
      <w:del w:id="1852" w:author="Diogo Aires" w:date="2018-07-14T19:10:00Z">
        <w:r w:rsidR="00297A21" w:rsidDel="006C5A4E">
          <w:delText>Figura 39</w:delText>
        </w:r>
      </w:del>
      <w:r>
        <w:fldChar w:fldCharType="end"/>
      </w:r>
      <w:r>
        <w:t>.</w:t>
      </w:r>
    </w:p>
    <w:p w14:paraId="128E8A22" w14:textId="00C1EE2D" w:rsidR="008856F5" w:rsidRDefault="00236CEC" w:rsidP="00E8633D">
      <w:pPr>
        <w:pStyle w:val="imagens"/>
      </w:pPr>
      <w:del w:id="1853" w:author="Diogo Aires" w:date="2018-07-14T19:26:00Z">
        <w:r w:rsidDel="00843A5A">
          <w:drawing>
            <wp:inline distT="0" distB="0" distL="0" distR="0" wp14:anchorId="6B2AFD16" wp14:editId="6EB775CE">
              <wp:extent cx="5400040" cy="765810"/>
              <wp:effectExtent l="0" t="0" r="0" b="0"/>
              <wp:docPr id="79" name="Imagem 79" descr="C:\Users\Diogo\AppData\Local\Microsoft\Windows\INetCache\Content.Word\novoCo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79" name="Imagem 79" descr="C:\Users\Diogo\AppData\Local\Microsoft\Windows\INetCache\Content.Word\novoCo.png"/>
                      <pic:cNvPicPr/>
                    </pic:nvPicPr>
                    <pic:blipFill>
                      <a:blip r:embed="rId7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00040" cy="7658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1854" w:author="Diogo Aires" w:date="2018-07-14T19:26:00Z">
        <w:r w:rsidR="00843A5A">
          <w:drawing>
            <wp:inline distT="0" distB="0" distL="0" distR="0" wp14:anchorId="0BBBA0E6" wp14:editId="13B73EB7">
              <wp:extent cx="5396865" cy="895350"/>
              <wp:effectExtent l="0" t="0" r="0" b="0"/>
              <wp:docPr id="52" name="Imagem 52" descr="C:\Users\Diogo\AppData\Local\Microsoft\Windows\INetCache\Content.Word\novoCo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9" descr="C:\Users\Diogo\AppData\Local\Microsoft\Windows\INetCache\Content.Word\novoCo.png"/>
                      <pic:cNvPicPr>
                        <a:picLocks noChangeAspect="1" noChangeArrowheads="1"/>
                      </pic:cNvPicPr>
                    </pic:nvPicPr>
                    <pic:blipFill>
                      <a:blip r:embed="rId7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02778" cy="89633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r>
        <w:t xml:space="preserve"> </w:t>
      </w:r>
    </w:p>
    <w:p w14:paraId="395D8AC7" w14:textId="39ADBBFE" w:rsidR="008856F5" w:rsidRDefault="00236CEC" w:rsidP="00A33574">
      <w:pPr>
        <w:pStyle w:val="Legenda"/>
      </w:pPr>
      <w:bookmarkStart w:id="1855" w:name="_Ref518950962"/>
      <w:bookmarkStart w:id="1856" w:name="_Toc519372270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40</w:t>
      </w:r>
      <w:r w:rsidR="00FA37B9">
        <w:rPr>
          <w:noProof/>
        </w:rPr>
        <w:fldChar w:fldCharType="end"/>
      </w:r>
      <w:bookmarkEnd w:id="1855"/>
      <w:r>
        <w:t xml:space="preserve"> - Criação do novo utilizador</w:t>
      </w:r>
      <w:bookmarkEnd w:id="1856"/>
    </w:p>
    <w:p w14:paraId="626B578D" w14:textId="0B27869F" w:rsidR="00A33574" w:rsidRPr="00E8633D" w:rsidRDefault="00A33574" w:rsidP="00B41F6B">
      <w:pPr>
        <w:ind w:firstLine="0"/>
        <w:rPr>
          <w:b/>
        </w:rPr>
        <w:pPrChange w:id="1857" w:author="Diogo Aires" w:date="2018-07-14T22:34:00Z">
          <w:pPr/>
        </w:pPrChange>
      </w:pPr>
      <w:r w:rsidRPr="00E8633D">
        <w:rPr>
          <w:b/>
        </w:rPr>
        <w:t>Resultado Esperado</w:t>
      </w:r>
    </w:p>
    <w:p w14:paraId="4B0AB3CF" w14:textId="47509824" w:rsidR="00A33574" w:rsidRDefault="00A33574" w:rsidP="006E3C82">
      <w:r>
        <w:t xml:space="preserve">Se os valores fornecidos estiverem corretos, então uma instância da entidade </w:t>
      </w:r>
      <w:r w:rsidRPr="00A33574">
        <w:rPr>
          <w:i/>
        </w:rPr>
        <w:t>User</w:t>
      </w:r>
      <w:r>
        <w:t xml:space="preserve"> e outra da entidade </w:t>
      </w:r>
      <w:r w:rsidRPr="00A33574">
        <w:rPr>
          <w:i/>
        </w:rPr>
        <w:t>CandiadateCurriculum</w:t>
      </w:r>
      <w:r>
        <w:t xml:space="preserve"> serão iniciadas, </w:t>
      </w:r>
      <w:ins w:id="1858" w:author="Diogo Aires" w:date="2018-07-14T22:34:00Z">
        <w:r w:rsidR="00B41F6B">
          <w:fldChar w:fldCharType="begin"/>
        </w:r>
        <w:r w:rsidR="00B41F6B">
          <w:instrText xml:space="preserve"> REF _Ref519370997 \h </w:instrText>
        </w:r>
      </w:ins>
      <w:r w:rsidR="00B41F6B">
        <w:fldChar w:fldCharType="separate"/>
      </w:r>
      <w:ins w:id="1859" w:author="Diogo Aires" w:date="2018-07-14T22:53:00Z">
        <w:r w:rsidR="00B73B54">
          <w:t xml:space="preserve">Figura </w:t>
        </w:r>
        <w:r w:rsidR="00B73B54">
          <w:rPr>
            <w:noProof/>
          </w:rPr>
          <w:t>41</w:t>
        </w:r>
      </w:ins>
      <w:ins w:id="1860" w:author="Diogo Aires" w:date="2018-07-14T22:34:00Z">
        <w:r w:rsidR="00B41F6B">
          <w:fldChar w:fldCharType="end"/>
        </w:r>
      </w:ins>
      <w:del w:id="1861" w:author="Diogo Aires" w:date="2018-07-14T22:34:00Z">
        <w:r w:rsidDel="00B41F6B">
          <w:fldChar w:fldCharType="begin"/>
        </w:r>
        <w:r w:rsidDel="00B41F6B">
          <w:delInstrText xml:space="preserve"> REF _Ref518504501 \h </w:delInstrText>
        </w:r>
        <w:r w:rsidDel="00B41F6B">
          <w:fldChar w:fldCharType="separate"/>
        </w:r>
        <w:r w:rsidR="00B41F6B" w:rsidDel="00B41F6B">
          <w:delText xml:space="preserve">Figura </w:delText>
        </w:r>
        <w:r w:rsidR="00B41F6B" w:rsidDel="00B41F6B">
          <w:rPr>
            <w:noProof/>
          </w:rPr>
          <w:delText>37</w:delText>
        </w:r>
        <w:r w:rsidDel="00B41F6B">
          <w:fldChar w:fldCharType="end"/>
        </w:r>
      </w:del>
      <w:r>
        <w:t xml:space="preserve"> e </w:t>
      </w:r>
      <w:r>
        <w:fldChar w:fldCharType="begin"/>
      </w:r>
      <w:r>
        <w:instrText xml:space="preserve"> REF _Ref518504512 \h </w:instrText>
      </w:r>
      <w:r>
        <w:fldChar w:fldCharType="separate"/>
      </w:r>
      <w:ins w:id="1862" w:author="Diogo Aires" w:date="2018-07-14T22:53:00Z">
        <w:r w:rsidR="00B73B54">
          <w:t xml:space="preserve">Figura </w:t>
        </w:r>
        <w:r w:rsidR="00B73B54">
          <w:rPr>
            <w:noProof/>
          </w:rPr>
          <w:t>42</w:t>
        </w:r>
      </w:ins>
      <w:del w:id="1863" w:author="Diogo Aires" w:date="2018-07-14T19:10:00Z">
        <w:r w:rsidR="00297A21" w:rsidDel="006C5A4E">
          <w:delText xml:space="preserve">Figura </w:delText>
        </w:r>
        <w:r w:rsidR="00297A21" w:rsidDel="006C5A4E">
          <w:rPr>
            <w:noProof/>
          </w:rPr>
          <w:delText>41</w:delText>
        </w:r>
      </w:del>
      <w:r>
        <w:fldChar w:fldCharType="end"/>
      </w:r>
      <w:r>
        <w:t xml:space="preserve">, como também é enviado o </w:t>
      </w:r>
      <w:r w:rsidRPr="00297A21">
        <w:rPr>
          <w:i/>
        </w:rPr>
        <w:t>email</w:t>
      </w:r>
      <w:r>
        <w:t xml:space="preserve">, da </w:t>
      </w:r>
      <w:r>
        <w:fldChar w:fldCharType="begin"/>
      </w:r>
      <w:r>
        <w:instrText xml:space="preserve"> REF _Ref518951332 \h </w:instrText>
      </w:r>
      <w:r>
        <w:fldChar w:fldCharType="separate"/>
      </w:r>
      <w:ins w:id="1864" w:author="Diogo Aires" w:date="2018-07-14T22:53:00Z">
        <w:r w:rsidR="00B73B54">
          <w:t xml:space="preserve">Figura </w:t>
        </w:r>
        <w:r w:rsidR="00B73B54">
          <w:rPr>
            <w:noProof/>
          </w:rPr>
          <w:t>43</w:t>
        </w:r>
      </w:ins>
      <w:del w:id="1865" w:author="Diogo Aires" w:date="2018-07-14T19:10:00Z">
        <w:r w:rsidR="00297A21" w:rsidDel="006C5A4E">
          <w:delText xml:space="preserve">Figura </w:delText>
        </w:r>
        <w:r w:rsidR="00297A21" w:rsidDel="006C5A4E">
          <w:rPr>
            <w:noProof/>
          </w:rPr>
          <w:delText>42</w:delText>
        </w:r>
      </w:del>
      <w:r>
        <w:fldChar w:fldCharType="end"/>
      </w:r>
      <w:r>
        <w:t xml:space="preserve">, onde é incluindo o </w:t>
      </w:r>
      <w:r w:rsidRPr="00A33574">
        <w:rPr>
          <w:i/>
        </w:rPr>
        <w:t>username</w:t>
      </w:r>
      <w:r>
        <w:t xml:space="preserve"> e </w:t>
      </w:r>
      <w:r w:rsidRPr="00A33574">
        <w:rPr>
          <w:i/>
        </w:rPr>
        <w:t>password</w:t>
      </w:r>
      <w:r>
        <w:t xml:space="preserve"> do novo </w:t>
      </w:r>
      <w:r w:rsidRPr="00A33574">
        <w:rPr>
          <w:i/>
        </w:rPr>
        <w:t>user</w:t>
      </w:r>
      <w:r>
        <w:t xml:space="preserve">. </w:t>
      </w:r>
    </w:p>
    <w:p w14:paraId="4E17D7B2" w14:textId="5E993CFE" w:rsidR="00A33574" w:rsidRDefault="00A33574" w:rsidP="00A33574">
      <w:pPr>
        <w:ind w:firstLine="0"/>
      </w:pPr>
    </w:p>
    <w:p w14:paraId="37C5C8EC" w14:textId="77777777" w:rsidR="00A33574" w:rsidRDefault="00A33574" w:rsidP="00A33574">
      <w:pPr>
        <w:ind w:firstLine="0"/>
      </w:pPr>
    </w:p>
    <w:p w14:paraId="74A0E224" w14:textId="30B86081" w:rsidR="00A33574" w:rsidRDefault="00A33574" w:rsidP="00843A5A">
      <w:pPr>
        <w:pStyle w:val="imagens"/>
        <w:pPrChange w:id="1866" w:author="Diogo Aires" w:date="2018-07-14T19:26:00Z">
          <w:pPr>
            <w:pStyle w:val="imagens"/>
          </w:pPr>
        </w:pPrChange>
      </w:pPr>
      <w:r w:rsidRPr="00843A5A">
        <w:rPr>
          <w:rPrChange w:id="1867" w:author="Diogo Aires" w:date="2018-07-14T19:26:00Z">
            <w:rPr/>
          </w:rPrChange>
        </w:rPr>
        <w:lastRenderedPageBreak/>
        <w:drawing>
          <wp:inline distT="0" distB="0" distL="0" distR="0" wp14:anchorId="0CFE92F4" wp14:editId="594B7035">
            <wp:extent cx="5400000" cy="483126"/>
            <wp:effectExtent l="0" t="0" r="0" b="0"/>
            <wp:docPr id="189" name="Imagem 189" descr="estabelesimen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9" descr="estabelesimento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83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06607" w14:textId="32A7F2BB" w:rsidR="00A33574" w:rsidRDefault="00A33574" w:rsidP="00A33574">
      <w:pPr>
        <w:pStyle w:val="Legenda"/>
      </w:pPr>
      <w:bookmarkStart w:id="1868" w:name="_Ref519370997"/>
      <w:bookmarkStart w:id="1869" w:name="_Toc519372271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41</w:t>
      </w:r>
      <w:r w:rsidR="00FA37B9">
        <w:rPr>
          <w:noProof/>
        </w:rPr>
        <w:fldChar w:fldCharType="end"/>
      </w:r>
      <w:bookmarkEnd w:id="1868"/>
      <w:r>
        <w:t xml:space="preserve"> - Estabelecimento de User</w:t>
      </w:r>
      <w:bookmarkEnd w:id="1869"/>
    </w:p>
    <w:p w14:paraId="1F270A90" w14:textId="1043B314" w:rsidR="00A33574" w:rsidRDefault="00A33574" w:rsidP="00843A5A">
      <w:pPr>
        <w:pStyle w:val="imagens"/>
        <w:pPrChange w:id="1870" w:author="Diogo Aires" w:date="2018-07-14T19:26:00Z">
          <w:pPr>
            <w:pStyle w:val="imagens"/>
          </w:pPr>
        </w:pPrChange>
      </w:pPr>
      <w:r w:rsidRPr="00843A5A">
        <w:rPr>
          <w:rPrChange w:id="1871" w:author="Diogo Aires" w:date="2018-07-14T19:26:00Z">
            <w:rPr/>
          </w:rPrChange>
        </w:rPr>
        <w:drawing>
          <wp:inline distT="0" distB="0" distL="0" distR="0" wp14:anchorId="1D584EB8" wp14:editId="2E56A3EB">
            <wp:extent cx="5400000" cy="449624"/>
            <wp:effectExtent l="0" t="0" r="0" b="7620"/>
            <wp:docPr id="181" name="Imagem 181" descr="estabelesimento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2" descr="estabelesimento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49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CFEFE" w14:textId="0679ECF5" w:rsidR="00A33574" w:rsidRDefault="00A33574" w:rsidP="00A33574">
      <w:pPr>
        <w:pStyle w:val="Legenda"/>
      </w:pPr>
      <w:bookmarkStart w:id="1872" w:name="_Ref518504512"/>
      <w:bookmarkStart w:id="1873" w:name="_Toc519372272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42</w:t>
      </w:r>
      <w:r w:rsidR="00FA37B9">
        <w:rPr>
          <w:noProof/>
        </w:rPr>
        <w:fldChar w:fldCharType="end"/>
      </w:r>
      <w:bookmarkEnd w:id="1872"/>
      <w:r>
        <w:t xml:space="preserve"> - Estabelecimento de CandidateCurriculum</w:t>
      </w:r>
      <w:bookmarkEnd w:id="1873"/>
    </w:p>
    <w:p w14:paraId="4E5F3774" w14:textId="3D12B5A6" w:rsidR="00A33574" w:rsidRDefault="00A33574" w:rsidP="00E8633D">
      <w:pPr>
        <w:pStyle w:val="imagens"/>
      </w:pPr>
      <w:r>
        <w:drawing>
          <wp:inline distT="0" distB="0" distL="0" distR="0" wp14:anchorId="5FD0A589" wp14:editId="1D616955">
            <wp:extent cx="5400040" cy="1087120"/>
            <wp:effectExtent l="0" t="0" r="0" b="0"/>
            <wp:docPr id="180" name="Imagem 180" descr="createUse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1" descr="createUserE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8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F4D89" w14:textId="526C51EA" w:rsidR="00A33574" w:rsidRDefault="00A33574" w:rsidP="00A33574">
      <w:pPr>
        <w:pStyle w:val="Legenda"/>
      </w:pPr>
      <w:bookmarkStart w:id="1874" w:name="_Ref518951332"/>
      <w:bookmarkStart w:id="1875" w:name="_Toc519372273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43</w:t>
      </w:r>
      <w:r w:rsidR="00FA37B9">
        <w:rPr>
          <w:noProof/>
        </w:rPr>
        <w:fldChar w:fldCharType="end"/>
      </w:r>
      <w:bookmarkEnd w:id="1874"/>
      <w:r>
        <w:t xml:space="preserve"> - </w:t>
      </w:r>
      <w:r w:rsidRPr="00297A21">
        <w:rPr>
          <w:i/>
        </w:rPr>
        <w:t>Email</w:t>
      </w:r>
      <w:r>
        <w:t xml:space="preserve"> com novo utilizador</w:t>
      </w:r>
      <w:bookmarkEnd w:id="1875"/>
    </w:p>
    <w:p w14:paraId="52AE45ED" w14:textId="282E0518" w:rsidR="00A33574" w:rsidRDefault="00A33574" w:rsidP="00315977">
      <w:r>
        <w:t xml:space="preserve">No caso de algum erro, o </w:t>
      </w:r>
      <w:r w:rsidRPr="00297A21">
        <w:rPr>
          <w:i/>
        </w:rPr>
        <w:t>email</w:t>
      </w:r>
      <w:r>
        <w:t xml:space="preserve"> não ser o associado </w:t>
      </w:r>
      <w:r w:rsidR="00315977">
        <w:t xml:space="preserve">à </w:t>
      </w:r>
      <w:r>
        <w:t xml:space="preserve">candidatura, ou que o valor de </w:t>
      </w:r>
      <w:r w:rsidRPr="00297A21">
        <w:rPr>
          <w:i/>
        </w:rPr>
        <w:t>Password</w:t>
      </w:r>
      <w:r>
        <w:t xml:space="preserve"> e o valor de confirmação não forem iguais, então uma das mensagens da </w:t>
      </w:r>
      <w:r>
        <w:fldChar w:fldCharType="begin"/>
      </w:r>
      <w:r>
        <w:instrText xml:space="preserve"> REF _Ref518951468 \h </w:instrText>
      </w:r>
      <w:r w:rsidR="00315977">
        <w:instrText xml:space="preserve"> \* MERGEFORMAT </w:instrText>
      </w:r>
      <w:r>
        <w:fldChar w:fldCharType="separate"/>
      </w:r>
      <w:ins w:id="1876" w:author="Diogo Aires" w:date="2018-07-14T22:53:00Z">
        <w:r w:rsidR="00B73B54">
          <w:t>Figura 44</w:t>
        </w:r>
      </w:ins>
      <w:del w:id="1877" w:author="Diogo Aires" w:date="2018-07-14T19:10:00Z">
        <w:r w:rsidR="0049642E" w:rsidDel="006C5A4E">
          <w:delText>Figura 43</w:delText>
        </w:r>
      </w:del>
      <w:r>
        <w:fldChar w:fldCharType="end"/>
      </w:r>
      <w:r>
        <w:t xml:space="preserve"> é lançada.</w:t>
      </w:r>
    </w:p>
    <w:p w14:paraId="7BCB451E" w14:textId="28364396" w:rsidR="00A33574" w:rsidRDefault="00A33574" w:rsidP="00E8633D">
      <w:pPr>
        <w:pStyle w:val="imagens"/>
      </w:pPr>
      <w:r>
        <w:drawing>
          <wp:inline distT="0" distB="0" distL="0" distR="0" wp14:anchorId="3B0B5BC7" wp14:editId="3DCCBB0F">
            <wp:extent cx="5353050" cy="571500"/>
            <wp:effectExtent l="0" t="0" r="0" b="0"/>
            <wp:docPr id="196" name="Imagem 196" descr="C:\Users\Diogo\AppData\Local\Microsoft\Windows\INetCache\Content.Word\messaegneer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m 196" descr="C:\Users\Diogo\AppData\Local\Microsoft\Windows\INetCache\Content.Word\messaegneerr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BB079" w14:textId="41F78E3A" w:rsidR="002B51AC" w:rsidRDefault="00A33574" w:rsidP="002B51AC">
      <w:pPr>
        <w:pStyle w:val="Legenda"/>
      </w:pPr>
      <w:bookmarkStart w:id="1878" w:name="_Ref518951468"/>
      <w:bookmarkStart w:id="1879" w:name="_Toc519372274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44</w:t>
      </w:r>
      <w:r w:rsidR="00FA37B9">
        <w:rPr>
          <w:noProof/>
        </w:rPr>
        <w:fldChar w:fldCharType="end"/>
      </w:r>
      <w:bookmarkEnd w:id="1878"/>
      <w:r>
        <w:t xml:space="preserve"> - Mensagens de erro</w:t>
      </w:r>
      <w:bookmarkEnd w:id="1879"/>
      <w:r w:rsidR="002B51AC" w:rsidRPr="002B51AC">
        <w:t xml:space="preserve"> </w:t>
      </w:r>
    </w:p>
    <w:p w14:paraId="5B6DC9C7" w14:textId="08F71525" w:rsidR="002B51AC" w:rsidRDefault="002B51AC" w:rsidP="00FC15B3">
      <w:pPr>
        <w:pStyle w:val="Cabealho2"/>
        <w:numPr>
          <w:ilvl w:val="1"/>
          <w:numId w:val="40"/>
        </w:numPr>
      </w:pPr>
      <w:bookmarkStart w:id="1880" w:name="_Toc518952552"/>
      <w:bookmarkStart w:id="1881" w:name="_Toc519372217"/>
      <w:r>
        <w:t>Autentificação de utilizador – Utilizador</w:t>
      </w:r>
      <w:bookmarkEnd w:id="1880"/>
      <w:bookmarkEnd w:id="1881"/>
    </w:p>
    <w:p w14:paraId="1DE2BD7F" w14:textId="18E8E3AD" w:rsidR="002B51AC" w:rsidRDefault="002B51AC" w:rsidP="002B51AC">
      <w:pPr>
        <w:ind w:firstLine="0"/>
      </w:pPr>
      <w:r>
        <w:t xml:space="preserve">Um utilizador estabelecido pode ser autenticado pelo o seu </w:t>
      </w:r>
      <w:r>
        <w:rPr>
          <w:i/>
        </w:rPr>
        <w:t>username</w:t>
      </w:r>
      <w:r>
        <w:t xml:space="preserve"> e </w:t>
      </w:r>
      <w:r>
        <w:rPr>
          <w:i/>
        </w:rPr>
        <w:t>password</w:t>
      </w:r>
      <w:r>
        <w:t xml:space="preserve">, tendo assim acesso as </w:t>
      </w:r>
      <w:r w:rsidR="0044320C">
        <w:t>várias</w:t>
      </w:r>
      <w:r>
        <w:t xml:space="preserve"> capacidades do seu papel na aplicação. </w:t>
      </w:r>
    </w:p>
    <w:p w14:paraId="1B546BF4" w14:textId="77E782A6" w:rsidR="009B5D71" w:rsidRPr="00E8633D" w:rsidRDefault="002B51AC" w:rsidP="00B41F6B">
      <w:pPr>
        <w:ind w:firstLine="0"/>
        <w:rPr>
          <w:b/>
        </w:rPr>
        <w:pPrChange w:id="1882" w:author="Diogo Aires" w:date="2018-07-14T22:34:00Z">
          <w:pPr/>
        </w:pPrChange>
      </w:pPr>
      <w:bookmarkStart w:id="1883" w:name="_Toc519113501"/>
      <w:r w:rsidRPr="00E8633D">
        <w:rPr>
          <w:b/>
        </w:rPr>
        <w:t>Ação</w:t>
      </w:r>
      <w:bookmarkEnd w:id="1883"/>
    </w:p>
    <w:p w14:paraId="0F57FA88" w14:textId="37656CF3" w:rsidR="002B51AC" w:rsidRDefault="00315977" w:rsidP="006E3C82">
      <w:r>
        <w:t xml:space="preserve">Pela </w:t>
      </w:r>
      <w:r w:rsidR="002B51AC">
        <w:t>p</w:t>
      </w:r>
      <w:r>
        <w:t>á</w:t>
      </w:r>
      <w:r w:rsidR="002B51AC">
        <w:t xml:space="preserve">gina verificada na </w:t>
      </w:r>
      <w:r w:rsidR="002B51AC">
        <w:fldChar w:fldCharType="begin"/>
      </w:r>
      <w:r w:rsidR="002B51AC">
        <w:instrText xml:space="preserve"> REF _Ref518506713 \h </w:instrText>
      </w:r>
      <w:r w:rsidR="006E3C82">
        <w:instrText xml:space="preserve"> \* MERGEFORMAT </w:instrText>
      </w:r>
      <w:r w:rsidR="002B51AC">
        <w:fldChar w:fldCharType="separate"/>
      </w:r>
      <w:ins w:id="1884" w:author="Diogo Aires" w:date="2018-07-14T22:53:00Z">
        <w:r w:rsidR="00B73B54">
          <w:t>Figura 45</w:t>
        </w:r>
      </w:ins>
      <w:del w:id="1885" w:author="Diogo Aires" w:date="2018-07-14T19:10:00Z">
        <w:r w:rsidR="0049642E" w:rsidDel="006C5A4E">
          <w:delText>Figura 44</w:delText>
        </w:r>
      </w:del>
      <w:r w:rsidR="002B51AC">
        <w:fldChar w:fldCharType="end"/>
      </w:r>
      <w:r>
        <w:t>,</w:t>
      </w:r>
      <w:r w:rsidR="002B51AC">
        <w:t xml:space="preserve"> o utilizador consegue fornecer os seus valores de autentificação</w:t>
      </w:r>
      <w:r>
        <w:t>.</w:t>
      </w:r>
      <w:r w:rsidR="002B51AC">
        <w:t xml:space="preserve"> </w:t>
      </w:r>
      <w:r>
        <w:t xml:space="preserve">Este </w:t>
      </w:r>
      <w:r w:rsidR="002E0B52">
        <w:t>é</w:t>
      </w:r>
      <w:r>
        <w:t xml:space="preserve"> depois </w:t>
      </w:r>
      <w:r w:rsidR="002B51AC">
        <w:t>redireciona</w:t>
      </w:r>
      <w:r>
        <w:t>do</w:t>
      </w:r>
      <w:r w:rsidR="002B51AC">
        <w:t>, se os v</w:t>
      </w:r>
      <w:r>
        <w:t>alores forem corretos, para a pá</w:t>
      </w:r>
      <w:r w:rsidR="002B51AC">
        <w:t xml:space="preserve">gina principal da aplicação </w:t>
      </w:r>
      <w:r w:rsidR="004845D2" w:rsidRPr="004845D2">
        <w:rPr>
          <w:i/>
        </w:rPr>
        <w:t>web</w:t>
      </w:r>
      <w:r>
        <w:t>. Já n</w:t>
      </w:r>
      <w:ins w:id="1886" w:author="Diogo Aires" w:date="2018-07-14T22:35:00Z">
        <w:r w:rsidR="00B41F6B">
          <w:t xml:space="preserve">a </w:t>
        </w:r>
      </w:ins>
      <w:del w:id="1887" w:author="Diogo Aires" w:date="2018-07-14T22:35:00Z">
        <w:r w:rsidDel="00B41F6B">
          <w:delText xml:space="preserve">esta </w:delText>
        </w:r>
        <w:r w:rsidR="005B01F0" w:rsidDel="00B41F6B">
          <w:delText>página</w:delText>
        </w:r>
        <w:r w:rsidDel="00B41F6B">
          <w:delText xml:space="preserve"> (</w:delText>
        </w:r>
      </w:del>
      <w:r w:rsidR="002B51AC">
        <w:fldChar w:fldCharType="begin"/>
      </w:r>
      <w:r w:rsidR="002B51AC">
        <w:instrText xml:space="preserve"> REF _Ref518506736 \h </w:instrText>
      </w:r>
      <w:r w:rsidR="002B51AC">
        <w:fldChar w:fldCharType="separate"/>
      </w:r>
      <w:ins w:id="1888" w:author="Diogo Aires" w:date="2018-07-14T22:53:00Z">
        <w:r w:rsidR="00B73B54">
          <w:t xml:space="preserve">Figura </w:t>
        </w:r>
        <w:r w:rsidR="00B73B54">
          <w:rPr>
            <w:noProof/>
          </w:rPr>
          <w:t>46</w:t>
        </w:r>
      </w:ins>
      <w:del w:id="1889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45</w:delText>
        </w:r>
      </w:del>
      <w:r w:rsidR="002B51AC">
        <w:fldChar w:fldCharType="end"/>
      </w:r>
      <w:del w:id="1890" w:author="Diogo Aires" w:date="2018-07-14T22:35:00Z">
        <w:r w:rsidDel="00B41F6B">
          <w:delText>)</w:delText>
        </w:r>
      </w:del>
      <w:r w:rsidR="002B51AC">
        <w:t xml:space="preserve"> é possível verificar o </w:t>
      </w:r>
      <w:r w:rsidR="004845D2" w:rsidRPr="004845D2">
        <w:rPr>
          <w:i/>
        </w:rPr>
        <w:t>screen</w:t>
      </w:r>
      <w:r w:rsidR="002B51AC">
        <w:t xml:space="preserve"> de autentificação da aplicação </w:t>
      </w:r>
      <w:r w:rsidR="004845D2" w:rsidRPr="004845D2">
        <w:rPr>
          <w:i/>
        </w:rPr>
        <w:t>mobile</w:t>
      </w:r>
      <w:r w:rsidR="002B51AC">
        <w:t>.</w:t>
      </w:r>
    </w:p>
    <w:p w14:paraId="3D32F2B9" w14:textId="47B5791A" w:rsidR="002B51AC" w:rsidRDefault="002B51AC" w:rsidP="00E8633D">
      <w:pPr>
        <w:pStyle w:val="imagens"/>
      </w:pPr>
      <w:r w:rsidRPr="00E8633D">
        <w:drawing>
          <wp:inline distT="0" distB="0" distL="0" distR="0" wp14:anchorId="0C54A639" wp14:editId="0F6126A2">
            <wp:extent cx="2872740" cy="2061845"/>
            <wp:effectExtent l="0" t="0" r="3810" b="0"/>
            <wp:docPr id="198" name="Imagem 198" descr="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6" descr="web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740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66956" w14:textId="2092C65C" w:rsidR="002B51AC" w:rsidRDefault="002B51AC" w:rsidP="002B51AC">
      <w:pPr>
        <w:pStyle w:val="Legenda"/>
      </w:pPr>
      <w:bookmarkStart w:id="1891" w:name="_Ref518506713"/>
      <w:bookmarkStart w:id="1892" w:name="_Toc519372275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45</w:t>
      </w:r>
      <w:r w:rsidR="00FA37B9">
        <w:rPr>
          <w:noProof/>
        </w:rPr>
        <w:fldChar w:fldCharType="end"/>
      </w:r>
      <w:bookmarkEnd w:id="1891"/>
      <w:r>
        <w:t xml:space="preserve"> - Autentificação </w:t>
      </w:r>
      <w:r w:rsidR="004845D2" w:rsidRPr="004845D2">
        <w:rPr>
          <w:i/>
        </w:rPr>
        <w:t>Web</w:t>
      </w:r>
      <w:bookmarkEnd w:id="1892"/>
    </w:p>
    <w:p w14:paraId="3354090C" w14:textId="1D8D7281" w:rsidR="002B51AC" w:rsidRDefault="002B51AC" w:rsidP="00E8633D">
      <w:pPr>
        <w:pStyle w:val="imagens"/>
      </w:pPr>
      <w:r w:rsidRPr="00E8633D">
        <w:lastRenderedPageBreak/>
        <w:drawing>
          <wp:inline distT="0" distB="0" distL="0" distR="0" wp14:anchorId="267990FB" wp14:editId="51ED7424">
            <wp:extent cx="2777490" cy="2630805"/>
            <wp:effectExtent l="0" t="0" r="3810" b="0"/>
            <wp:docPr id="197" name="Imagem 197" descr="mob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7" descr="mobile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BCE0D" w14:textId="100BDD79" w:rsidR="002B51AC" w:rsidRDefault="002B51AC" w:rsidP="002B51AC">
      <w:pPr>
        <w:pStyle w:val="Legenda"/>
      </w:pPr>
      <w:bookmarkStart w:id="1893" w:name="_Ref518506736"/>
      <w:bookmarkStart w:id="1894" w:name="_Toc519372276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46</w:t>
      </w:r>
      <w:r w:rsidR="00FA37B9">
        <w:rPr>
          <w:noProof/>
        </w:rPr>
        <w:fldChar w:fldCharType="end"/>
      </w:r>
      <w:bookmarkEnd w:id="1893"/>
      <w:r>
        <w:t xml:space="preserve"> - Autentificação </w:t>
      </w:r>
      <w:r w:rsidR="004845D2" w:rsidRPr="004845D2">
        <w:rPr>
          <w:i/>
        </w:rPr>
        <w:t>Mobile</w:t>
      </w:r>
      <w:bookmarkEnd w:id="1894"/>
    </w:p>
    <w:p w14:paraId="7158A04C" w14:textId="0C54008E" w:rsidR="00211D8E" w:rsidRDefault="00315977" w:rsidP="00FC15B3">
      <w:pPr>
        <w:pStyle w:val="Cabealho2"/>
        <w:numPr>
          <w:ilvl w:val="1"/>
          <w:numId w:val="40"/>
        </w:numPr>
      </w:pPr>
      <w:bookmarkStart w:id="1895" w:name="_Toc518952553"/>
      <w:bookmarkStart w:id="1896" w:name="_Toc519372218"/>
      <w:r>
        <w:t>Atualizar Currículo – Candidato</w:t>
      </w:r>
      <w:bookmarkEnd w:id="1895"/>
      <w:bookmarkEnd w:id="1896"/>
    </w:p>
    <w:p w14:paraId="411BD865" w14:textId="2C9E54E4" w:rsidR="00A570DF" w:rsidRDefault="00211D8E" w:rsidP="00211D8E">
      <w:pPr>
        <w:ind w:firstLine="0"/>
      </w:pPr>
      <w:r>
        <w:t xml:space="preserve">O candidato </w:t>
      </w:r>
      <w:r w:rsidR="00DC3EB9">
        <w:t xml:space="preserve">tem a capacidade de </w:t>
      </w:r>
      <w:r w:rsidR="00157DCD">
        <w:t xml:space="preserve">introduzir, remover e alterar os vários </w:t>
      </w:r>
      <w:r w:rsidR="00D3296C">
        <w:t xml:space="preserve">componentes </w:t>
      </w:r>
      <w:r w:rsidR="00157DCD">
        <w:t xml:space="preserve">que </w:t>
      </w:r>
      <w:r w:rsidR="00D3296C">
        <w:t>formam</w:t>
      </w:r>
      <w:r w:rsidR="00157DCD">
        <w:t xml:space="preserve"> o seu dossier de capacidades, demonstrando ass</w:t>
      </w:r>
      <w:r w:rsidR="00842DB2">
        <w:t>im as suas capacidades e experiência</w:t>
      </w:r>
      <w:r w:rsidR="00157DCD">
        <w:t xml:space="preserve">s na área da tecnologia como também alguma informação fora da área. </w:t>
      </w:r>
    </w:p>
    <w:p w14:paraId="6910D0AA" w14:textId="6A2B380F" w:rsidR="00D3296C" w:rsidRPr="00E8633D" w:rsidRDefault="00D3296C" w:rsidP="00257AD3">
      <w:pPr>
        <w:ind w:firstLine="0"/>
        <w:rPr>
          <w:b/>
        </w:rPr>
        <w:pPrChange w:id="1897" w:author="Diogo Aires" w:date="2018-07-14T22:35:00Z">
          <w:pPr/>
        </w:pPrChange>
      </w:pPr>
      <w:bookmarkStart w:id="1898" w:name="_Toc519113503"/>
      <w:r w:rsidRPr="00E8633D">
        <w:rPr>
          <w:b/>
        </w:rPr>
        <w:t>Ação</w:t>
      </w:r>
      <w:bookmarkEnd w:id="1898"/>
    </w:p>
    <w:p w14:paraId="3F00B7F1" w14:textId="2E236E7B" w:rsidR="00842DB2" w:rsidDel="0050270D" w:rsidRDefault="00842DB2" w:rsidP="006E3C82">
      <w:pPr>
        <w:rPr>
          <w:del w:id="1899" w:author="Diogo Aires" w:date="2018-07-14T22:35:00Z"/>
        </w:rPr>
      </w:pPr>
      <w:r>
        <w:t xml:space="preserve">Para realizar esta alteração, o candidato tem de fornecer os dados que quer alterar na </w:t>
      </w:r>
      <w:r w:rsidR="005B01F0">
        <w:t>página</w:t>
      </w:r>
      <w:r>
        <w:t xml:space="preserve"> da  </w:t>
      </w:r>
      <w:r>
        <w:fldChar w:fldCharType="begin"/>
      </w:r>
      <w:r>
        <w:instrText xml:space="preserve"> REF _Ref518510388 \h </w:instrText>
      </w:r>
      <w:r>
        <w:fldChar w:fldCharType="separate"/>
      </w:r>
      <w:ins w:id="1900" w:author="Diogo Aires" w:date="2018-07-14T22:53:00Z">
        <w:r w:rsidR="00B73B54">
          <w:t xml:space="preserve">Figura </w:t>
        </w:r>
        <w:r w:rsidR="00B73B54">
          <w:rPr>
            <w:noProof/>
          </w:rPr>
          <w:t>47</w:t>
        </w:r>
      </w:ins>
      <w:del w:id="1901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46</w:delText>
        </w:r>
      </w:del>
      <w:r>
        <w:fldChar w:fldCharType="end"/>
      </w:r>
      <w:r>
        <w:t xml:space="preserve">, ou no </w:t>
      </w:r>
      <w:r w:rsidR="004845D2" w:rsidRPr="004845D2">
        <w:rPr>
          <w:i/>
        </w:rPr>
        <w:t>screen</w:t>
      </w:r>
      <w:r>
        <w:t xml:space="preserve"> da </w:t>
      </w:r>
      <w:r>
        <w:fldChar w:fldCharType="begin"/>
      </w:r>
      <w:r>
        <w:instrText xml:space="preserve"> REF _Ref518827424 \h </w:instrText>
      </w:r>
      <w:r>
        <w:fldChar w:fldCharType="separate"/>
      </w:r>
      <w:ins w:id="1902" w:author="Diogo Aires" w:date="2018-07-14T22:53:00Z">
        <w:r w:rsidR="00B73B54">
          <w:t xml:space="preserve">Figura </w:t>
        </w:r>
        <w:r w:rsidR="00B73B54">
          <w:rPr>
            <w:noProof/>
          </w:rPr>
          <w:t>48</w:t>
        </w:r>
      </w:ins>
      <w:del w:id="1903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47</w:delText>
        </w:r>
      </w:del>
      <w:r>
        <w:fldChar w:fldCharType="end"/>
      </w:r>
      <w:r>
        <w:t>.</w:t>
      </w:r>
      <w:ins w:id="1904" w:author="Diogo Aires" w:date="2018-07-14T22:35:00Z">
        <w:r w:rsidR="0050270D">
          <w:t xml:space="preserve"> </w:t>
        </w:r>
      </w:ins>
      <w:del w:id="1905" w:author="Diogo Aires" w:date="2018-07-14T22:35:00Z">
        <w:r w:rsidDel="0050270D">
          <w:delText xml:space="preserve"> </w:delText>
        </w:r>
      </w:del>
    </w:p>
    <w:p w14:paraId="199D6F2C" w14:textId="480E4C72" w:rsidR="00842DB2" w:rsidRDefault="00842DB2" w:rsidP="0050270D">
      <w:pPr>
        <w:pPrChange w:id="1906" w:author="Diogo Aires" w:date="2018-07-14T22:35:00Z">
          <w:pPr/>
        </w:pPrChange>
      </w:pPr>
      <w:r>
        <w:t xml:space="preserve">A </w:t>
      </w:r>
      <w:r>
        <w:fldChar w:fldCharType="begin"/>
      </w:r>
      <w:r>
        <w:instrText xml:space="preserve"> REF _Ref518510388 \h </w:instrText>
      </w:r>
      <w:r>
        <w:fldChar w:fldCharType="separate"/>
      </w:r>
      <w:ins w:id="1907" w:author="Diogo Aires" w:date="2018-07-14T22:53:00Z">
        <w:r w:rsidR="00B73B54">
          <w:t xml:space="preserve">Figura </w:t>
        </w:r>
        <w:r w:rsidR="00B73B54">
          <w:rPr>
            <w:noProof/>
          </w:rPr>
          <w:t>47</w:t>
        </w:r>
      </w:ins>
      <w:del w:id="1908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46</w:delText>
        </w:r>
      </w:del>
      <w:r>
        <w:fldChar w:fldCharType="end"/>
      </w:r>
      <w:r>
        <w:t xml:space="preserve"> não demonstra por completo a </w:t>
      </w:r>
      <w:r w:rsidR="005B01F0">
        <w:t>página</w:t>
      </w:r>
      <w:r>
        <w:t xml:space="preserve"> do currículo, sendo que a mesma é extensa demais para demonstrar numa figura. O que a figura demonstra </w:t>
      </w:r>
      <w:r w:rsidR="00566B08">
        <w:t>são</w:t>
      </w:r>
      <w:r>
        <w:t xml:space="preserve"> os primeiros elementos do currículo. </w:t>
      </w:r>
    </w:p>
    <w:p w14:paraId="47BE9D90" w14:textId="216F96D9" w:rsidR="00842DB2" w:rsidRDefault="00842DB2" w:rsidP="00842DB2">
      <w:r>
        <w:t xml:space="preserve">Também </w:t>
      </w:r>
      <w:r w:rsidR="00566B08">
        <w:t>podemos observar</w:t>
      </w:r>
      <w:r>
        <w:t xml:space="preserve"> que a alteração do currículo realizado pela </w:t>
      </w:r>
      <w:r w:rsidR="004845D2" w:rsidRPr="004845D2">
        <w:rPr>
          <w:i/>
        </w:rPr>
        <w:t>web</w:t>
      </w:r>
      <w:r>
        <w:rPr>
          <w:i/>
        </w:rPr>
        <w:t xml:space="preserve"> </w:t>
      </w:r>
      <w:r>
        <w:t xml:space="preserve">ocorre antes da alteração pela aplicação </w:t>
      </w:r>
      <w:r w:rsidR="004845D2" w:rsidRPr="004845D2">
        <w:rPr>
          <w:i/>
        </w:rPr>
        <w:t>mobile</w:t>
      </w:r>
      <w:r>
        <w:t xml:space="preserve">, dai os valores alterados na </w:t>
      </w:r>
      <w:r w:rsidR="002E0B52">
        <w:t>primeira</w:t>
      </w:r>
      <w:r>
        <w:t xml:space="preserve"> podem ser verificados na segunda.</w:t>
      </w:r>
    </w:p>
    <w:p w14:paraId="76AF6817" w14:textId="1E5B88A5" w:rsidR="00842DB2" w:rsidRDefault="00842DB2" w:rsidP="00843A5A">
      <w:pPr>
        <w:pStyle w:val="imagens"/>
        <w:pPrChange w:id="1909" w:author="Diogo Aires" w:date="2018-07-14T19:27:00Z">
          <w:pPr>
            <w:pStyle w:val="imagens"/>
          </w:pPr>
        </w:pPrChange>
      </w:pPr>
      <w:del w:id="1910" w:author="Diogo Aires" w:date="2018-07-14T19:27:00Z">
        <w:r w:rsidDel="00843A5A">
          <w:drawing>
            <wp:inline distT="0" distB="0" distL="0" distR="0" wp14:anchorId="17BE147D" wp14:editId="143EA4F9">
              <wp:extent cx="5400000" cy="1579950"/>
              <wp:effectExtent l="0" t="0" r="0" b="1270"/>
              <wp:docPr id="203" name="Imagem 203" descr="web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m 108" descr="web"/>
                      <pic:cNvPicPr>
                        <a:picLocks noChangeAspect="1" noChangeArrowheads="1"/>
                      </pic:cNvPicPr>
                    </pic:nvPicPr>
                    <pic:blipFill>
                      <a:blip r:embed="rId8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00000" cy="15799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1911" w:author="Diogo Aires" w:date="2018-07-14T19:27:00Z">
        <w:r w:rsidR="00843A5A" w:rsidRPr="00843A5A">
          <w:rPr>
            <w:rPrChange w:id="1912" w:author="Diogo Aires" w:date="2018-07-14T19:27:00Z">
              <w:rPr/>
            </w:rPrChange>
          </w:rPr>
          <w:drawing>
            <wp:inline distT="0" distB="0" distL="0" distR="0" wp14:anchorId="74662C97" wp14:editId="2DBCE1B3">
              <wp:extent cx="5400040" cy="2400018"/>
              <wp:effectExtent l="0" t="0" r="0" b="635"/>
              <wp:docPr id="55" name="Imagem 55" descr="C:\Users\Diogo\AppData\Local\Microsoft\Windows\INetCache\Content.Word\web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1" descr="C:\Users\Diogo\AppData\Local\Microsoft\Windows\INetCache\Content.Word\web.png"/>
                      <pic:cNvPicPr>
                        <a:picLocks noChangeAspect="1" noChangeArrowheads="1"/>
                      </pic:cNvPicPr>
                    </pic:nvPicPr>
                    <pic:blipFill>
                      <a:blip r:embed="rId8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00040" cy="2400018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42391ED6" w14:textId="52A44C8E" w:rsidR="00842DB2" w:rsidRDefault="00842DB2" w:rsidP="00842DB2">
      <w:pPr>
        <w:pStyle w:val="Legenda"/>
      </w:pPr>
      <w:bookmarkStart w:id="1913" w:name="_Ref518510388"/>
      <w:bookmarkStart w:id="1914" w:name="_Toc519372277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47</w:t>
      </w:r>
      <w:r w:rsidR="00FA37B9">
        <w:rPr>
          <w:noProof/>
        </w:rPr>
        <w:fldChar w:fldCharType="end"/>
      </w:r>
      <w:bookmarkEnd w:id="1913"/>
      <w:r>
        <w:t xml:space="preserve"> - Alterar Currículo, </w:t>
      </w:r>
      <w:r w:rsidR="004845D2" w:rsidRPr="004845D2">
        <w:rPr>
          <w:i/>
        </w:rPr>
        <w:t>Web</w:t>
      </w:r>
      <w:bookmarkEnd w:id="1914"/>
    </w:p>
    <w:p w14:paraId="2460C18C" w14:textId="7C45B2CA" w:rsidR="00842DB2" w:rsidRDefault="00842DB2" w:rsidP="00842DB2">
      <w:pPr>
        <w:pStyle w:val="imagens"/>
      </w:pPr>
      <w:r>
        <w:lastRenderedPageBreak/>
        <w:drawing>
          <wp:inline distT="0" distB="0" distL="0" distR="0" wp14:anchorId="7224BD73" wp14:editId="3F8319EF">
            <wp:extent cx="2760345" cy="3009900"/>
            <wp:effectExtent l="0" t="0" r="1905" b="0"/>
            <wp:docPr id="202" name="Imagem 202" descr="mobil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10" descr="mobilr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DEE7A" w14:textId="7901206C" w:rsidR="00842DB2" w:rsidRDefault="00842DB2" w:rsidP="00842DB2">
      <w:pPr>
        <w:pStyle w:val="Legenda"/>
      </w:pPr>
      <w:bookmarkStart w:id="1915" w:name="_Ref518827424"/>
      <w:bookmarkStart w:id="1916" w:name="_Toc519372278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48</w:t>
      </w:r>
      <w:r w:rsidR="00FA37B9">
        <w:rPr>
          <w:noProof/>
        </w:rPr>
        <w:fldChar w:fldCharType="end"/>
      </w:r>
      <w:bookmarkEnd w:id="1915"/>
      <w:r>
        <w:t xml:space="preserve"> - Alterar Currículo, </w:t>
      </w:r>
      <w:r w:rsidR="004845D2" w:rsidRPr="004845D2">
        <w:rPr>
          <w:i/>
        </w:rPr>
        <w:t>Mobile</w:t>
      </w:r>
      <w:bookmarkEnd w:id="1916"/>
    </w:p>
    <w:p w14:paraId="78E29742" w14:textId="77777777" w:rsidR="00842DB2" w:rsidRPr="00E8633D" w:rsidRDefault="00842DB2" w:rsidP="0050270D">
      <w:pPr>
        <w:ind w:firstLine="0"/>
        <w:rPr>
          <w:b/>
        </w:rPr>
        <w:pPrChange w:id="1917" w:author="Diogo Aires" w:date="2018-07-14T22:36:00Z">
          <w:pPr/>
        </w:pPrChange>
      </w:pPr>
      <w:r w:rsidRPr="00E8633D">
        <w:rPr>
          <w:b/>
        </w:rPr>
        <w:t>Resultado Esperado</w:t>
      </w:r>
    </w:p>
    <w:p w14:paraId="27D1B01F" w14:textId="5979A2C7" w:rsidR="00842DB2" w:rsidRDefault="00842DB2" w:rsidP="006E3C82">
      <w:r>
        <w:t xml:space="preserve">Ao alterar o currículo, a instância da entidade </w:t>
      </w:r>
      <w:r w:rsidRPr="00842DB2">
        <w:rPr>
          <w:i/>
        </w:rPr>
        <w:t>CandidateCurriculum</w:t>
      </w:r>
      <w:r>
        <w:t xml:space="preserve"> associado ao candidato Alberto Artures, foi alterada duas vezes, para os valores verificados na  </w:t>
      </w:r>
      <w:r>
        <w:fldChar w:fldCharType="begin"/>
      </w:r>
      <w:r>
        <w:instrText xml:space="preserve"> REF _Ref518511004 \h </w:instrText>
      </w:r>
      <w:r>
        <w:fldChar w:fldCharType="separate"/>
      </w:r>
      <w:ins w:id="1918" w:author="Diogo Aires" w:date="2018-07-14T22:53:00Z">
        <w:r w:rsidR="00B73B54">
          <w:t xml:space="preserve">Figura </w:t>
        </w:r>
        <w:r w:rsidR="00B73B54">
          <w:rPr>
            <w:noProof/>
          </w:rPr>
          <w:t>49</w:t>
        </w:r>
      </w:ins>
      <w:del w:id="1919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48</w:delText>
        </w:r>
      </w:del>
      <w:r>
        <w:fldChar w:fldCharType="end"/>
      </w:r>
      <w:r>
        <w:t xml:space="preserve">, que são demonstrados na </w:t>
      </w:r>
      <w:r w:rsidR="005B01F0">
        <w:t>página</w:t>
      </w:r>
      <w:r>
        <w:t xml:space="preserve"> da </w:t>
      </w:r>
      <w:r>
        <w:fldChar w:fldCharType="begin"/>
      </w:r>
      <w:r>
        <w:instrText xml:space="preserve"> REF _Ref518511008 \h </w:instrText>
      </w:r>
      <w:r>
        <w:fldChar w:fldCharType="separate"/>
      </w:r>
      <w:ins w:id="1920" w:author="Diogo Aires" w:date="2018-07-14T22:53:00Z">
        <w:r w:rsidR="00B73B54">
          <w:t xml:space="preserve">Figura </w:t>
        </w:r>
        <w:r w:rsidR="00B73B54">
          <w:rPr>
            <w:noProof/>
          </w:rPr>
          <w:t>50</w:t>
        </w:r>
      </w:ins>
      <w:del w:id="1921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49</w:delText>
        </w:r>
      </w:del>
      <w:r>
        <w:fldChar w:fldCharType="end"/>
      </w:r>
      <w:r>
        <w:t xml:space="preserve"> e no </w:t>
      </w:r>
      <w:r w:rsidR="004845D2" w:rsidRPr="004845D2">
        <w:rPr>
          <w:i/>
        </w:rPr>
        <w:t>screen</w:t>
      </w:r>
      <w:r>
        <w:t xml:space="preserve"> da </w:t>
      </w:r>
      <w:r>
        <w:fldChar w:fldCharType="begin"/>
      </w:r>
      <w:r>
        <w:instrText xml:space="preserve"> REF _Ref518511014 \h </w:instrText>
      </w:r>
      <w:r>
        <w:fldChar w:fldCharType="separate"/>
      </w:r>
      <w:ins w:id="1922" w:author="Diogo Aires" w:date="2018-07-14T22:53:00Z">
        <w:r w:rsidR="00B73B54">
          <w:t xml:space="preserve">Figura </w:t>
        </w:r>
        <w:r w:rsidR="00B73B54">
          <w:rPr>
            <w:noProof/>
          </w:rPr>
          <w:t>51</w:t>
        </w:r>
      </w:ins>
      <w:del w:id="1923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50</w:delText>
        </w:r>
      </w:del>
      <w:r>
        <w:fldChar w:fldCharType="end"/>
      </w:r>
    </w:p>
    <w:p w14:paraId="325E5387" w14:textId="71C588A9" w:rsidR="00842DB2" w:rsidRDefault="00842DB2" w:rsidP="00E8633D">
      <w:pPr>
        <w:pStyle w:val="imagens"/>
      </w:pPr>
      <w:r>
        <w:drawing>
          <wp:inline distT="0" distB="0" distL="0" distR="0" wp14:anchorId="0684CDE8" wp14:editId="578E1AD2">
            <wp:extent cx="5400000" cy="592481"/>
            <wp:effectExtent l="0" t="0" r="0" b="0"/>
            <wp:docPr id="201" name="Imagem 201" descr="data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11" descr="database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592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39B5" w14:textId="4436AC8F" w:rsidR="00842DB2" w:rsidDel="00843A5A" w:rsidRDefault="00842DB2" w:rsidP="00842DB2">
      <w:pPr>
        <w:pStyle w:val="Legenda"/>
        <w:rPr>
          <w:del w:id="1924" w:author="Diogo Aires" w:date="2018-07-14T19:27:00Z"/>
        </w:rPr>
      </w:pPr>
      <w:bookmarkStart w:id="1925" w:name="_Ref518511004"/>
      <w:bookmarkStart w:id="1926" w:name="_Toc519372279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49</w:t>
      </w:r>
      <w:r w:rsidR="00FA37B9">
        <w:rPr>
          <w:noProof/>
        </w:rPr>
        <w:fldChar w:fldCharType="end"/>
      </w:r>
      <w:bookmarkEnd w:id="1925"/>
      <w:r>
        <w:t xml:space="preserve"> – Alterações a </w:t>
      </w:r>
      <w:r w:rsidRPr="00842DB2">
        <w:rPr>
          <w:i/>
        </w:rPr>
        <w:t>CandidateCurriculum</w:t>
      </w:r>
      <w:bookmarkEnd w:id="1926"/>
    </w:p>
    <w:p w14:paraId="0B428573" w14:textId="77777777" w:rsidR="00A713E5" w:rsidRDefault="00A713E5" w:rsidP="00843A5A">
      <w:pPr>
        <w:pStyle w:val="Legenda"/>
        <w:pPrChange w:id="1927" w:author="Diogo Aires" w:date="2018-07-14T19:27:00Z">
          <w:pPr>
            <w:ind w:firstLine="0"/>
          </w:pPr>
        </w:pPrChange>
      </w:pPr>
    </w:p>
    <w:p w14:paraId="630BBA81" w14:textId="62349E45" w:rsidR="00842DB2" w:rsidRDefault="004B14B4" w:rsidP="00D97979">
      <w:pPr>
        <w:ind w:firstLine="0"/>
        <w:jc w:val="center"/>
      </w:pPr>
      <w:del w:id="1928" w:author="Diogo Aires" w:date="2018-07-14T19:27:00Z">
        <w:r w:rsidDel="00843A5A">
          <w:rPr>
            <w:noProof/>
          </w:rPr>
          <w:drawing>
            <wp:inline distT="0" distB="0" distL="0" distR="0" wp14:anchorId="50B4E9BC" wp14:editId="4FA3BB2F">
              <wp:extent cx="4606348" cy="2395872"/>
              <wp:effectExtent l="0" t="0" r="3810" b="4445"/>
              <wp:docPr id="31" name="Imagem 3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/>
                      <pic:cNvPicPr>
                        <a:picLocks noChangeAspect="1" noChangeArrowheads="1"/>
                      </pic:cNvPicPr>
                    </pic:nvPicPr>
                    <pic:blipFill>
                      <a:blip r:embed="rId8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634760" cy="2410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1929" w:author="Diogo Aires" w:date="2018-07-14T19:27:00Z">
        <w:r w:rsidR="00843A5A">
          <w:rPr>
            <w:noProof/>
          </w:rPr>
          <w:drawing>
            <wp:inline distT="0" distB="0" distL="0" distR="0" wp14:anchorId="5211D2F0" wp14:editId="4DF576F7">
              <wp:extent cx="5399405" cy="2743200"/>
              <wp:effectExtent l="0" t="0" r="0" b="0"/>
              <wp:docPr id="60" name="Imagem 60" descr="C:\Users\Diogo\AppData\Local\Microsoft\Windows\INetCache\Content.Word\web after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3" descr="C:\Users\Diogo\AppData\Local\Microsoft\Windows\INetCache\Content.Word\web after.png"/>
                      <pic:cNvPicPr>
                        <a:picLocks noChangeAspect="1" noChangeArrowheads="1"/>
                      </pic:cNvPicPr>
                    </pic:nvPicPr>
                    <pic:blipFill>
                      <a:blip r:embed="rId8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00346" cy="2743678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53FEC8F2" w14:textId="3CDA58F1" w:rsidR="00842DB2" w:rsidRDefault="00842DB2" w:rsidP="00842DB2">
      <w:pPr>
        <w:pStyle w:val="Legenda"/>
      </w:pPr>
      <w:bookmarkStart w:id="1930" w:name="_Ref518511008"/>
      <w:bookmarkStart w:id="1931" w:name="_Toc519372280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50</w:t>
      </w:r>
      <w:r w:rsidR="00FA37B9">
        <w:rPr>
          <w:noProof/>
        </w:rPr>
        <w:fldChar w:fldCharType="end"/>
      </w:r>
      <w:bookmarkEnd w:id="1930"/>
      <w:r>
        <w:t xml:space="preserve"> – Currículo depois da </w:t>
      </w:r>
      <w:r w:rsidR="002E0B52">
        <w:t>primeira</w:t>
      </w:r>
      <w:r>
        <w:t xml:space="preserve"> alteração</w:t>
      </w:r>
      <w:bookmarkEnd w:id="1931"/>
    </w:p>
    <w:p w14:paraId="706FBCD6" w14:textId="2E5C0A16" w:rsidR="00842DB2" w:rsidRDefault="00842DB2" w:rsidP="00842DB2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2CA1E7F" wp14:editId="7EF8EAFE">
            <wp:extent cx="2760345" cy="3752215"/>
            <wp:effectExtent l="0" t="0" r="1905" b="635"/>
            <wp:docPr id="199" name="Imagem 199" descr="mobile af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8" descr="mobile after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375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C3E2E" w14:textId="5742BE34" w:rsidR="00842DB2" w:rsidRDefault="00842DB2" w:rsidP="00842DB2">
      <w:pPr>
        <w:pStyle w:val="Legenda"/>
      </w:pPr>
      <w:bookmarkStart w:id="1932" w:name="_Ref518511014"/>
      <w:bookmarkStart w:id="1933" w:name="_Toc519372281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51</w:t>
      </w:r>
      <w:r w:rsidR="00FA37B9">
        <w:rPr>
          <w:noProof/>
        </w:rPr>
        <w:fldChar w:fldCharType="end"/>
      </w:r>
      <w:bookmarkEnd w:id="1932"/>
      <w:r>
        <w:t xml:space="preserve"> - Currículo depois da segunda alteração</w:t>
      </w:r>
      <w:bookmarkEnd w:id="1933"/>
    </w:p>
    <w:p w14:paraId="0570A271" w14:textId="76A9C303" w:rsidR="00B45EE9" w:rsidRDefault="00B45EE9" w:rsidP="00FC15B3">
      <w:pPr>
        <w:pStyle w:val="Cabealho2"/>
        <w:numPr>
          <w:ilvl w:val="1"/>
          <w:numId w:val="40"/>
        </w:numPr>
      </w:pPr>
      <w:bookmarkStart w:id="1934" w:name="_Toc519372219"/>
      <w:r>
        <w:t xml:space="preserve">Atualizar </w:t>
      </w:r>
      <w:r w:rsidR="00983527" w:rsidRPr="00A713E5">
        <w:rPr>
          <w:i/>
        </w:rPr>
        <w:t>Profile</w:t>
      </w:r>
      <w:r w:rsidR="00983527">
        <w:t xml:space="preserve"> </w:t>
      </w:r>
      <w:r>
        <w:t>– Candidato</w:t>
      </w:r>
      <w:bookmarkEnd w:id="1934"/>
    </w:p>
    <w:p w14:paraId="31E4DCA5" w14:textId="7B5D3898" w:rsidR="001D28B3" w:rsidDel="00E04346" w:rsidRDefault="00842DB2" w:rsidP="00B45EE9">
      <w:pPr>
        <w:ind w:firstLine="0"/>
        <w:rPr>
          <w:del w:id="1935" w:author="Diogo Aires" w:date="2018-07-14T19:27:00Z"/>
        </w:rPr>
      </w:pPr>
      <w:r>
        <w:t xml:space="preserve">O candidato tem a capacidade de introduzir, remover e até alterar os vários componentes que formam o seu dossier de capacidades, demonstrando assim as suas capacidades e experiências na área da tecnologia como também alguma informação fora da área. </w:t>
      </w:r>
    </w:p>
    <w:p w14:paraId="4251093E" w14:textId="55A87192" w:rsidR="00A34307" w:rsidDel="00E04346" w:rsidRDefault="00A34307" w:rsidP="00B45EE9">
      <w:pPr>
        <w:ind w:firstLine="0"/>
        <w:rPr>
          <w:del w:id="1936" w:author="Diogo Aires" w:date="2018-07-14T19:27:00Z"/>
        </w:rPr>
      </w:pPr>
    </w:p>
    <w:p w14:paraId="3A19DF42" w14:textId="77777777" w:rsidR="00A34307" w:rsidRDefault="00A34307" w:rsidP="00B45EE9">
      <w:pPr>
        <w:ind w:firstLine="0"/>
      </w:pPr>
    </w:p>
    <w:p w14:paraId="71606D54" w14:textId="77777777" w:rsidR="001D28B3" w:rsidRPr="00E8633D" w:rsidRDefault="001D28B3" w:rsidP="0050270D">
      <w:pPr>
        <w:ind w:firstLine="0"/>
        <w:rPr>
          <w:b/>
        </w:rPr>
        <w:pPrChange w:id="1937" w:author="Diogo Aires" w:date="2018-07-14T22:36:00Z">
          <w:pPr/>
        </w:pPrChange>
      </w:pPr>
      <w:r w:rsidRPr="00E8633D">
        <w:rPr>
          <w:b/>
        </w:rPr>
        <w:t>Ação</w:t>
      </w:r>
    </w:p>
    <w:p w14:paraId="5B030270" w14:textId="4C99AA1D" w:rsidR="00842DB2" w:rsidRDefault="00842DB2" w:rsidP="006E3C82">
      <w:r>
        <w:t>Existem vários valores que pertencem ao dossier, que o candidato pode alterar. Mas só serão verificados dois deles: as tecnologias e os projetos, sendo que grande parte dos componentes do dossier tem uma introdução ou alteração igual ao primeiro, com o segundo o único elemento que não segue o padrão.</w:t>
      </w:r>
      <w:r w:rsidRPr="00842DB2">
        <w:t xml:space="preserve"> </w:t>
      </w:r>
      <w:r>
        <w:t xml:space="preserve">Para realizar qualquer alteração na lista de tecnologias o candidato simplesmente tem de introduzir os valores corretos, como é verificado na </w:t>
      </w:r>
      <w:r>
        <w:fldChar w:fldCharType="begin"/>
      </w:r>
      <w:r>
        <w:instrText xml:space="preserve"> REF _Ref518514947 \h </w:instrText>
      </w:r>
      <w:r>
        <w:fldChar w:fldCharType="separate"/>
      </w:r>
      <w:ins w:id="1938" w:author="Diogo Aires" w:date="2018-07-14T22:53:00Z">
        <w:r w:rsidR="00B73B54">
          <w:t xml:space="preserve">Figura </w:t>
        </w:r>
        <w:r w:rsidR="00B73B54">
          <w:rPr>
            <w:noProof/>
          </w:rPr>
          <w:t>52</w:t>
        </w:r>
      </w:ins>
      <w:del w:id="1939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51</w:delText>
        </w:r>
      </w:del>
      <w:r>
        <w:fldChar w:fldCharType="end"/>
      </w:r>
      <w:r>
        <w:t>.</w:t>
      </w:r>
    </w:p>
    <w:p w14:paraId="1D8178C7" w14:textId="1A8BF509" w:rsidR="00842DB2" w:rsidRDefault="00842DB2" w:rsidP="00E8633D">
      <w:pPr>
        <w:pStyle w:val="imagens"/>
      </w:pPr>
      <w:del w:id="1940" w:author="Diogo Aires" w:date="2018-07-14T19:28:00Z">
        <w:r w:rsidDel="00E04346">
          <w:drawing>
            <wp:inline distT="0" distB="0" distL="0" distR="0" wp14:anchorId="614B86E4" wp14:editId="3A0F00E0">
              <wp:extent cx="5400000" cy="851128"/>
              <wp:effectExtent l="0" t="0" r="0" b="6350"/>
              <wp:docPr id="211" name="Imagem 211" descr="tecnologias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m 136" descr="tecnologias"/>
                      <pic:cNvPicPr>
                        <a:picLocks noChangeAspect="1" noChangeArrowheads="1"/>
                      </pic:cNvPicPr>
                    </pic:nvPicPr>
                    <pic:blipFill>
                      <a:blip r:embed="rId8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00000" cy="851128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1941" w:author="Diogo Aires" w:date="2018-07-14T19:28:00Z">
        <w:r w:rsidR="00E04346">
          <w:drawing>
            <wp:inline distT="0" distB="0" distL="0" distR="0" wp14:anchorId="28E029B1" wp14:editId="4FFEA5C5">
              <wp:extent cx="5400040" cy="1033475"/>
              <wp:effectExtent l="0" t="0" r="0" b="0"/>
              <wp:docPr id="268" name="Imagem 268" descr="C:\Users\Diogo\AppData\Local\Microsoft\Windows\INetCache\Content.Word\tecnologias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0" descr="C:\Users\Diogo\AppData\Local\Microsoft\Windows\INetCache\Content.Word\tecnologias.png"/>
                      <pic:cNvPicPr>
                        <a:picLocks noChangeAspect="1" noChangeArrowheads="1"/>
                      </pic:cNvPicPr>
                    </pic:nvPicPr>
                    <pic:blipFill>
                      <a:blip r:embed="rId9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00040" cy="1033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0B0327F6" w14:textId="62F6C551" w:rsidR="00842DB2" w:rsidRDefault="00842DB2" w:rsidP="00842DB2">
      <w:pPr>
        <w:pStyle w:val="Legenda"/>
      </w:pPr>
      <w:bookmarkStart w:id="1942" w:name="_Ref518514947"/>
      <w:bookmarkStart w:id="1943" w:name="_Toc519372282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52</w:t>
      </w:r>
      <w:r w:rsidR="00FA37B9">
        <w:rPr>
          <w:noProof/>
        </w:rPr>
        <w:fldChar w:fldCharType="end"/>
      </w:r>
      <w:bookmarkEnd w:id="1942"/>
      <w:r>
        <w:t xml:space="preserve"> - Introduzir Tecnologia</w:t>
      </w:r>
      <w:bookmarkEnd w:id="1943"/>
    </w:p>
    <w:p w14:paraId="1320CEA7" w14:textId="5C3102DB" w:rsidR="00842DB2" w:rsidRDefault="00842DB2" w:rsidP="00842DB2">
      <w:r>
        <w:t xml:space="preserve">Já para introduzir ou alterar um projeto é utilizado uma </w:t>
      </w:r>
      <w:r w:rsidRPr="00842DB2">
        <w:rPr>
          <w:i/>
        </w:rPr>
        <w:t>Edit Records</w:t>
      </w:r>
      <w:r>
        <w:t xml:space="preserve"> que no caso do verificado na </w:t>
      </w:r>
      <w:r>
        <w:fldChar w:fldCharType="begin"/>
      </w:r>
      <w:r>
        <w:instrText xml:space="preserve"> REF _Ref518828289 \h </w:instrText>
      </w:r>
      <w:r>
        <w:fldChar w:fldCharType="separate"/>
      </w:r>
      <w:ins w:id="1944" w:author="Diogo Aires" w:date="2018-07-14T22:53:00Z">
        <w:r w:rsidR="00B73B54">
          <w:t xml:space="preserve">Figura </w:t>
        </w:r>
        <w:r w:rsidR="00B73B54">
          <w:rPr>
            <w:noProof/>
          </w:rPr>
          <w:t>53</w:t>
        </w:r>
      </w:ins>
      <w:del w:id="1945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52</w:delText>
        </w:r>
      </w:del>
      <w:r>
        <w:fldChar w:fldCharType="end"/>
      </w:r>
      <w:r>
        <w:t xml:space="preserve">, pode aparecer ou num </w:t>
      </w:r>
      <w:r>
        <w:rPr>
          <w:i/>
        </w:rPr>
        <w:t>Pop-up</w:t>
      </w:r>
      <w:r>
        <w:t xml:space="preserve"> qu</w:t>
      </w:r>
      <w:r w:rsidR="00566B08">
        <w:t>ando o projeto é para adicionar</w:t>
      </w:r>
      <w:r>
        <w:t xml:space="preserve"> numa lista, quando é para alterar. </w:t>
      </w:r>
    </w:p>
    <w:p w14:paraId="6CA49EAD" w14:textId="04ED7C77" w:rsidR="00842DB2" w:rsidRDefault="00842DB2" w:rsidP="00842DB2">
      <w:pPr>
        <w:pStyle w:val="imagens"/>
      </w:pPr>
      <w:del w:id="1946" w:author="Diogo Aires" w:date="2018-07-14T19:33:00Z">
        <w:r w:rsidDel="00531A7E">
          <w:lastRenderedPageBreak/>
          <w:drawing>
            <wp:inline distT="0" distB="0" distL="0" distR="0" wp14:anchorId="2982C720" wp14:editId="2F532C39">
              <wp:extent cx="5400040" cy="3691890"/>
              <wp:effectExtent l="0" t="0" r="0" b="3810"/>
              <wp:docPr id="210" name="Imagem 210" descr="projeto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m 150" descr="projeto"/>
                      <pic:cNvPicPr>
                        <a:picLocks noChangeAspect="1" noChangeArrowheads="1"/>
                      </pic:cNvPicPr>
                    </pic:nvPicPr>
                    <pic:blipFill>
                      <a:blip r:embed="rId9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00040" cy="36918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1947" w:author="Diogo Aires" w:date="2018-07-14T19:33:00Z">
        <w:r w:rsidR="00531A7E">
          <w:drawing>
            <wp:inline distT="0" distB="0" distL="0" distR="0" wp14:anchorId="258150C1" wp14:editId="25610645">
              <wp:extent cx="5400040" cy="3280216"/>
              <wp:effectExtent l="0" t="0" r="0" b="0"/>
              <wp:docPr id="271" name="Imagem 271" descr="C:\Users\Diogo\AppData\Local\Microsoft\Windows\INetCache\Content.Word\projeto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6" descr="C:\Users\Diogo\AppData\Local\Microsoft\Windows\INetCache\Content.Word\projeto.png"/>
                      <pic:cNvPicPr>
                        <a:picLocks noChangeAspect="1" noChangeArrowheads="1"/>
                      </pic:cNvPicPr>
                    </pic:nvPicPr>
                    <pic:blipFill>
                      <a:blip r:embed="rId9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00040" cy="328021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02685407" w14:textId="4DFE2141" w:rsidR="00842DB2" w:rsidRDefault="00842DB2" w:rsidP="00842DB2">
      <w:pPr>
        <w:pStyle w:val="Legenda"/>
      </w:pPr>
      <w:bookmarkStart w:id="1948" w:name="_Ref518828289"/>
      <w:bookmarkStart w:id="1949" w:name="_Toc519372283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53</w:t>
      </w:r>
      <w:r w:rsidR="00FA37B9">
        <w:rPr>
          <w:noProof/>
        </w:rPr>
        <w:fldChar w:fldCharType="end"/>
      </w:r>
      <w:bookmarkEnd w:id="1948"/>
      <w:r>
        <w:t xml:space="preserve"> - Introduzir Projeto</w:t>
      </w:r>
      <w:bookmarkEnd w:id="1949"/>
    </w:p>
    <w:p w14:paraId="776C49B6" w14:textId="554CBBED" w:rsidR="00842DB2" w:rsidRPr="00A30C03" w:rsidRDefault="00842DB2" w:rsidP="0050270D">
      <w:pPr>
        <w:ind w:firstLine="0"/>
        <w:rPr>
          <w:b/>
        </w:rPr>
        <w:pPrChange w:id="1950" w:author="Diogo Aires" w:date="2018-07-14T22:37:00Z">
          <w:pPr/>
        </w:pPrChange>
      </w:pPr>
      <w:bookmarkStart w:id="1951" w:name="_Toc519113505"/>
      <w:r w:rsidRPr="00A30C03">
        <w:rPr>
          <w:b/>
        </w:rPr>
        <w:t>Resultado Esperado</w:t>
      </w:r>
      <w:bookmarkEnd w:id="1951"/>
    </w:p>
    <w:p w14:paraId="1054BBAA" w14:textId="2CDCED01" w:rsidR="00842DB2" w:rsidRDefault="00842DB2" w:rsidP="006E3C82">
      <w:r>
        <w:t>As alterações anteriores resu</w:t>
      </w:r>
      <w:r w:rsidR="005B01F0">
        <w:t>ltaram na introdução de uma instâ</w:t>
      </w:r>
      <w:r>
        <w:t xml:space="preserve">ncia da entidade </w:t>
      </w:r>
      <w:r w:rsidRPr="005B01F0">
        <w:rPr>
          <w:i/>
        </w:rPr>
        <w:t>Candidate</w:t>
      </w:r>
      <w:ins w:id="1952" w:author="Diogo Aires" w:date="2018-07-14T22:37:00Z">
        <w:r w:rsidR="0050270D">
          <w:rPr>
            <w:i/>
          </w:rPr>
          <w:t xml:space="preserve"> </w:t>
        </w:r>
      </w:ins>
      <w:r w:rsidRPr="005B01F0">
        <w:rPr>
          <w:i/>
        </w:rPr>
        <w:t>Technologies</w:t>
      </w:r>
      <w:r>
        <w:t xml:space="preserve">, </w:t>
      </w:r>
      <w:r>
        <w:fldChar w:fldCharType="begin"/>
      </w:r>
      <w:r>
        <w:instrText xml:space="preserve"> REF _Ref518515156 \h </w:instrText>
      </w:r>
      <w:r>
        <w:fldChar w:fldCharType="separate"/>
      </w:r>
      <w:ins w:id="1953" w:author="Diogo Aires" w:date="2018-07-14T22:53:00Z">
        <w:r w:rsidR="00B73B54">
          <w:t xml:space="preserve">Figura </w:t>
        </w:r>
        <w:r w:rsidR="00B73B54">
          <w:rPr>
            <w:noProof/>
          </w:rPr>
          <w:t>54</w:t>
        </w:r>
      </w:ins>
      <w:del w:id="1954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53</w:delText>
        </w:r>
      </w:del>
      <w:r>
        <w:fldChar w:fldCharType="end"/>
      </w:r>
      <w:r>
        <w:t xml:space="preserve">, e uma da entidade </w:t>
      </w:r>
      <w:r w:rsidRPr="005B01F0">
        <w:rPr>
          <w:i/>
        </w:rPr>
        <w:t>CandidateProjects</w:t>
      </w:r>
      <w:r>
        <w:t xml:space="preserve">, </w:t>
      </w:r>
      <w:r>
        <w:fldChar w:fldCharType="begin"/>
      </w:r>
      <w:r>
        <w:instrText xml:space="preserve"> REF _Ref518515471 \h </w:instrText>
      </w:r>
      <w:r>
        <w:fldChar w:fldCharType="separate"/>
      </w:r>
      <w:ins w:id="1955" w:author="Diogo Aires" w:date="2018-07-14T22:53:00Z">
        <w:r w:rsidR="00B73B54">
          <w:t xml:space="preserve">Figura </w:t>
        </w:r>
        <w:r w:rsidR="00B73B54">
          <w:rPr>
            <w:noProof/>
          </w:rPr>
          <w:t>55</w:t>
        </w:r>
      </w:ins>
      <w:del w:id="1956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54</w:delText>
        </w:r>
      </w:del>
      <w:r>
        <w:fldChar w:fldCharType="end"/>
      </w:r>
      <w:r>
        <w:t xml:space="preserve">, que podem também ser verificadas nas tabelas da </w:t>
      </w:r>
      <w:r>
        <w:fldChar w:fldCharType="begin"/>
      </w:r>
      <w:r>
        <w:instrText xml:space="preserve"> REF _Ref518515574 \h </w:instrText>
      </w:r>
      <w:r>
        <w:fldChar w:fldCharType="separate"/>
      </w:r>
      <w:ins w:id="1957" w:author="Diogo Aires" w:date="2018-07-14T22:53:00Z">
        <w:r w:rsidR="00B73B54">
          <w:t xml:space="preserve">Figura </w:t>
        </w:r>
        <w:r w:rsidR="00B73B54">
          <w:rPr>
            <w:noProof/>
          </w:rPr>
          <w:t>56</w:t>
        </w:r>
      </w:ins>
      <w:del w:id="1958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55</w:delText>
        </w:r>
      </w:del>
      <w:r>
        <w:fldChar w:fldCharType="end"/>
      </w:r>
      <w:r>
        <w:t xml:space="preserve"> e da </w:t>
      </w:r>
      <w:r>
        <w:fldChar w:fldCharType="begin"/>
      </w:r>
      <w:r>
        <w:instrText xml:space="preserve"> REF _Ref518515579 \h </w:instrText>
      </w:r>
      <w:r>
        <w:fldChar w:fldCharType="separate"/>
      </w:r>
      <w:ins w:id="1959" w:author="Diogo Aires" w:date="2018-07-14T22:53:00Z">
        <w:r w:rsidR="00B73B54">
          <w:t xml:space="preserve">Figura </w:t>
        </w:r>
        <w:r w:rsidR="00B73B54">
          <w:rPr>
            <w:noProof/>
          </w:rPr>
          <w:t>57</w:t>
        </w:r>
      </w:ins>
      <w:del w:id="1960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56</w:delText>
        </w:r>
      </w:del>
      <w:r>
        <w:fldChar w:fldCharType="end"/>
      </w:r>
      <w:r>
        <w:t>.</w:t>
      </w:r>
    </w:p>
    <w:p w14:paraId="1DB02C92" w14:textId="0DF89E0D" w:rsidR="00842DB2" w:rsidRDefault="00842DB2" w:rsidP="00E8633D">
      <w:pPr>
        <w:pStyle w:val="imagens"/>
      </w:pPr>
      <w:r w:rsidRPr="00E8633D">
        <w:drawing>
          <wp:inline distT="0" distB="0" distL="0" distR="0" wp14:anchorId="191DD87D" wp14:editId="5DD34B32">
            <wp:extent cx="4779010" cy="733425"/>
            <wp:effectExtent l="0" t="0" r="2540" b="9525"/>
            <wp:docPr id="209" name="Imagem 209" descr="tecnologias data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1" descr="tecnologias database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01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A9F47" w14:textId="463DB29F" w:rsidR="00842DB2" w:rsidRDefault="00842DB2" w:rsidP="00842DB2">
      <w:pPr>
        <w:pStyle w:val="Legenda"/>
      </w:pPr>
      <w:bookmarkStart w:id="1961" w:name="_Ref518515156"/>
      <w:bookmarkStart w:id="1962" w:name="_Toc519372284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54</w:t>
      </w:r>
      <w:r w:rsidR="00FA37B9">
        <w:rPr>
          <w:noProof/>
        </w:rPr>
        <w:fldChar w:fldCharType="end"/>
      </w:r>
      <w:bookmarkEnd w:id="1961"/>
      <w:r>
        <w:t xml:space="preserve"> - Alteração a </w:t>
      </w:r>
      <w:r w:rsidRPr="005B01F0">
        <w:rPr>
          <w:i/>
        </w:rPr>
        <w:t>CandidateTechnology</w:t>
      </w:r>
      <w:bookmarkEnd w:id="1962"/>
    </w:p>
    <w:p w14:paraId="4EAD3026" w14:textId="77777777" w:rsidR="00842DB2" w:rsidRDefault="00842DB2" w:rsidP="00842DB2">
      <w:pPr>
        <w:ind w:firstLine="0"/>
      </w:pPr>
      <w:r>
        <w:tab/>
      </w:r>
    </w:p>
    <w:p w14:paraId="651CF4F9" w14:textId="7D9176F3" w:rsidR="00842DB2" w:rsidRDefault="00842DB2" w:rsidP="00E8633D">
      <w:pPr>
        <w:pStyle w:val="imagens"/>
      </w:pPr>
      <w:del w:id="1963" w:author="Diogo Aires" w:date="2018-07-14T19:31:00Z">
        <w:r w:rsidRPr="00E8633D" w:rsidDel="00CD0082">
          <w:drawing>
            <wp:inline distT="0" distB="0" distL="0" distR="0" wp14:anchorId="2907004A" wp14:editId="3B072D2A">
              <wp:extent cx="5400000" cy="415539"/>
              <wp:effectExtent l="0" t="0" r="0" b="3810"/>
              <wp:docPr id="208" name="Imagem 208" descr="tecnologias databas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m 162" descr="tecnologias database"/>
                      <pic:cNvPicPr>
                        <a:picLocks noChangeAspect="1" noChangeArrowheads="1"/>
                      </pic:cNvPicPr>
                    </pic:nvPicPr>
                    <pic:blipFill>
                      <a:blip r:embed="rId9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00000" cy="41553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1964" w:author="Diogo Aires" w:date="2018-07-14T19:31:00Z">
        <w:r w:rsidR="00CD0082">
          <w:drawing>
            <wp:inline distT="0" distB="0" distL="0" distR="0" wp14:anchorId="14A02B62" wp14:editId="0531DB6F">
              <wp:extent cx="5400040" cy="1359070"/>
              <wp:effectExtent l="0" t="0" r="0" b="0"/>
              <wp:docPr id="269" name="Imagem 269" descr="C:\Users\Diogo\AppData\Local\Microsoft\Windows\INetCache\Content.Word\tecnologias database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2" descr="C:\Users\Diogo\AppData\Local\Microsoft\Windows\INetCache\Content.Word\tecnologias database.png"/>
                      <pic:cNvPicPr>
                        <a:picLocks noChangeAspect="1" noChangeArrowheads="1"/>
                      </pic:cNvPicPr>
                    </pic:nvPicPr>
                    <pic:blipFill>
                      <a:blip r:embed="rId9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00040" cy="13590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22EEE620" w14:textId="5EB35503" w:rsidR="00842DB2" w:rsidRDefault="00842DB2" w:rsidP="00842DB2">
      <w:pPr>
        <w:pStyle w:val="Legenda"/>
      </w:pPr>
      <w:bookmarkStart w:id="1965" w:name="_Ref518515471"/>
      <w:bookmarkStart w:id="1966" w:name="_Toc519372285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55</w:t>
      </w:r>
      <w:r w:rsidR="00FA37B9">
        <w:rPr>
          <w:noProof/>
        </w:rPr>
        <w:fldChar w:fldCharType="end"/>
      </w:r>
      <w:bookmarkEnd w:id="1965"/>
      <w:r>
        <w:t xml:space="preserve"> - Alteração a </w:t>
      </w:r>
      <w:r w:rsidRPr="005B01F0">
        <w:rPr>
          <w:i/>
        </w:rPr>
        <w:t>CandidateProject</w:t>
      </w:r>
      <w:bookmarkEnd w:id="1966"/>
    </w:p>
    <w:p w14:paraId="41FF2228" w14:textId="4D234857" w:rsidR="00842DB2" w:rsidRDefault="00842DB2" w:rsidP="00E8633D">
      <w:pPr>
        <w:pStyle w:val="imagens"/>
      </w:pPr>
      <w:del w:id="1967" w:author="Diogo Aires" w:date="2018-07-14T19:32:00Z">
        <w:r w:rsidRPr="00E8633D" w:rsidDel="00531A7E">
          <w:drawing>
            <wp:inline distT="0" distB="0" distL="0" distR="0" wp14:anchorId="0CA2D84C" wp14:editId="469E21EE">
              <wp:extent cx="5400000" cy="864662"/>
              <wp:effectExtent l="0" t="0" r="0" b="0"/>
              <wp:docPr id="207" name="Imagem 207" descr="tecnologias after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m 169" descr="tecnologias after"/>
                      <pic:cNvPicPr>
                        <a:picLocks noChangeAspect="1" noChangeArrowheads="1"/>
                      </pic:cNvPicPr>
                    </pic:nvPicPr>
                    <pic:blipFill>
                      <a:blip r:embed="rId9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00000" cy="86466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1968" w:author="Diogo Aires" w:date="2018-07-14T19:32:00Z">
        <w:r w:rsidR="00531A7E">
          <w:drawing>
            <wp:inline distT="0" distB="0" distL="0" distR="0" wp14:anchorId="7119FD2D" wp14:editId="22B6078D">
              <wp:extent cx="5399405" cy="1047750"/>
              <wp:effectExtent l="0" t="0" r="0" b="0"/>
              <wp:docPr id="270" name="Imagem 270" descr="C:\Users\Diogo\AppData\Local\Microsoft\Windows\INetCache\Content.Word\tecnologias after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4" descr="C:\Users\Diogo\AppData\Local\Microsoft\Windows\INetCache\Content.Word\tecnologias after.png"/>
                      <pic:cNvPicPr>
                        <a:picLocks noChangeAspect="1" noChangeArrowheads="1"/>
                      </pic:cNvPicPr>
                    </pic:nvPicPr>
                    <pic:blipFill>
                      <a:blip r:embed="rId9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00693" cy="1048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73CE2BC6" w14:textId="4254942B" w:rsidR="00842DB2" w:rsidRDefault="00842DB2" w:rsidP="00842DB2">
      <w:pPr>
        <w:pStyle w:val="Legenda"/>
      </w:pPr>
      <w:bookmarkStart w:id="1969" w:name="_Ref518515574"/>
      <w:bookmarkStart w:id="1970" w:name="_Toc519372286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56</w:t>
      </w:r>
      <w:r w:rsidR="00FA37B9">
        <w:rPr>
          <w:noProof/>
        </w:rPr>
        <w:fldChar w:fldCharType="end"/>
      </w:r>
      <w:bookmarkEnd w:id="1969"/>
      <w:r>
        <w:t xml:space="preserve"> - Tecnologias do Candidato</w:t>
      </w:r>
      <w:bookmarkEnd w:id="1970"/>
    </w:p>
    <w:p w14:paraId="47724390" w14:textId="17F326BD" w:rsidR="00842DB2" w:rsidRDefault="00531A7E" w:rsidP="00E8633D">
      <w:pPr>
        <w:pStyle w:val="imagens"/>
      </w:pPr>
      <w:ins w:id="1971" w:author="Diogo Aires" w:date="2018-07-14T19:33:00Z">
        <w:r>
          <w:lastRenderedPageBreak/>
          <w:drawing>
            <wp:inline distT="0" distB="0" distL="0" distR="0" wp14:anchorId="5E7E9258" wp14:editId="4A130134">
              <wp:extent cx="5399271" cy="1943100"/>
              <wp:effectExtent l="0" t="0" r="0" b="0"/>
              <wp:docPr id="272" name="Imagem 272" descr="C:\Users\Diogo\AppData\Local\Microsoft\Windows\INetCache\Content.Word\projeto after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8" descr="C:\Users\Diogo\AppData\Local\Microsoft\Windows\INetCache\Content.Word\projeto after.png"/>
                      <pic:cNvPicPr>
                        <a:picLocks noChangeAspect="1" noChangeArrowheads="1"/>
                      </pic:cNvPicPr>
                    </pic:nvPicPr>
                    <pic:blipFill>
                      <a:blip r:embed="rId9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03046" cy="194445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del w:id="1972" w:author="Diogo Aires" w:date="2018-07-14T19:33:00Z">
        <w:r w:rsidR="00842DB2" w:rsidDel="00531A7E">
          <w:drawing>
            <wp:inline distT="0" distB="0" distL="0" distR="0" wp14:anchorId="5E50A50A" wp14:editId="634AE0FE">
              <wp:extent cx="5451730" cy="1478186"/>
              <wp:effectExtent l="0" t="0" r="0" b="8255"/>
              <wp:docPr id="206" name="Imagem 206" descr="projeto after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m 170" descr="projeto after"/>
                      <pic:cNvPicPr>
                        <a:picLocks noChangeAspect="1" noChangeArrowheads="1"/>
                      </pic:cNvPicPr>
                    </pic:nvPicPr>
                    <pic:blipFill>
                      <a:blip r:embed="rId9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59895" cy="1480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0596D63D" w14:textId="529FDC1C" w:rsidR="00842DB2" w:rsidRDefault="00842DB2" w:rsidP="00842DB2">
      <w:pPr>
        <w:pStyle w:val="Legenda"/>
      </w:pPr>
      <w:bookmarkStart w:id="1973" w:name="_Ref518515579"/>
      <w:bookmarkStart w:id="1974" w:name="_Toc519372287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57</w:t>
      </w:r>
      <w:r w:rsidR="00FA37B9">
        <w:rPr>
          <w:noProof/>
        </w:rPr>
        <w:fldChar w:fldCharType="end"/>
      </w:r>
      <w:bookmarkEnd w:id="1973"/>
      <w:r>
        <w:t xml:space="preserve"> - Projetos do Candidato</w:t>
      </w:r>
      <w:bookmarkEnd w:id="1974"/>
    </w:p>
    <w:p w14:paraId="06A59D5B" w14:textId="53770667" w:rsidR="00842DB2" w:rsidRDefault="00842DB2" w:rsidP="00842DB2">
      <w:r>
        <w:t>Estas aç</w:t>
      </w:r>
      <w:r w:rsidR="005B01F0">
        <w:t>ões podem levantar alguns erros.</w:t>
      </w:r>
      <w:r>
        <w:t xml:space="preserve"> </w:t>
      </w:r>
      <w:r w:rsidR="005B01F0">
        <w:t>N</w:t>
      </w:r>
      <w:r>
        <w:t>as tecnologias</w:t>
      </w:r>
      <w:r w:rsidR="00566B08">
        <w:t>,</w:t>
      </w:r>
      <w:r>
        <w:t xml:space="preserve"> um</w:t>
      </w:r>
      <w:r w:rsidR="005B01F0">
        <w:t xml:space="preserve"> candidato pode tentar inserir experiê</w:t>
      </w:r>
      <w:r>
        <w:t xml:space="preserve">ncias negativas, o que não é possível, ou tentar introduzir uma tecnologia já </w:t>
      </w:r>
      <w:del w:id="1975" w:author="Diogo Aires" w:date="2018-07-14T22:37:00Z">
        <w:r w:rsidDel="0050270D">
          <w:delText>existente</w:delText>
        </w:r>
      </w:del>
      <w:ins w:id="1976" w:author="Diogo Aires" w:date="2018-07-14T22:37:00Z">
        <w:r w:rsidR="0050270D">
          <w:t>inclui no dossier</w:t>
        </w:r>
      </w:ins>
      <w:r>
        <w:t xml:space="preserve">. Nestas situações as mensagens de erro da </w:t>
      </w:r>
      <w:r>
        <w:fldChar w:fldCharType="begin"/>
      </w:r>
      <w:r>
        <w:instrText xml:space="preserve"> REF _Ref518515699 \h </w:instrText>
      </w:r>
      <w:r>
        <w:fldChar w:fldCharType="separate"/>
      </w:r>
      <w:ins w:id="1977" w:author="Diogo Aires" w:date="2018-07-14T22:53:00Z">
        <w:r w:rsidR="00B73B54">
          <w:t xml:space="preserve">Figura </w:t>
        </w:r>
        <w:r w:rsidR="00B73B54">
          <w:rPr>
            <w:noProof/>
          </w:rPr>
          <w:t>58</w:t>
        </w:r>
      </w:ins>
      <w:del w:id="1978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57</w:delText>
        </w:r>
      </w:del>
      <w:r>
        <w:fldChar w:fldCharType="end"/>
      </w:r>
      <w:r>
        <w:t xml:space="preserve"> aparecem. </w:t>
      </w:r>
      <w:del w:id="1979" w:author="Diogo Aires" w:date="2018-07-14T22:37:00Z">
        <w:r w:rsidDel="0050270D">
          <w:delText xml:space="preserve">Deve ser notado que a segunda mensagem pode ser lançada com a alteração duma tecnologia para outa já existente. </w:delText>
        </w:r>
      </w:del>
    </w:p>
    <w:p w14:paraId="1A927292" w14:textId="45A08F73" w:rsidR="00842DB2" w:rsidRDefault="00842DB2" w:rsidP="00E8633D">
      <w:pPr>
        <w:pStyle w:val="imagens"/>
      </w:pPr>
      <w:r>
        <w:drawing>
          <wp:inline distT="0" distB="0" distL="0" distR="0" wp14:anchorId="56D84AC5" wp14:editId="3A395C8E">
            <wp:extent cx="5400040" cy="603885"/>
            <wp:effectExtent l="0" t="0" r="0" b="5715"/>
            <wp:docPr id="205" name="Imagem 205" descr="tecnologias - err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1" descr="tecnologias - erros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0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1FB97" w14:textId="103B148B" w:rsidR="00842DB2" w:rsidRDefault="00842DB2" w:rsidP="00842DB2">
      <w:pPr>
        <w:pStyle w:val="Legenda"/>
      </w:pPr>
      <w:bookmarkStart w:id="1980" w:name="_Ref518515699"/>
      <w:bookmarkStart w:id="1981" w:name="_Toc519372288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58</w:t>
      </w:r>
      <w:r w:rsidR="00FA37B9">
        <w:rPr>
          <w:noProof/>
        </w:rPr>
        <w:fldChar w:fldCharType="end"/>
      </w:r>
      <w:bookmarkEnd w:id="1980"/>
      <w:r>
        <w:t xml:space="preserve"> - Mensagens de Erro de Tecnologias</w:t>
      </w:r>
      <w:bookmarkEnd w:id="1981"/>
    </w:p>
    <w:p w14:paraId="215DC4AC" w14:textId="0505A261" w:rsidR="00842DB2" w:rsidRDefault="00842DB2" w:rsidP="00842DB2">
      <w:r>
        <w:t xml:space="preserve">Já os projetos só lançam uma mensagem de erro, quando o </w:t>
      </w:r>
      <w:r w:rsidR="005B01F0">
        <w:t>candidato</w:t>
      </w:r>
      <w:r>
        <w:t xml:space="preserve"> tenta criar, ou altera</w:t>
      </w:r>
      <w:r w:rsidR="005B01F0">
        <w:t>r, um projeto de forma que o iní</w:t>
      </w:r>
      <w:r>
        <w:t>c</w:t>
      </w:r>
      <w:r w:rsidR="005B01F0">
        <w:t>i</w:t>
      </w:r>
      <w:r>
        <w:t xml:space="preserve">o do projeto aconteça depois do seu fim, tal mensagem pode ser verificada na  </w:t>
      </w:r>
      <w:r>
        <w:fldChar w:fldCharType="begin"/>
      </w:r>
      <w:r>
        <w:instrText xml:space="preserve"> REF _Ref518515772 \h </w:instrText>
      </w:r>
      <w:r>
        <w:fldChar w:fldCharType="separate"/>
      </w:r>
      <w:ins w:id="1982" w:author="Diogo Aires" w:date="2018-07-14T22:53:00Z">
        <w:r w:rsidR="00B73B54">
          <w:t xml:space="preserve">Figura </w:t>
        </w:r>
        <w:r w:rsidR="00B73B54">
          <w:rPr>
            <w:noProof/>
          </w:rPr>
          <w:t>59</w:t>
        </w:r>
      </w:ins>
      <w:del w:id="1983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58</w:delText>
        </w:r>
      </w:del>
      <w:r>
        <w:fldChar w:fldCharType="end"/>
      </w:r>
      <w:r>
        <w:t>.</w:t>
      </w:r>
    </w:p>
    <w:p w14:paraId="254EB4DB" w14:textId="4D365189" w:rsidR="00842DB2" w:rsidRDefault="00842DB2" w:rsidP="00E8633D">
      <w:pPr>
        <w:pStyle w:val="imagens"/>
      </w:pPr>
      <w:r>
        <w:drawing>
          <wp:inline distT="0" distB="0" distL="0" distR="0" wp14:anchorId="42B9551D" wp14:editId="0BB58184">
            <wp:extent cx="5382895" cy="276225"/>
            <wp:effectExtent l="0" t="0" r="8255" b="9525"/>
            <wp:docPr id="204" name="Imagem 204" descr="projectos - err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2" descr="projectos - erros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9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8D696" w14:textId="1B04B89B" w:rsidR="005B01F0" w:rsidRDefault="00842DB2" w:rsidP="00566B08">
      <w:pPr>
        <w:pStyle w:val="Legenda"/>
      </w:pPr>
      <w:bookmarkStart w:id="1984" w:name="_Ref518515772"/>
      <w:bookmarkStart w:id="1985" w:name="_Toc519372289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59</w:t>
      </w:r>
      <w:r w:rsidR="00FA37B9">
        <w:rPr>
          <w:noProof/>
        </w:rPr>
        <w:fldChar w:fldCharType="end"/>
      </w:r>
      <w:bookmarkEnd w:id="1984"/>
      <w:r>
        <w:t xml:space="preserve"> - Mensagens de Erro de Projetos</w:t>
      </w:r>
      <w:bookmarkStart w:id="1986" w:name="_Toc517606842"/>
      <w:bookmarkEnd w:id="1985"/>
    </w:p>
    <w:p w14:paraId="6AE435ED" w14:textId="1E9A6D99" w:rsidR="009E0E9B" w:rsidRPr="00E8633D" w:rsidRDefault="009E0E9B" w:rsidP="00FC15B3">
      <w:pPr>
        <w:pStyle w:val="Cabealho2"/>
        <w:numPr>
          <w:ilvl w:val="1"/>
          <w:numId w:val="40"/>
        </w:numPr>
      </w:pPr>
      <w:bookmarkStart w:id="1987" w:name="_Toc519372220"/>
      <w:r>
        <w:t>Atualizar Disponibilidade – Candidato</w:t>
      </w:r>
      <w:bookmarkEnd w:id="1987"/>
    </w:p>
    <w:p w14:paraId="1D31683B" w14:textId="511DD052" w:rsidR="005B01F0" w:rsidRDefault="005B01F0" w:rsidP="005B01F0">
      <w:pPr>
        <w:ind w:firstLine="0"/>
      </w:pPr>
      <w:del w:id="1988" w:author="Diogo Aires" w:date="2018-07-14T22:38:00Z">
        <w:r w:rsidDel="0050270D">
          <w:delText xml:space="preserve">Por </w:delText>
        </w:r>
      </w:del>
      <w:ins w:id="1989" w:author="Diogo Aires" w:date="2018-07-14T22:38:00Z">
        <w:r w:rsidR="0050270D">
          <w:t>Um candidato tem acesso a uma</w:t>
        </w:r>
      </w:ins>
      <w:del w:id="1990" w:author="Diogo Aires" w:date="2018-07-14T22:38:00Z">
        <w:r w:rsidDel="0050270D">
          <w:delText xml:space="preserve">esta </w:delText>
        </w:r>
        <w:r w:rsidR="00566B08" w:rsidDel="0050270D">
          <w:delText>pagina,</w:delText>
        </w:r>
        <w:r w:rsidDel="0050270D">
          <w:delText xml:space="preserve"> qualquer candidato </w:delText>
        </w:r>
      </w:del>
      <w:ins w:id="1991" w:author="Diogo Aires" w:date="2018-07-14T22:38:00Z">
        <w:r w:rsidR="0050270D">
          <w:t xml:space="preserve"> onde </w:t>
        </w:r>
      </w:ins>
      <w:r>
        <w:t>pode estabelecer a sua disponibilidade para participar em qualquer entrevista, adicionado ou alterando blocos temporais que associam dois tempos (</w:t>
      </w:r>
      <w:r w:rsidR="00566B08">
        <w:t>início</w:t>
      </w:r>
      <w:r>
        <w:t xml:space="preserve"> e fim do bloco) a um dia da semana.</w:t>
      </w:r>
    </w:p>
    <w:p w14:paraId="0B7860B3" w14:textId="77777777" w:rsidR="005B01F0" w:rsidRPr="00E8633D" w:rsidRDefault="005B01F0" w:rsidP="0050270D">
      <w:pPr>
        <w:ind w:firstLine="0"/>
        <w:rPr>
          <w:b/>
        </w:rPr>
        <w:pPrChange w:id="1992" w:author="Diogo Aires" w:date="2018-07-14T22:37:00Z">
          <w:pPr/>
        </w:pPrChange>
      </w:pPr>
      <w:r w:rsidRPr="00E8633D">
        <w:rPr>
          <w:b/>
        </w:rPr>
        <w:t>Ação</w:t>
      </w:r>
    </w:p>
    <w:p w14:paraId="24226E86" w14:textId="259EDCAF" w:rsidR="005B01F0" w:rsidRDefault="005B01F0" w:rsidP="006E3C82">
      <w:r>
        <w:t xml:space="preserve">O candidato consegue estabelecer o bloco pela a página verificada na </w:t>
      </w:r>
      <w:r>
        <w:fldChar w:fldCharType="begin"/>
      </w:r>
      <w:r>
        <w:instrText xml:space="preserve"> REF _Ref518828975 \h </w:instrText>
      </w:r>
      <w:r>
        <w:fldChar w:fldCharType="separate"/>
      </w:r>
      <w:ins w:id="1993" w:author="Diogo Aires" w:date="2018-07-14T22:53:00Z">
        <w:r w:rsidR="00B73B54">
          <w:t xml:space="preserve">Figura </w:t>
        </w:r>
        <w:r w:rsidR="00B73B54">
          <w:rPr>
            <w:noProof/>
          </w:rPr>
          <w:t>60</w:t>
        </w:r>
      </w:ins>
      <w:del w:id="1994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59</w:delText>
        </w:r>
      </w:del>
      <w:r>
        <w:fldChar w:fldCharType="end"/>
      </w:r>
      <w:r>
        <w:t xml:space="preserve">, onde é possível escolher o </w:t>
      </w:r>
      <w:r w:rsidR="00566B08">
        <w:t>início</w:t>
      </w:r>
      <w:r>
        <w:t xml:space="preserve"> </w:t>
      </w:r>
      <w:del w:id="1995" w:author="Diogo Aires" w:date="2018-07-14T22:39:00Z">
        <w:r w:rsidDel="0050270D">
          <w:delText>do bloco, o</w:delText>
        </w:r>
      </w:del>
      <w:ins w:id="1996" w:author="Diogo Aires" w:date="2018-07-14T22:39:00Z">
        <w:r w:rsidR="0050270D">
          <w:t>e</w:t>
        </w:r>
      </w:ins>
      <w:r>
        <w:t xml:space="preserve"> fim </w:t>
      </w:r>
      <w:del w:id="1997" w:author="Diogo Aires" w:date="2018-07-14T22:39:00Z">
        <w:r w:rsidDel="0050270D">
          <w:delText xml:space="preserve">do </w:delText>
        </w:r>
      </w:del>
      <w:ins w:id="1998" w:author="Diogo Aires" w:date="2018-07-14T22:39:00Z">
        <w:r w:rsidR="0050270D">
          <w:t>d</w:t>
        </w:r>
        <w:r w:rsidR="0050270D">
          <w:t>e um bloco temporal associado o mesmo</w:t>
        </w:r>
      </w:ins>
      <w:del w:id="1999" w:author="Diogo Aires" w:date="2018-07-14T22:39:00Z">
        <w:r w:rsidDel="0050270D">
          <w:delText>mesmo</w:delText>
        </w:r>
      </w:del>
      <w:r>
        <w:t xml:space="preserve"> e um dia da semana</w:t>
      </w:r>
      <w:del w:id="2000" w:author="Diogo Aires" w:date="2018-07-14T22:39:00Z">
        <w:r w:rsidDel="0050270D">
          <w:delText xml:space="preserve"> de um conjunto de valores </w:delText>
        </w:r>
        <w:r w:rsidR="00A713E5" w:rsidDel="0050270D">
          <w:delText>pré-definidos</w:delText>
        </w:r>
        <w:r w:rsidDel="0050270D">
          <w:delText xml:space="preserve">, pela a utilização de </w:delText>
        </w:r>
        <w:r w:rsidRPr="00566B08" w:rsidDel="0050270D">
          <w:rPr>
            <w:i/>
          </w:rPr>
          <w:delText>selects</w:delText>
        </w:r>
      </w:del>
      <w:r>
        <w:t>.</w:t>
      </w:r>
    </w:p>
    <w:p w14:paraId="57F6C6B2" w14:textId="628F6FCF" w:rsidR="005B01F0" w:rsidRDefault="005B01F0" w:rsidP="00E8633D">
      <w:pPr>
        <w:pStyle w:val="imagens"/>
      </w:pPr>
      <w:del w:id="2001" w:author="Diogo Aires" w:date="2018-07-14T19:34:00Z">
        <w:r w:rsidDel="00531A7E">
          <w:drawing>
            <wp:inline distT="0" distB="0" distL="0" distR="0" wp14:anchorId="007D3ACC" wp14:editId="0D6CC87C">
              <wp:extent cx="5400000" cy="1212030"/>
              <wp:effectExtent l="0" t="0" r="0" b="7620"/>
              <wp:docPr id="267" name="Imagem 267" descr="inserir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m 63" descr="inserir"/>
                      <pic:cNvPicPr>
                        <a:picLocks noChangeAspect="1" noChangeArrowheads="1"/>
                      </pic:cNvPicPr>
                    </pic:nvPicPr>
                    <pic:blipFill>
                      <a:blip r:embed="rId10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00000" cy="12120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2002" w:author="Diogo Aires" w:date="2018-07-14T19:35:00Z">
        <w:r w:rsidR="00531A7E">
          <w:drawing>
            <wp:inline distT="0" distB="0" distL="0" distR="0" wp14:anchorId="25A6314A" wp14:editId="2556ABFA">
              <wp:extent cx="5391150" cy="1885950"/>
              <wp:effectExtent l="0" t="0" r="0" b="0"/>
              <wp:docPr id="274" name="Imagem 274" descr="C:\Users\Diogo\AppData\Local\Microsoft\Windows\INetCache\Content.Word\inserir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2" descr="C:\Users\Diogo\AppData\Local\Microsoft\Windows\INetCache\Content.Word\inserir.png"/>
                      <pic:cNvPicPr>
                        <a:picLocks noChangeAspect="1" noChangeArrowheads="1"/>
                      </pic:cNvPicPr>
                    </pic:nvPicPr>
                    <pic:blipFill>
                      <a:blip r:embed="rId10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391150" cy="18859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5A7E3330" w14:textId="5A5C9459" w:rsidR="004B14B4" w:rsidRPr="00FC15B3" w:rsidDel="00531A7E" w:rsidRDefault="005B01F0" w:rsidP="00FC15B3">
      <w:pPr>
        <w:pStyle w:val="Legenda"/>
        <w:rPr>
          <w:del w:id="2003" w:author="Diogo Aires" w:date="2018-07-14T19:34:00Z"/>
        </w:rPr>
      </w:pPr>
      <w:bookmarkStart w:id="2004" w:name="_Ref518828975"/>
      <w:bookmarkStart w:id="2005" w:name="_Toc519372290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60</w:t>
      </w:r>
      <w:r w:rsidR="00FA37B9">
        <w:rPr>
          <w:noProof/>
        </w:rPr>
        <w:fldChar w:fldCharType="end"/>
      </w:r>
      <w:bookmarkEnd w:id="2004"/>
      <w:r>
        <w:t xml:space="preserve"> - Inserir Disponibilidades</w:t>
      </w:r>
      <w:bookmarkEnd w:id="2005"/>
    </w:p>
    <w:p w14:paraId="4D759EC3" w14:textId="5B5D0CD0" w:rsidR="00F04B76" w:rsidDel="00531A7E" w:rsidRDefault="00F04B76" w:rsidP="00531A7E">
      <w:pPr>
        <w:ind w:firstLine="0"/>
        <w:rPr>
          <w:del w:id="2006" w:author="Diogo Aires" w:date="2018-07-14T19:34:00Z"/>
          <w:b/>
        </w:rPr>
        <w:pPrChange w:id="2007" w:author="Diogo Aires" w:date="2018-07-14T19:34:00Z">
          <w:pPr/>
        </w:pPrChange>
      </w:pPr>
    </w:p>
    <w:p w14:paraId="401AA865" w14:textId="77777777" w:rsidR="00F04B76" w:rsidRDefault="00F04B76" w:rsidP="00531A7E">
      <w:pPr>
        <w:pStyle w:val="Legenda"/>
        <w:pPrChange w:id="2008" w:author="Diogo Aires" w:date="2018-07-14T19:34:00Z">
          <w:pPr/>
        </w:pPrChange>
      </w:pPr>
    </w:p>
    <w:p w14:paraId="542689D1" w14:textId="34587203" w:rsidR="005B01F0" w:rsidRPr="00E8633D" w:rsidRDefault="005B01F0" w:rsidP="007D7C4E">
      <w:pPr>
        <w:ind w:firstLine="0"/>
        <w:rPr>
          <w:b/>
        </w:rPr>
        <w:pPrChange w:id="2009" w:author="Diogo Aires" w:date="2018-07-14T22:39:00Z">
          <w:pPr/>
        </w:pPrChange>
      </w:pPr>
      <w:r w:rsidRPr="00E8633D">
        <w:rPr>
          <w:b/>
        </w:rPr>
        <w:lastRenderedPageBreak/>
        <w:t>Resultado Esperado</w:t>
      </w:r>
    </w:p>
    <w:p w14:paraId="6581E97F" w14:textId="0F2C8D02" w:rsidR="005B01F0" w:rsidRDefault="005B01F0" w:rsidP="006E3C82">
      <w:r>
        <w:t xml:space="preserve">Ao </w:t>
      </w:r>
      <w:r w:rsidR="00566B08">
        <w:t>contrário</w:t>
      </w:r>
      <w:r>
        <w:t xml:space="preserve"> da capacidade anterior, introduzir valores nesta tabela não resultam unicamente na introdução </w:t>
      </w:r>
      <w:r w:rsidR="00566B08">
        <w:t>de uma</w:t>
      </w:r>
      <w:r>
        <w:t xml:space="preserve"> </w:t>
      </w:r>
      <w:r w:rsidR="00566B08">
        <w:t>instância</w:t>
      </w:r>
      <w:r>
        <w:t xml:space="preserve"> na base de dados, sendo que um valor introduzido poder interferir com valores já existentes</w:t>
      </w:r>
      <w:r w:rsidR="00566B08">
        <w:t>,</w:t>
      </w:r>
      <w:r>
        <w:t xml:space="preserve"> o que </w:t>
      </w:r>
      <w:r w:rsidR="00566B08">
        <w:t xml:space="preserve">resulta na alteração dos </w:t>
      </w:r>
      <w:r>
        <w:t xml:space="preserve">valores já estabelecidos. </w:t>
      </w:r>
    </w:p>
    <w:p w14:paraId="43E78D6B" w14:textId="4C523BD0" w:rsidR="005B01F0" w:rsidRDefault="005B01F0" w:rsidP="006E3C82">
      <w:r>
        <w:t>Para testar foram introduzidos 4 blocos, um na segunda (</w:t>
      </w:r>
      <w:r w:rsidRPr="00A713E5">
        <w:rPr>
          <w:i/>
        </w:rPr>
        <w:t>Monday</w:t>
      </w:r>
      <w:r>
        <w:t>) das nove as quatorze, terç</w:t>
      </w:r>
      <w:r w:rsidR="00A713E5">
        <w:t>a(</w:t>
      </w:r>
      <w:r w:rsidR="00A713E5" w:rsidRPr="00A713E5">
        <w:rPr>
          <w:i/>
        </w:rPr>
        <w:t>Tu</w:t>
      </w:r>
      <w:r w:rsidRPr="00A713E5">
        <w:rPr>
          <w:i/>
        </w:rPr>
        <w:t>esday</w:t>
      </w:r>
      <w:r>
        <w:t>) das nove as doze, quarta(</w:t>
      </w:r>
      <w:r w:rsidRPr="00A713E5">
        <w:rPr>
          <w:i/>
        </w:rPr>
        <w:t>Wednesday</w:t>
      </w:r>
      <w:r>
        <w:t>) das dez as doze e meia e</w:t>
      </w:r>
      <w:r w:rsidR="00566B08">
        <w:t>,</w:t>
      </w:r>
      <w:r>
        <w:t xml:space="preserve"> por </w:t>
      </w:r>
      <w:r w:rsidR="00566B08">
        <w:t>último,</w:t>
      </w:r>
      <w:r>
        <w:t xml:space="preserve"> na quinta(</w:t>
      </w:r>
      <w:r w:rsidRPr="00A713E5">
        <w:rPr>
          <w:i/>
        </w:rPr>
        <w:t>Thursday</w:t>
      </w:r>
      <w:r>
        <w:t xml:space="preserve">) das dez as quinze. Estas introduções resultam nas </w:t>
      </w:r>
      <w:r w:rsidR="00566B08">
        <w:t xml:space="preserve">instâncias da </w:t>
      </w:r>
      <w:r w:rsidR="00566B08" w:rsidRPr="00566B08">
        <w:rPr>
          <w:i/>
        </w:rPr>
        <w:t>Candidate</w:t>
      </w:r>
      <w:r w:rsidRPr="00566B08">
        <w:rPr>
          <w:i/>
        </w:rPr>
        <w:t>Availability</w:t>
      </w:r>
      <w:r>
        <w:t xml:space="preserve"> verificadas na </w:t>
      </w:r>
      <w:r>
        <w:fldChar w:fldCharType="begin"/>
      </w:r>
      <w:r>
        <w:instrText xml:space="preserve"> REF _Ref518673761 \h </w:instrText>
      </w:r>
      <w:r>
        <w:fldChar w:fldCharType="separate"/>
      </w:r>
      <w:ins w:id="2010" w:author="Diogo Aires" w:date="2018-07-14T22:53:00Z">
        <w:r w:rsidR="00B73B54">
          <w:t xml:space="preserve">Figura </w:t>
        </w:r>
        <w:r w:rsidR="00B73B54">
          <w:rPr>
            <w:noProof/>
          </w:rPr>
          <w:t>61</w:t>
        </w:r>
      </w:ins>
      <w:del w:id="2011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60</w:delText>
        </w:r>
      </w:del>
      <w:r>
        <w:fldChar w:fldCharType="end"/>
      </w:r>
      <w:r>
        <w:t xml:space="preserve"> e na </w:t>
      </w:r>
      <w:r>
        <w:fldChar w:fldCharType="begin"/>
      </w:r>
      <w:r>
        <w:instrText xml:space="preserve"> REF _Ref518673771 \h </w:instrText>
      </w:r>
      <w:r>
        <w:fldChar w:fldCharType="separate"/>
      </w:r>
      <w:ins w:id="2012" w:author="Diogo Aires" w:date="2018-07-14T22:53:00Z">
        <w:r w:rsidR="00B73B54">
          <w:t xml:space="preserve">Figura </w:t>
        </w:r>
        <w:r w:rsidR="00B73B54">
          <w:rPr>
            <w:noProof/>
          </w:rPr>
          <w:t>62</w:t>
        </w:r>
      </w:ins>
      <w:del w:id="2013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61</w:delText>
        </w:r>
      </w:del>
      <w:r>
        <w:fldChar w:fldCharType="end"/>
      </w:r>
      <w:r>
        <w:t>.</w:t>
      </w:r>
    </w:p>
    <w:p w14:paraId="25292B5F" w14:textId="63BD17DA" w:rsidR="005B01F0" w:rsidRDefault="005B01F0" w:rsidP="00E8633D">
      <w:pPr>
        <w:pStyle w:val="imagens"/>
      </w:pPr>
      <w:del w:id="2014" w:author="Diogo Aires" w:date="2018-07-14T19:35:00Z">
        <w:r w:rsidDel="00531A7E">
          <w:drawing>
            <wp:inline distT="0" distB="0" distL="0" distR="0" wp14:anchorId="5F4552CA" wp14:editId="5FC752B3">
              <wp:extent cx="5400000" cy="1402506"/>
              <wp:effectExtent l="0" t="0" r="0" b="7620"/>
              <wp:docPr id="266" name="Imagem 266" descr="inserir - depois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m 80" descr="inserir - depois"/>
                      <pic:cNvPicPr>
                        <a:picLocks noChangeAspect="1" noChangeArrowheads="1"/>
                      </pic:cNvPicPr>
                    </pic:nvPicPr>
                    <pic:blipFill>
                      <a:blip r:embed="rId10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00000" cy="140250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2015" w:author="Diogo Aires" w:date="2018-07-14T19:35:00Z">
        <w:r w:rsidR="00531A7E">
          <w:drawing>
            <wp:inline distT="0" distB="0" distL="0" distR="0" wp14:anchorId="3CF68BEA" wp14:editId="4BB828EC">
              <wp:extent cx="5391150" cy="2581275"/>
              <wp:effectExtent l="0" t="0" r="0" b="9525"/>
              <wp:docPr id="275" name="Imagem 275" descr="C:\Users\Diogo\AppData\Local\Microsoft\Windows\INetCache\Content.Word\inserir - depois 2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4" descr="C:\Users\Diogo\AppData\Local\Microsoft\Windows\INetCache\Content.Word\inserir - depois 2.png"/>
                      <pic:cNvPicPr>
                        <a:picLocks noChangeAspect="1" noChangeArrowheads="1"/>
                      </pic:cNvPicPr>
                    </pic:nvPicPr>
                    <pic:blipFill>
                      <a:blip r:embed="rId10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391150" cy="25812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3771ABC3" w14:textId="1D5483BB" w:rsidR="005B01F0" w:rsidRDefault="005B01F0" w:rsidP="005B01F0">
      <w:pPr>
        <w:pStyle w:val="Legenda"/>
      </w:pPr>
      <w:bookmarkStart w:id="2016" w:name="_Ref518673761"/>
      <w:bookmarkStart w:id="2017" w:name="_Toc519372291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61</w:t>
      </w:r>
      <w:r w:rsidR="00FA37B9">
        <w:rPr>
          <w:noProof/>
        </w:rPr>
        <w:fldChar w:fldCharType="end"/>
      </w:r>
      <w:bookmarkEnd w:id="2016"/>
      <w:r>
        <w:t xml:space="preserve"> - Disponibilidades depois da introdução</w:t>
      </w:r>
      <w:bookmarkEnd w:id="2017"/>
    </w:p>
    <w:p w14:paraId="1ED71FEC" w14:textId="537BECB5" w:rsidR="005B01F0" w:rsidRDefault="005B01F0" w:rsidP="00E8633D">
      <w:pPr>
        <w:pStyle w:val="imagens"/>
      </w:pPr>
      <w:r>
        <w:drawing>
          <wp:inline distT="0" distB="0" distL="0" distR="0" wp14:anchorId="0185EF72" wp14:editId="63B5E0BF">
            <wp:extent cx="5262245" cy="1431925"/>
            <wp:effectExtent l="0" t="0" r="0" b="0"/>
            <wp:docPr id="265" name="Imagem 265" descr="data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2" descr="database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143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07089" w14:textId="30A4E696" w:rsidR="005B01F0" w:rsidDel="007D7C4E" w:rsidRDefault="005B01F0" w:rsidP="005B01F0">
      <w:pPr>
        <w:pStyle w:val="Legenda"/>
        <w:rPr>
          <w:del w:id="2018" w:author="Diogo Aires" w:date="2018-07-14T22:39:00Z"/>
        </w:rPr>
      </w:pPr>
      <w:bookmarkStart w:id="2019" w:name="_Ref518673771"/>
      <w:bookmarkStart w:id="2020" w:name="_Toc519372292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62</w:t>
      </w:r>
      <w:r w:rsidR="00FA37B9">
        <w:rPr>
          <w:noProof/>
        </w:rPr>
        <w:fldChar w:fldCharType="end"/>
      </w:r>
      <w:bookmarkEnd w:id="2019"/>
      <w:r>
        <w:t xml:space="preserve"> - Alteração a </w:t>
      </w:r>
      <w:r w:rsidRPr="00566B08">
        <w:rPr>
          <w:i/>
        </w:rPr>
        <w:t>CandidateAvailability</w:t>
      </w:r>
      <w:bookmarkEnd w:id="2020"/>
    </w:p>
    <w:p w14:paraId="4C19FC67" w14:textId="77777777" w:rsidR="005B01F0" w:rsidRDefault="005B01F0" w:rsidP="007D7C4E">
      <w:pPr>
        <w:pStyle w:val="Legenda"/>
        <w:pPrChange w:id="2021" w:author="Diogo Aires" w:date="2018-07-14T22:39:00Z">
          <w:pPr>
            <w:pStyle w:val="ScreenShoot"/>
          </w:pPr>
        </w:pPrChange>
      </w:pPr>
    </w:p>
    <w:p w14:paraId="1BF4E3F2" w14:textId="4CD3D73F" w:rsidR="005B01F0" w:rsidRDefault="005B01F0" w:rsidP="005B01F0">
      <w:r>
        <w:t xml:space="preserve">É possível que a introdução </w:t>
      </w:r>
      <w:r w:rsidR="00566B08">
        <w:t>de uma</w:t>
      </w:r>
      <w:r>
        <w:t xml:space="preserve"> disponibilidade demonstre um bloco malformado, com o </w:t>
      </w:r>
      <w:r w:rsidR="00566B08">
        <w:t>início</w:t>
      </w:r>
      <w:r>
        <w:t xml:space="preserve"> a acontecer depois do fim o que resulta na mensagem de erro da </w:t>
      </w:r>
      <w:r>
        <w:fldChar w:fldCharType="begin"/>
      </w:r>
      <w:r>
        <w:instrText xml:space="preserve"> REF _Ref518674049 \h </w:instrText>
      </w:r>
      <w:r>
        <w:fldChar w:fldCharType="separate"/>
      </w:r>
      <w:ins w:id="2022" w:author="Diogo Aires" w:date="2018-07-14T22:53:00Z">
        <w:r w:rsidR="00B73B54">
          <w:t xml:space="preserve">Figura </w:t>
        </w:r>
        <w:r w:rsidR="00B73B54">
          <w:rPr>
            <w:noProof/>
          </w:rPr>
          <w:t>63</w:t>
        </w:r>
      </w:ins>
      <w:del w:id="2023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62</w:delText>
        </w:r>
      </w:del>
      <w:r>
        <w:fldChar w:fldCharType="end"/>
      </w:r>
      <w:r>
        <w:t>.</w:t>
      </w:r>
    </w:p>
    <w:p w14:paraId="1CD97D4E" w14:textId="0A0494E8" w:rsidR="005B01F0" w:rsidRDefault="005B01F0" w:rsidP="00E8633D">
      <w:pPr>
        <w:pStyle w:val="imagens"/>
      </w:pPr>
      <w:r>
        <w:drawing>
          <wp:inline distT="0" distB="0" distL="0" distR="0" wp14:anchorId="0A3FA21D" wp14:editId="382F4F5E">
            <wp:extent cx="5391785" cy="284480"/>
            <wp:effectExtent l="0" t="0" r="0" b="1270"/>
            <wp:docPr id="264" name="Imagem 264" descr="err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5" descr="error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8CA43" w14:textId="6F35AB11" w:rsidR="005B01F0" w:rsidRDefault="005B01F0" w:rsidP="005B01F0">
      <w:pPr>
        <w:pStyle w:val="Legenda"/>
      </w:pPr>
      <w:bookmarkStart w:id="2024" w:name="_Ref518674049"/>
      <w:bookmarkStart w:id="2025" w:name="_Toc519372293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63</w:t>
      </w:r>
      <w:r w:rsidR="00FA37B9">
        <w:rPr>
          <w:noProof/>
        </w:rPr>
        <w:fldChar w:fldCharType="end"/>
      </w:r>
      <w:bookmarkEnd w:id="2024"/>
      <w:r>
        <w:t xml:space="preserve"> - Mensagem de erro ao inserir disponibilidade</w:t>
      </w:r>
      <w:bookmarkEnd w:id="2025"/>
    </w:p>
    <w:p w14:paraId="3D438D59" w14:textId="757D0439" w:rsidR="00F21BF0" w:rsidRPr="00E8633D" w:rsidRDefault="00F21BF0" w:rsidP="00FC15B3">
      <w:pPr>
        <w:pStyle w:val="Cabealho2"/>
        <w:numPr>
          <w:ilvl w:val="1"/>
          <w:numId w:val="40"/>
        </w:numPr>
      </w:pPr>
      <w:bookmarkStart w:id="2026" w:name="_Toc519372221"/>
      <w:r>
        <w:t>Estabelecer Empresa – Administrador</w:t>
      </w:r>
      <w:bookmarkEnd w:id="2026"/>
    </w:p>
    <w:p w14:paraId="0168DBE8" w14:textId="3D920110" w:rsidR="005B01F0" w:rsidRDefault="005B01F0" w:rsidP="005B01F0">
      <w:pPr>
        <w:ind w:firstLine="0"/>
        <w:rPr>
          <w:ins w:id="2027" w:author="Diogo Aires" w:date="2018-07-14T22:40:00Z"/>
        </w:rPr>
      </w:pPr>
      <w:r>
        <w:t xml:space="preserve">Os administradores da IView podem estabelecer </w:t>
      </w:r>
      <w:r w:rsidR="00371FE2">
        <w:t>empresa</w:t>
      </w:r>
      <w:r>
        <w:t xml:space="preserve">s </w:t>
      </w:r>
      <w:r w:rsidR="002E0B52">
        <w:t>parceiras</w:t>
      </w:r>
      <w:r>
        <w:t xml:space="preserve">, ou </w:t>
      </w:r>
      <w:r w:rsidR="00566B08">
        <w:t>seja,</w:t>
      </w:r>
      <w:r>
        <w:t xml:space="preserve"> </w:t>
      </w:r>
      <w:r w:rsidR="00371FE2">
        <w:t>empresa</w:t>
      </w:r>
      <w:r>
        <w:t xml:space="preserve">s que participam em projetos que PS IT também participa. Estes elementos também podem demonstrar os clientes da PS IT, informação geral que pode ser verificada por qualquer visitante ao site. </w:t>
      </w:r>
    </w:p>
    <w:p w14:paraId="253F9D8D" w14:textId="77777777" w:rsidR="007D7C4E" w:rsidRDefault="007D7C4E" w:rsidP="005B01F0">
      <w:pPr>
        <w:ind w:firstLine="0"/>
        <w:rPr>
          <w:ins w:id="2028" w:author="Diogo Aires" w:date="2018-07-14T22:40:00Z"/>
        </w:rPr>
      </w:pPr>
    </w:p>
    <w:p w14:paraId="2D0A8A6C" w14:textId="77777777" w:rsidR="007D7C4E" w:rsidDel="007D7C4E" w:rsidRDefault="007D7C4E" w:rsidP="007D7C4E">
      <w:pPr>
        <w:ind w:firstLine="0"/>
        <w:rPr>
          <w:del w:id="2029" w:author="Diogo Aires" w:date="2018-07-14T22:40:00Z"/>
        </w:rPr>
        <w:pPrChange w:id="2030" w:author="Diogo Aires" w:date="2018-07-14T22:40:00Z">
          <w:pPr>
            <w:ind w:firstLine="0"/>
          </w:pPr>
        </w:pPrChange>
      </w:pPr>
    </w:p>
    <w:p w14:paraId="2EC914C5" w14:textId="77777777" w:rsidR="005B01F0" w:rsidRPr="00E8633D" w:rsidRDefault="005B01F0" w:rsidP="007D7C4E">
      <w:pPr>
        <w:ind w:firstLine="0"/>
        <w:rPr>
          <w:b/>
        </w:rPr>
        <w:pPrChange w:id="2031" w:author="Diogo Aires" w:date="2018-07-14T22:40:00Z">
          <w:pPr/>
        </w:pPrChange>
      </w:pPr>
      <w:r w:rsidRPr="00E8633D">
        <w:rPr>
          <w:b/>
        </w:rPr>
        <w:t>Ação</w:t>
      </w:r>
    </w:p>
    <w:p w14:paraId="732E99F6" w14:textId="13778D1B" w:rsidR="005B01F0" w:rsidRDefault="005B01F0" w:rsidP="00520068">
      <w:r>
        <w:t xml:space="preserve">Para estabelecer uma nova </w:t>
      </w:r>
      <w:r w:rsidR="00371FE2">
        <w:t>empresa</w:t>
      </w:r>
      <w:ins w:id="2032" w:author="Diogo Aires" w:date="2018-07-14T22:40:00Z">
        <w:r w:rsidR="007D7C4E">
          <w:t xml:space="preserve"> colaboradora</w:t>
        </w:r>
      </w:ins>
      <w:r>
        <w:t xml:space="preserve"> um administrador só precisa de fornecer um nome, uma localidade e uma breve descrição da </w:t>
      </w:r>
      <w:r w:rsidR="00371FE2">
        <w:t>empresa</w:t>
      </w:r>
      <w:r>
        <w:t>. Também pode, mas não é obrigatório, fornecer uma fotografia</w:t>
      </w:r>
      <w:del w:id="2033" w:author="Diogo Aires" w:date="2018-07-14T22:40:00Z">
        <w:r w:rsidR="00566B08" w:rsidDel="006F0D70">
          <w:delText>.</w:delText>
        </w:r>
        <w:r w:rsidDel="006F0D70">
          <w:delText xml:space="preserve"> </w:delText>
        </w:r>
        <w:r w:rsidR="00566B08" w:rsidDel="006F0D70">
          <w:delText>N</w:delText>
        </w:r>
        <w:r w:rsidDel="006F0D70">
          <w:delText>o caso de não ser fornecida</w:delText>
        </w:r>
        <w:r w:rsidR="00566B08" w:rsidDel="006F0D70">
          <w:delText>,</w:delText>
        </w:r>
        <w:r w:rsidDel="006F0D70">
          <w:delText xml:space="preserve"> uma imagem </w:delText>
        </w:r>
        <w:r w:rsidRPr="00566B08" w:rsidDel="006F0D70">
          <w:rPr>
            <w:i/>
          </w:rPr>
          <w:delText>default</w:delText>
        </w:r>
        <w:r w:rsidDel="006F0D70">
          <w:delText xml:space="preserve"> é utilizada</w:delText>
        </w:r>
      </w:del>
      <w:r>
        <w:t xml:space="preserve">. A introdução duma nova </w:t>
      </w:r>
      <w:r w:rsidR="00371FE2">
        <w:t>empresa</w:t>
      </w:r>
      <w:r>
        <w:t xml:space="preserve"> pode ser verificada na </w:t>
      </w:r>
      <w:r>
        <w:fldChar w:fldCharType="begin"/>
      </w:r>
      <w:r>
        <w:instrText xml:space="preserve"> REF _Ref518517369 \h </w:instrText>
      </w:r>
      <w:r>
        <w:fldChar w:fldCharType="separate"/>
      </w:r>
      <w:ins w:id="2034" w:author="Diogo Aires" w:date="2018-07-14T22:53:00Z">
        <w:r w:rsidR="00B73B54">
          <w:t xml:space="preserve">Figura </w:t>
        </w:r>
        <w:r w:rsidR="00B73B54">
          <w:rPr>
            <w:noProof/>
          </w:rPr>
          <w:t>64</w:t>
        </w:r>
      </w:ins>
      <w:del w:id="2035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63</w:delText>
        </w:r>
      </w:del>
      <w:r>
        <w:fldChar w:fldCharType="end"/>
      </w:r>
      <w:r w:rsidR="00566B08">
        <w:t>.</w:t>
      </w:r>
    </w:p>
    <w:p w14:paraId="5DD57A40" w14:textId="34D926D5" w:rsidR="005B01F0" w:rsidRDefault="00C75BA8" w:rsidP="00E8633D">
      <w:pPr>
        <w:pStyle w:val="imagens"/>
      </w:pPr>
      <w:ins w:id="2036" w:author="Diogo Aires" w:date="2018-07-14T19:47:00Z">
        <w:r>
          <w:drawing>
            <wp:inline distT="0" distB="0" distL="0" distR="0" wp14:anchorId="72B667C6" wp14:editId="6428D2E3">
              <wp:extent cx="5398135" cy="1752600"/>
              <wp:effectExtent l="0" t="0" r="0" b="0"/>
              <wp:docPr id="89" name="Imagem 89" descr="C:\Users\Diogo\AppData\Local\Microsoft\Windows\INetCache\Content.Word\nova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98" descr="C:\Users\Diogo\AppData\Local\Microsoft\Windows\INetCache\Content.Word\nova.png"/>
                      <pic:cNvPicPr>
                        <a:picLocks noChangeAspect="1" noChangeArrowheads="1"/>
                      </pic:cNvPicPr>
                    </pic:nvPicPr>
                    <pic:blipFill>
                      <a:blip r:embed="rId10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398135" cy="1752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del w:id="2037" w:author="Diogo Aires" w:date="2018-07-14T19:35:00Z">
        <w:r w:rsidR="005B01F0" w:rsidDel="00531A7E">
          <w:drawing>
            <wp:inline distT="0" distB="0" distL="0" distR="0" wp14:anchorId="463AE0C4" wp14:editId="7A11D5AC">
              <wp:extent cx="5400000" cy="1504762"/>
              <wp:effectExtent l="0" t="0" r="0" b="635"/>
              <wp:docPr id="263" name="Imagem 263" descr="nova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m 173" descr="nova"/>
                      <pic:cNvPicPr>
                        <a:picLocks noChangeAspect="1" noChangeArrowheads="1"/>
                      </pic:cNvPicPr>
                    </pic:nvPicPr>
                    <pic:blipFill>
                      <a:blip r:embed="rId10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00000" cy="150476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61BFBF7E" w14:textId="4B677DFC" w:rsidR="005B01F0" w:rsidRDefault="005B01F0" w:rsidP="005B01F0">
      <w:pPr>
        <w:pStyle w:val="Legenda"/>
      </w:pPr>
      <w:bookmarkStart w:id="2038" w:name="_Ref518517369"/>
      <w:bookmarkStart w:id="2039" w:name="_Toc519372294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64</w:t>
      </w:r>
      <w:r w:rsidR="00FA37B9">
        <w:rPr>
          <w:noProof/>
        </w:rPr>
        <w:fldChar w:fldCharType="end"/>
      </w:r>
      <w:bookmarkEnd w:id="2038"/>
      <w:r>
        <w:t xml:space="preserve"> - Introduzir </w:t>
      </w:r>
      <w:r w:rsidR="00371FE2">
        <w:t>Empresa</w:t>
      </w:r>
      <w:bookmarkEnd w:id="2039"/>
    </w:p>
    <w:p w14:paraId="1422213D" w14:textId="77777777" w:rsidR="005B01F0" w:rsidRPr="00E8633D" w:rsidRDefault="005B01F0" w:rsidP="006F0D70">
      <w:pPr>
        <w:ind w:firstLine="0"/>
        <w:rPr>
          <w:b/>
        </w:rPr>
        <w:pPrChange w:id="2040" w:author="Diogo Aires" w:date="2018-07-14T22:40:00Z">
          <w:pPr/>
        </w:pPrChange>
      </w:pPr>
      <w:r w:rsidRPr="00E8633D">
        <w:rPr>
          <w:b/>
        </w:rPr>
        <w:t>Resultado Esperado</w:t>
      </w:r>
    </w:p>
    <w:p w14:paraId="7C61DA2D" w14:textId="7693238C" w:rsidR="005B01F0" w:rsidRDefault="005B01F0" w:rsidP="00520068">
      <w:r>
        <w:t xml:space="preserve">Com a introdução duma </w:t>
      </w:r>
      <w:r w:rsidR="00371FE2">
        <w:t>empresa</w:t>
      </w:r>
      <w:r w:rsidR="00566B08">
        <w:t>,</w:t>
      </w:r>
      <w:r>
        <w:t xml:space="preserve"> uma </w:t>
      </w:r>
      <w:r w:rsidR="00566B08">
        <w:t>instância</w:t>
      </w:r>
      <w:r>
        <w:t xml:space="preserve"> da entidade </w:t>
      </w:r>
      <w:r w:rsidRPr="00566B08">
        <w:rPr>
          <w:i/>
        </w:rPr>
        <w:t>Company</w:t>
      </w:r>
      <w:r>
        <w:t xml:space="preserve"> é criada, como também uma da entidade </w:t>
      </w:r>
      <w:r w:rsidRPr="00566B08">
        <w:rPr>
          <w:i/>
        </w:rPr>
        <w:t>Locality</w:t>
      </w:r>
      <w:r>
        <w:t xml:space="preserve">, que representa a localidade fornecida, no caso da introdução anterior as </w:t>
      </w:r>
      <w:r w:rsidR="00566B08">
        <w:t>instância</w:t>
      </w:r>
      <w:r>
        <w:t xml:space="preserve">s criadas são as verificadas na  </w:t>
      </w:r>
      <w:r>
        <w:fldChar w:fldCharType="begin"/>
      </w:r>
      <w:r>
        <w:instrText xml:space="preserve"> REF _Ref518517524 \h </w:instrText>
      </w:r>
      <w:r>
        <w:fldChar w:fldCharType="separate"/>
      </w:r>
      <w:ins w:id="2041" w:author="Diogo Aires" w:date="2018-07-14T22:53:00Z">
        <w:r w:rsidR="00B73B54">
          <w:t xml:space="preserve">Figura </w:t>
        </w:r>
        <w:r w:rsidR="00B73B54">
          <w:rPr>
            <w:noProof/>
          </w:rPr>
          <w:t>65</w:t>
        </w:r>
      </w:ins>
      <w:del w:id="2042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64</w:delText>
        </w:r>
      </w:del>
      <w:r>
        <w:fldChar w:fldCharType="end"/>
      </w:r>
      <w:r>
        <w:t xml:space="preserve">. </w:t>
      </w:r>
    </w:p>
    <w:p w14:paraId="50FBF951" w14:textId="4D85B596" w:rsidR="005B01F0" w:rsidRDefault="005B01F0" w:rsidP="00E8633D">
      <w:pPr>
        <w:pStyle w:val="imagens"/>
      </w:pPr>
      <w:r w:rsidRPr="00E8633D">
        <w:drawing>
          <wp:inline distT="0" distB="0" distL="0" distR="0" wp14:anchorId="5BCDA751" wp14:editId="6A4DBD49">
            <wp:extent cx="5400000" cy="565414"/>
            <wp:effectExtent l="0" t="0" r="0" b="6350"/>
            <wp:docPr id="262" name="Imagem 262" descr="data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5" descr="database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565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873C3" w14:textId="19469BF5" w:rsidR="005B01F0" w:rsidRDefault="005B01F0" w:rsidP="005B01F0">
      <w:pPr>
        <w:pStyle w:val="Legenda"/>
      </w:pPr>
      <w:bookmarkStart w:id="2043" w:name="_Ref518517524"/>
      <w:bookmarkStart w:id="2044" w:name="_Toc519372295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65</w:t>
      </w:r>
      <w:r w:rsidR="00FA37B9">
        <w:rPr>
          <w:noProof/>
        </w:rPr>
        <w:fldChar w:fldCharType="end"/>
      </w:r>
      <w:bookmarkEnd w:id="2043"/>
      <w:r>
        <w:t xml:space="preserve"> – Nova </w:t>
      </w:r>
      <w:r w:rsidR="00566B08">
        <w:t>instância</w:t>
      </w:r>
      <w:r>
        <w:t xml:space="preserve"> de </w:t>
      </w:r>
      <w:r w:rsidRPr="00566B08">
        <w:rPr>
          <w:i/>
        </w:rPr>
        <w:t>Company</w:t>
      </w:r>
      <w:bookmarkEnd w:id="2044"/>
    </w:p>
    <w:p w14:paraId="0C9DE9CB" w14:textId="1A0C7AF1" w:rsidR="005B01F0" w:rsidRDefault="005B01F0" w:rsidP="00520068">
      <w:r>
        <w:t xml:space="preserve">Pela </w:t>
      </w:r>
      <w:r>
        <w:fldChar w:fldCharType="begin"/>
      </w:r>
      <w:r>
        <w:instrText xml:space="preserve"> REF _Ref518517858 \h </w:instrText>
      </w:r>
      <w:r>
        <w:fldChar w:fldCharType="separate"/>
      </w:r>
      <w:ins w:id="2045" w:author="Diogo Aires" w:date="2018-07-14T22:53:00Z">
        <w:r w:rsidR="00B73B54">
          <w:t xml:space="preserve">Figura </w:t>
        </w:r>
        <w:r w:rsidR="00B73B54">
          <w:rPr>
            <w:noProof/>
          </w:rPr>
          <w:t>66</w:t>
        </w:r>
      </w:ins>
      <w:del w:id="2046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65</w:delText>
        </w:r>
      </w:del>
      <w:r>
        <w:fldChar w:fldCharType="end"/>
      </w:r>
      <w:r>
        <w:t xml:space="preserve">,  </w:t>
      </w:r>
      <w:r>
        <w:fldChar w:fldCharType="begin"/>
      </w:r>
      <w:r>
        <w:instrText xml:space="preserve"> REF _Ref518520252 \h </w:instrText>
      </w:r>
      <w:r>
        <w:fldChar w:fldCharType="separate"/>
      </w:r>
      <w:ins w:id="2047" w:author="Diogo Aires" w:date="2018-07-14T22:53:00Z">
        <w:r w:rsidR="00B73B54">
          <w:t xml:space="preserve">Figura </w:t>
        </w:r>
        <w:r w:rsidR="00B73B54">
          <w:rPr>
            <w:noProof/>
          </w:rPr>
          <w:t>67</w:t>
        </w:r>
      </w:ins>
      <w:del w:id="2048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66</w:delText>
        </w:r>
      </w:del>
      <w:r>
        <w:fldChar w:fldCharType="end"/>
      </w:r>
      <w:r>
        <w:t xml:space="preserve"> e </w:t>
      </w:r>
      <w:r>
        <w:fldChar w:fldCharType="begin"/>
      </w:r>
      <w:r>
        <w:instrText xml:space="preserve"> REF _Ref518520258 \h </w:instrText>
      </w:r>
      <w:r>
        <w:fldChar w:fldCharType="separate"/>
      </w:r>
      <w:ins w:id="2049" w:author="Diogo Aires" w:date="2018-07-14T22:53:00Z">
        <w:r w:rsidR="00B73B54">
          <w:t xml:space="preserve">Figura </w:t>
        </w:r>
        <w:r w:rsidR="00B73B54">
          <w:rPr>
            <w:noProof/>
          </w:rPr>
          <w:t>68</w:t>
        </w:r>
      </w:ins>
      <w:del w:id="2050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67</w:delText>
        </w:r>
      </w:del>
      <w:r>
        <w:fldChar w:fldCharType="end"/>
      </w:r>
      <w:r>
        <w:t xml:space="preserve"> é possível verificar a página completa da </w:t>
      </w:r>
      <w:r w:rsidR="00371FE2">
        <w:t>empresa</w:t>
      </w:r>
      <w:r>
        <w:t xml:space="preserve"> criada, que inclui a informação geral, os projetos onde é possível adicionar um novo projeto, indiretamente, e por </w:t>
      </w:r>
      <w:r w:rsidR="00566B08">
        <w:t>último</w:t>
      </w:r>
      <w:r>
        <w:t xml:space="preserve"> as localidades, onde é possível adicionar novas localidades, como também alterar já existentes, duma forma direta. </w:t>
      </w:r>
    </w:p>
    <w:p w14:paraId="211EBE3B" w14:textId="0C754AC7" w:rsidR="005B01F0" w:rsidRDefault="00531A7E" w:rsidP="00E63914">
      <w:pPr>
        <w:pStyle w:val="imagens"/>
        <w:pPrChange w:id="2051" w:author="Diogo Aires" w:date="2018-07-14T19:57:00Z">
          <w:pPr>
            <w:pStyle w:val="imagens"/>
          </w:pPr>
        </w:pPrChange>
      </w:pPr>
      <w:ins w:id="2052" w:author="Diogo Aires" w:date="2018-07-14T19:36:00Z">
        <w:r w:rsidRPr="00E63914">
          <w:rPr>
            <w:rPrChange w:id="2053" w:author="Diogo Aires" w:date="2018-07-14T19:57:00Z">
              <w:rPr/>
            </w:rPrChange>
          </w:rPr>
          <w:drawing>
            <wp:inline distT="0" distB="0" distL="0" distR="0" wp14:anchorId="06CDD29D" wp14:editId="4D0425BE">
              <wp:extent cx="5398708" cy="1514475"/>
              <wp:effectExtent l="0" t="0" r="0" b="0"/>
              <wp:docPr id="277" name="Imagem 277" descr="C:\Users\Diogo\AppData\Local\Microsoft\Windows\INetCache\Content.Word\company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8" descr="C:\Users\Diogo\AppData\Local\Microsoft\Windows\INetCache\Content.Word\company.png"/>
                      <pic:cNvPicPr>
                        <a:picLocks noChangeAspect="1" noChangeArrowheads="1"/>
                      </pic:cNvPicPr>
                    </pic:nvPicPr>
                    <pic:blipFill>
                      <a:blip r:embed="rId11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12663" cy="15183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del w:id="2054" w:author="Diogo Aires" w:date="2018-07-14T19:36:00Z">
        <w:r w:rsidR="005B01F0" w:rsidRPr="00E8633D" w:rsidDel="00531A7E">
          <w:drawing>
            <wp:inline distT="0" distB="0" distL="0" distR="0" wp14:anchorId="7B98A3FE" wp14:editId="7AA7445F">
              <wp:extent cx="5400000" cy="1069173"/>
              <wp:effectExtent l="0" t="0" r="0" b="0"/>
              <wp:docPr id="261" name="Imagem 261" descr="company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m 183" descr="company"/>
                      <pic:cNvPicPr>
                        <a:picLocks noChangeAspect="1" noChangeArrowheads="1"/>
                      </pic:cNvPicPr>
                    </pic:nvPicPr>
                    <pic:blipFill>
                      <a:blip r:embed="rId11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00000" cy="106917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33749ABA" w14:textId="1AFFFA92" w:rsidR="005B01F0" w:rsidRDefault="005B01F0" w:rsidP="005B01F0">
      <w:pPr>
        <w:pStyle w:val="Legenda"/>
      </w:pPr>
      <w:bookmarkStart w:id="2055" w:name="_Ref518517858"/>
      <w:bookmarkStart w:id="2056" w:name="_Toc519372296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66</w:t>
      </w:r>
      <w:r w:rsidR="00FA37B9">
        <w:rPr>
          <w:noProof/>
        </w:rPr>
        <w:fldChar w:fldCharType="end"/>
      </w:r>
      <w:bookmarkEnd w:id="2055"/>
      <w:r>
        <w:t xml:space="preserve"> - </w:t>
      </w:r>
      <w:r w:rsidR="00371FE2">
        <w:t>Empresa</w:t>
      </w:r>
      <w:r>
        <w:t xml:space="preserve"> introduzida, Informação geral</w:t>
      </w:r>
      <w:bookmarkEnd w:id="2056"/>
    </w:p>
    <w:p w14:paraId="1B609B61" w14:textId="3737F4F7" w:rsidR="005B01F0" w:rsidRDefault="00531A7E" w:rsidP="00E8633D">
      <w:pPr>
        <w:pStyle w:val="imagens"/>
      </w:pPr>
      <w:ins w:id="2057" w:author="Diogo Aires" w:date="2018-07-14T19:36:00Z">
        <w:r>
          <w:drawing>
            <wp:inline distT="0" distB="0" distL="0" distR="0" wp14:anchorId="4F173188" wp14:editId="21A45617">
              <wp:extent cx="5400040" cy="1128580"/>
              <wp:effectExtent l="0" t="0" r="0" b="0"/>
              <wp:docPr id="278" name="Imagem 278" descr="C:\Users\Diogo\AppData\Local\Microsoft\Windows\INetCache\Content.Word\company projects 2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0" descr="C:\Users\Diogo\AppData\Local\Microsoft\Windows\INetCache\Content.Word\company projects 2.png"/>
                      <pic:cNvPicPr>
                        <a:picLocks noChangeAspect="1" noChangeArrowheads="1"/>
                      </pic:cNvPicPr>
                    </pic:nvPicPr>
                    <pic:blipFill>
                      <a:blip r:embed="rId11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00040" cy="11285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del w:id="2058" w:author="Diogo Aires" w:date="2018-07-14T19:36:00Z">
        <w:r w:rsidR="005B01F0" w:rsidDel="00531A7E">
          <w:drawing>
            <wp:inline distT="0" distB="0" distL="0" distR="0" wp14:anchorId="29D831C0" wp14:editId="3E508D93">
              <wp:extent cx="5400000" cy="606015"/>
              <wp:effectExtent l="0" t="0" r="0" b="3810"/>
              <wp:docPr id="260" name="Imagem 260" descr="company projects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m 184" descr="company projects"/>
                      <pic:cNvPicPr>
                        <a:picLocks noChangeAspect="1" noChangeArrowheads="1"/>
                      </pic:cNvPicPr>
                    </pic:nvPicPr>
                    <pic:blipFill>
                      <a:blip r:embed="rId11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00000" cy="6060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6435887D" w14:textId="4221E9C9" w:rsidR="005B01F0" w:rsidRDefault="005B01F0" w:rsidP="005B01F0">
      <w:pPr>
        <w:pStyle w:val="Legenda"/>
      </w:pPr>
      <w:bookmarkStart w:id="2059" w:name="_Ref518520252"/>
      <w:bookmarkStart w:id="2060" w:name="_Toc519372297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67</w:t>
      </w:r>
      <w:r w:rsidR="00FA37B9">
        <w:rPr>
          <w:noProof/>
        </w:rPr>
        <w:fldChar w:fldCharType="end"/>
      </w:r>
      <w:bookmarkEnd w:id="2059"/>
      <w:r>
        <w:t xml:space="preserve"> - </w:t>
      </w:r>
      <w:r w:rsidR="00371FE2">
        <w:t>Empresa</w:t>
      </w:r>
      <w:r>
        <w:t xml:space="preserve"> Introduzida, Projectos</w:t>
      </w:r>
      <w:bookmarkEnd w:id="2060"/>
    </w:p>
    <w:p w14:paraId="74C222B6" w14:textId="4740EA9E" w:rsidR="005B01F0" w:rsidDel="00531A7E" w:rsidRDefault="005B01F0" w:rsidP="00E8633D">
      <w:pPr>
        <w:pStyle w:val="imagens"/>
        <w:rPr>
          <w:del w:id="2061" w:author="Diogo Aires" w:date="2018-07-14T19:36:00Z"/>
        </w:rPr>
      </w:pPr>
      <w:del w:id="2062" w:author="Diogo Aires" w:date="2018-07-14T19:36:00Z">
        <w:r w:rsidDel="00531A7E">
          <w:lastRenderedPageBreak/>
          <w:drawing>
            <wp:inline distT="0" distB="0" distL="0" distR="0" wp14:anchorId="65F94A92" wp14:editId="746E832F">
              <wp:extent cx="5400000" cy="1062155"/>
              <wp:effectExtent l="0" t="0" r="0" b="5080"/>
              <wp:docPr id="259" name="Imagem 259" descr="company locals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m 185" descr="company locals"/>
                      <pic:cNvPicPr>
                        <a:picLocks noChangeAspect="1" noChangeArrowheads="1"/>
                      </pic:cNvPicPr>
                    </pic:nvPicPr>
                    <pic:blipFill>
                      <a:blip r:embed="rId11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00000" cy="10621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2063" w:author="Diogo Aires" w:date="2018-07-14T19:36:00Z">
        <w:r w:rsidR="00531A7E">
          <w:drawing>
            <wp:inline distT="0" distB="0" distL="0" distR="0" wp14:anchorId="7D4BBB9A" wp14:editId="5DEFB115">
              <wp:extent cx="5398135" cy="1485900"/>
              <wp:effectExtent l="0" t="0" r="0" b="0"/>
              <wp:docPr id="279" name="Imagem 279" descr="C:\Users\Diogo\AppData\Local\Microsoft\Windows\INetCache\Content.Word\company locals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2" descr="C:\Users\Diogo\AppData\Local\Microsoft\Windows\INetCache\Content.Word\company locals.png"/>
                      <pic:cNvPicPr>
                        <a:picLocks noChangeAspect="1" noChangeArrowheads="1"/>
                      </pic:cNvPicPr>
                    </pic:nvPicPr>
                    <pic:blipFill>
                      <a:blip r:embed="rId11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06927" cy="14883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56BA9142" w14:textId="57D527E9" w:rsidR="005B01F0" w:rsidRDefault="005B01F0" w:rsidP="00531A7E">
      <w:pPr>
        <w:pStyle w:val="imagens"/>
      </w:pPr>
      <w:bookmarkStart w:id="2064" w:name="_Ref518520258"/>
      <w:bookmarkStart w:id="2065" w:name="_Toc519372298"/>
      <w:r>
        <w:t xml:space="preserve">Figura </w:t>
      </w:r>
      <w:r w:rsidR="00FA37B9">
        <w:fldChar w:fldCharType="begin"/>
      </w:r>
      <w:r w:rsidR="00FA37B9">
        <w:instrText xml:space="preserve"> SEQ Figura \* ARABIC </w:instrText>
      </w:r>
      <w:r w:rsidR="00FA37B9">
        <w:fldChar w:fldCharType="separate"/>
      </w:r>
      <w:r w:rsidR="00B73B54">
        <w:t>68</w:t>
      </w:r>
      <w:r w:rsidR="00FA37B9">
        <w:fldChar w:fldCharType="end"/>
      </w:r>
      <w:bookmarkEnd w:id="2064"/>
      <w:r>
        <w:t xml:space="preserve"> - </w:t>
      </w:r>
      <w:r w:rsidR="00371FE2">
        <w:t>Empresa</w:t>
      </w:r>
      <w:r>
        <w:t xml:space="preserve"> Introduzida, Localidades</w:t>
      </w:r>
      <w:bookmarkEnd w:id="2065"/>
    </w:p>
    <w:p w14:paraId="341AE2E0" w14:textId="5817F52B" w:rsidR="00F21BF0" w:rsidRPr="00E8633D" w:rsidRDefault="00F21BF0" w:rsidP="00FC15B3">
      <w:pPr>
        <w:pStyle w:val="Cabealho2"/>
        <w:numPr>
          <w:ilvl w:val="1"/>
          <w:numId w:val="40"/>
        </w:numPr>
      </w:pPr>
      <w:bookmarkStart w:id="2066" w:name="_Toc519372222"/>
      <w:r>
        <w:t>Introduzir Projeto – Colaborador</w:t>
      </w:r>
      <w:bookmarkEnd w:id="2066"/>
    </w:p>
    <w:p w14:paraId="58A392F9" w14:textId="1BBA26FC" w:rsidR="005B01F0" w:rsidRDefault="005B01F0" w:rsidP="005B01F0">
      <w:pPr>
        <w:ind w:firstLine="0"/>
      </w:pPr>
      <w:r>
        <w:t xml:space="preserve">No subcapítulo anterior </w:t>
      </w:r>
      <w:r w:rsidR="00566B08">
        <w:t>foi</w:t>
      </w:r>
      <w:r>
        <w:t xml:space="preserve"> referido o facto que as </w:t>
      </w:r>
      <w:r w:rsidR="00566B08">
        <w:t>instância</w:t>
      </w:r>
      <w:r>
        <w:t xml:space="preserve">s da entidade </w:t>
      </w:r>
      <w:r w:rsidRPr="00371FE2">
        <w:rPr>
          <w:i/>
        </w:rPr>
        <w:t>Company</w:t>
      </w:r>
      <w:r>
        <w:t xml:space="preserve"> representam </w:t>
      </w:r>
      <w:r w:rsidR="00371FE2">
        <w:t>empresa</w:t>
      </w:r>
      <w:r>
        <w:t xml:space="preserve">s </w:t>
      </w:r>
      <w:r w:rsidR="002E0B52">
        <w:t>parceiras</w:t>
      </w:r>
      <w:r>
        <w:t>, parti</w:t>
      </w:r>
      <w:r w:rsidR="00371FE2">
        <w:t>cipando em projetos com a IView.</w:t>
      </w:r>
      <w:r>
        <w:t xml:space="preserve"> </w:t>
      </w:r>
      <w:r w:rsidR="00371FE2">
        <w:t>T</w:t>
      </w:r>
      <w:r>
        <w:t>ais projetos podem ser adicionados pelo colaborador como agora vai ser verificado. Estes mesmos projetos podem depois ter um ou mais ofertas associadas.</w:t>
      </w:r>
    </w:p>
    <w:p w14:paraId="164A483B" w14:textId="77777777" w:rsidR="005B01F0" w:rsidRPr="00E8633D" w:rsidRDefault="005B01F0" w:rsidP="007D2AF8">
      <w:pPr>
        <w:ind w:firstLine="0"/>
        <w:rPr>
          <w:b/>
        </w:rPr>
        <w:pPrChange w:id="2067" w:author="Diogo Aires" w:date="2018-07-14T22:41:00Z">
          <w:pPr/>
        </w:pPrChange>
      </w:pPr>
      <w:r w:rsidRPr="00E8633D">
        <w:rPr>
          <w:b/>
        </w:rPr>
        <w:t>Ação</w:t>
      </w:r>
    </w:p>
    <w:p w14:paraId="3AC1B6E2" w14:textId="1C2E4E41" w:rsidR="005B01F0" w:rsidRDefault="005B01F0" w:rsidP="00520068">
      <w:r>
        <w:t xml:space="preserve">Para adicionar um projeto um colaborador deve fornecer não só a informação geral do projeto, pela </w:t>
      </w:r>
      <w:r w:rsidRPr="00371FE2">
        <w:rPr>
          <w:i/>
        </w:rPr>
        <w:t>tab</w:t>
      </w:r>
      <w:r>
        <w:t xml:space="preserve"> representada na </w:t>
      </w:r>
      <w:r>
        <w:fldChar w:fldCharType="begin"/>
      </w:r>
      <w:r>
        <w:instrText xml:space="preserve"> REF _Ref518522041 \h </w:instrText>
      </w:r>
      <w:r>
        <w:fldChar w:fldCharType="separate"/>
      </w:r>
      <w:ins w:id="2068" w:author="Diogo Aires" w:date="2018-07-14T22:53:00Z">
        <w:r w:rsidR="00B73B54">
          <w:t xml:space="preserve">Figura </w:t>
        </w:r>
        <w:r w:rsidR="00B73B54">
          <w:rPr>
            <w:noProof/>
          </w:rPr>
          <w:t>69</w:t>
        </w:r>
      </w:ins>
      <w:del w:id="2069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68</w:delText>
        </w:r>
      </w:del>
      <w:r>
        <w:fldChar w:fldCharType="end"/>
      </w:r>
      <w:r>
        <w:t xml:space="preserve">, como também um ou mais responsáveis, </w:t>
      </w:r>
      <w:r>
        <w:fldChar w:fldCharType="begin"/>
      </w:r>
      <w:r>
        <w:instrText xml:space="preserve"> REF _Ref518522046 \h </w:instrText>
      </w:r>
      <w:r>
        <w:fldChar w:fldCharType="separate"/>
      </w:r>
      <w:ins w:id="2070" w:author="Diogo Aires" w:date="2018-07-14T22:53:00Z">
        <w:r w:rsidR="00B73B54">
          <w:t xml:space="preserve">Figura </w:t>
        </w:r>
        <w:r w:rsidR="00B73B54">
          <w:rPr>
            <w:noProof/>
          </w:rPr>
          <w:t>70</w:t>
        </w:r>
      </w:ins>
      <w:del w:id="2071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69</w:delText>
        </w:r>
      </w:del>
      <w:r>
        <w:fldChar w:fldCharType="end"/>
      </w:r>
      <w:r>
        <w:t xml:space="preserve">. A cada responsável pode ser associado uma </w:t>
      </w:r>
      <w:r w:rsidR="00371FE2">
        <w:t>empresa</w:t>
      </w:r>
      <w:r>
        <w:t xml:space="preserve">, utilizando o </w:t>
      </w:r>
      <w:r>
        <w:rPr>
          <w:i/>
        </w:rPr>
        <w:t>Pop-up</w:t>
      </w:r>
      <w:r>
        <w:t xml:space="preserve"> demonstrado na </w:t>
      </w:r>
      <w:r>
        <w:fldChar w:fldCharType="begin"/>
      </w:r>
      <w:r>
        <w:instrText xml:space="preserve"> REF _Ref518522074 \h </w:instrText>
      </w:r>
      <w:r>
        <w:fldChar w:fldCharType="separate"/>
      </w:r>
      <w:ins w:id="2072" w:author="Diogo Aires" w:date="2018-07-14T22:53:00Z">
        <w:r w:rsidR="00B73B54">
          <w:t xml:space="preserve">Figura </w:t>
        </w:r>
        <w:r w:rsidR="00B73B54">
          <w:rPr>
            <w:noProof/>
          </w:rPr>
          <w:t>71</w:t>
        </w:r>
      </w:ins>
      <w:del w:id="2073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70</w:delText>
        </w:r>
      </w:del>
      <w:r>
        <w:fldChar w:fldCharType="end"/>
      </w:r>
      <w:r>
        <w:t xml:space="preserve">. </w:t>
      </w:r>
    </w:p>
    <w:p w14:paraId="3491BF77" w14:textId="5C81FEDB" w:rsidR="005B01F0" w:rsidRDefault="005B01F0" w:rsidP="00E8633D">
      <w:pPr>
        <w:pStyle w:val="imagens"/>
      </w:pPr>
      <w:del w:id="2074" w:author="Diogo Aires" w:date="2018-07-14T19:37:00Z">
        <w:r w:rsidDel="00531A7E">
          <w:drawing>
            <wp:inline distT="0" distB="0" distL="0" distR="0" wp14:anchorId="27AEA93E" wp14:editId="27647673">
              <wp:extent cx="5400000" cy="1354887"/>
              <wp:effectExtent l="0" t="0" r="0" b="0"/>
              <wp:docPr id="258" name="Imagem 258" descr="add general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m 186" descr="add general"/>
                      <pic:cNvPicPr>
                        <a:picLocks noChangeAspect="1" noChangeArrowheads="1"/>
                      </pic:cNvPicPr>
                    </pic:nvPicPr>
                    <pic:blipFill>
                      <a:blip r:embed="rId11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00000" cy="135488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2075" w:author="Diogo Aires" w:date="2018-07-14T19:37:00Z">
        <w:r w:rsidR="00531A7E">
          <w:drawing>
            <wp:inline distT="0" distB="0" distL="0" distR="0" wp14:anchorId="6556DDFB" wp14:editId="293406DE">
              <wp:extent cx="5398770" cy="1552575"/>
              <wp:effectExtent l="0" t="0" r="0" b="9525"/>
              <wp:docPr id="280" name="Imagem 280" descr="C:\Users\Diogo\AppData\Local\Microsoft\Windows\INetCache\Content.Word\add general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4" descr="C:\Users\Diogo\AppData\Local\Microsoft\Windows\INetCache\Content.Word\add general.png"/>
                      <pic:cNvPicPr>
                        <a:picLocks noChangeAspect="1" noChangeArrowheads="1"/>
                      </pic:cNvPicPr>
                    </pic:nvPicPr>
                    <pic:blipFill>
                      <a:blip r:embed="rId11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04935" cy="1554348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566AF705" w14:textId="2C80E1D1" w:rsidR="005B01F0" w:rsidRDefault="005B01F0" w:rsidP="005B01F0">
      <w:pPr>
        <w:pStyle w:val="Legenda"/>
      </w:pPr>
      <w:bookmarkStart w:id="2076" w:name="_Ref518522041"/>
      <w:bookmarkStart w:id="2077" w:name="_Toc519372299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69</w:t>
      </w:r>
      <w:r w:rsidR="00FA37B9">
        <w:rPr>
          <w:noProof/>
        </w:rPr>
        <w:fldChar w:fldCharType="end"/>
      </w:r>
      <w:bookmarkEnd w:id="2076"/>
      <w:r>
        <w:t xml:space="preserve"> - Introduzir Projeto, informação geral</w:t>
      </w:r>
      <w:bookmarkEnd w:id="2077"/>
    </w:p>
    <w:p w14:paraId="60935CE5" w14:textId="3B32E72B" w:rsidR="005B01F0" w:rsidRDefault="005B01F0" w:rsidP="00E8633D">
      <w:pPr>
        <w:pStyle w:val="imagens"/>
      </w:pPr>
      <w:del w:id="2078" w:author="Diogo Aires" w:date="2018-07-14T19:38:00Z">
        <w:r w:rsidDel="00531A7E">
          <w:drawing>
            <wp:inline distT="0" distB="0" distL="0" distR="0" wp14:anchorId="729F8012" wp14:editId="341AA831">
              <wp:extent cx="5400000" cy="1639125"/>
              <wp:effectExtent l="0" t="0" r="0" b="0"/>
              <wp:docPr id="257" name="Imagem 257" descr="responsaveis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m 16" descr="responsaveis"/>
                      <pic:cNvPicPr>
                        <a:picLocks noChangeAspect="1" noChangeArrowheads="1"/>
                      </pic:cNvPicPr>
                    </pic:nvPicPr>
                    <pic:blipFill>
                      <a:blip r:embed="rId11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00000" cy="16391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2079" w:author="Diogo Aires" w:date="2018-07-14T19:38:00Z">
        <w:r w:rsidR="00531A7E">
          <w:drawing>
            <wp:inline distT="0" distB="0" distL="0" distR="0" wp14:anchorId="6A3558AA" wp14:editId="4E66B45C">
              <wp:extent cx="5398770" cy="2028825"/>
              <wp:effectExtent l="0" t="0" r="0" b="9525"/>
              <wp:docPr id="282" name="Imagem 282" descr="C:\Users\Diogo\AppData\Local\Microsoft\Windows\INetCache\Content.Word\responsaveis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1" descr="C:\Users\Diogo\AppData\Local\Microsoft\Windows\INetCache\Content.Word\responsaveis.png"/>
                      <pic:cNvPicPr>
                        <a:picLocks noChangeAspect="1" noChangeArrowheads="1"/>
                      </pic:cNvPicPr>
                    </pic:nvPicPr>
                    <pic:blipFill>
                      <a:blip r:embed="rId12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03195" cy="2030488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105FB47B" w14:textId="21FFEBFE" w:rsidR="005B01F0" w:rsidRDefault="005B01F0" w:rsidP="005B01F0">
      <w:pPr>
        <w:pStyle w:val="Legenda"/>
      </w:pPr>
      <w:bookmarkStart w:id="2080" w:name="_Ref518522046"/>
      <w:bookmarkStart w:id="2081" w:name="_Toc519372300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70</w:t>
      </w:r>
      <w:r w:rsidR="00FA37B9">
        <w:rPr>
          <w:noProof/>
        </w:rPr>
        <w:fldChar w:fldCharType="end"/>
      </w:r>
      <w:bookmarkEnd w:id="2080"/>
      <w:r>
        <w:t xml:space="preserve"> - Introduzir Projeto, </w:t>
      </w:r>
      <w:r w:rsidR="00371FE2">
        <w:t>responsáveis</w:t>
      </w:r>
      <w:bookmarkEnd w:id="2081"/>
    </w:p>
    <w:p w14:paraId="429B8CC1" w14:textId="0C6481C7" w:rsidR="005B01F0" w:rsidRDefault="005B01F0" w:rsidP="00E8633D">
      <w:pPr>
        <w:pStyle w:val="imagens"/>
      </w:pPr>
      <w:del w:id="2082" w:author="Diogo Aires" w:date="2018-07-14T19:38:00Z">
        <w:r w:rsidRPr="00E8633D" w:rsidDel="00531A7E">
          <w:lastRenderedPageBreak/>
          <w:drawing>
            <wp:inline distT="0" distB="0" distL="0" distR="0" wp14:anchorId="6C01167E" wp14:editId="799FF4C5">
              <wp:extent cx="5400040" cy="2432685"/>
              <wp:effectExtent l="0" t="0" r="0" b="5715"/>
              <wp:docPr id="256" name="Imagem 256" descr="chosse comp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m 188" descr="chosse comp"/>
                      <pic:cNvPicPr>
                        <a:picLocks noChangeAspect="1" noChangeArrowheads="1"/>
                      </pic:cNvPicPr>
                    </pic:nvPicPr>
                    <pic:blipFill>
                      <a:blip r:embed="rId12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00040" cy="24326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2083" w:author="Diogo Aires" w:date="2018-07-14T19:38:00Z">
        <w:r w:rsidR="00531A7E">
          <w:drawing>
            <wp:inline distT="0" distB="0" distL="0" distR="0" wp14:anchorId="33137893" wp14:editId="6813473B">
              <wp:extent cx="5399405" cy="1981200"/>
              <wp:effectExtent l="0" t="0" r="0" b="0"/>
              <wp:docPr id="283" name="Imagem 283" descr="C:\Users\Diogo\AppData\Local\Microsoft\Windows\INetCache\Content.Word\chosse comp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3" descr="C:\Users\Diogo\AppData\Local\Microsoft\Windows\INetCache\Content.Word\chosse comp.png"/>
                      <pic:cNvPicPr>
                        <a:picLocks noChangeAspect="1" noChangeArrowheads="1"/>
                      </pic:cNvPicPr>
                    </pic:nvPicPr>
                    <pic:blipFill>
                      <a:blip r:embed="rId12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00073" cy="1981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6473992F" w14:textId="0F13BFC2" w:rsidR="005B01F0" w:rsidRDefault="005B01F0" w:rsidP="005B01F0">
      <w:pPr>
        <w:pStyle w:val="Legenda"/>
      </w:pPr>
      <w:bookmarkStart w:id="2084" w:name="_Ref518522074"/>
      <w:bookmarkStart w:id="2085" w:name="_Toc519372301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71</w:t>
      </w:r>
      <w:r w:rsidR="00FA37B9">
        <w:rPr>
          <w:noProof/>
        </w:rPr>
        <w:fldChar w:fldCharType="end"/>
      </w:r>
      <w:bookmarkEnd w:id="2084"/>
      <w:r>
        <w:t xml:space="preserve"> - Adicionar </w:t>
      </w:r>
      <w:r w:rsidR="00371FE2">
        <w:t>Projeto</w:t>
      </w:r>
      <w:r>
        <w:t xml:space="preserve">, escolher </w:t>
      </w:r>
      <w:r w:rsidR="00371FE2">
        <w:t>empresa</w:t>
      </w:r>
      <w:r>
        <w:t xml:space="preserve"> de </w:t>
      </w:r>
      <w:r w:rsidR="00371FE2">
        <w:t>responsável</w:t>
      </w:r>
      <w:bookmarkEnd w:id="2085"/>
    </w:p>
    <w:p w14:paraId="41C88E72" w14:textId="77777777" w:rsidR="005B01F0" w:rsidRPr="00E8633D" w:rsidRDefault="005B01F0" w:rsidP="007D2AF8">
      <w:pPr>
        <w:ind w:firstLine="0"/>
        <w:rPr>
          <w:b/>
        </w:rPr>
        <w:pPrChange w:id="2086" w:author="Diogo Aires" w:date="2018-07-14T22:42:00Z">
          <w:pPr/>
        </w:pPrChange>
      </w:pPr>
      <w:r w:rsidRPr="00E8633D">
        <w:rPr>
          <w:b/>
        </w:rPr>
        <w:t>Resultado Esperado</w:t>
      </w:r>
    </w:p>
    <w:p w14:paraId="460D743F" w14:textId="2D8D45B7" w:rsidR="005B01F0" w:rsidRDefault="005B01F0" w:rsidP="00520068">
      <w:r>
        <w:t>A introdução de um projeto le</w:t>
      </w:r>
      <w:r w:rsidR="00371FE2">
        <w:t>va à</w:t>
      </w:r>
      <w:r>
        <w:t xml:space="preserve"> criação de </w:t>
      </w:r>
      <w:r w:rsidR="00566B08">
        <w:t>instância</w:t>
      </w:r>
      <w:r>
        <w:t xml:space="preserve">s da entidade </w:t>
      </w:r>
      <w:r w:rsidRPr="00371FE2">
        <w:rPr>
          <w:i/>
        </w:rPr>
        <w:t>Project</w:t>
      </w:r>
      <w:r>
        <w:t xml:space="preserve">, duas </w:t>
      </w:r>
      <w:r w:rsidR="00566B08">
        <w:t>instância</w:t>
      </w:r>
      <w:r>
        <w:t xml:space="preserve">s de </w:t>
      </w:r>
      <w:r w:rsidRPr="00371FE2">
        <w:rPr>
          <w:i/>
        </w:rPr>
        <w:t>ProjectCompany</w:t>
      </w:r>
      <w:r>
        <w:t xml:space="preserve">, </w:t>
      </w:r>
      <w:r>
        <w:fldChar w:fldCharType="begin"/>
      </w:r>
      <w:r>
        <w:instrText xml:space="preserve"> REF _Ref518600969 \h </w:instrText>
      </w:r>
      <w:r>
        <w:fldChar w:fldCharType="separate"/>
      </w:r>
      <w:ins w:id="2087" w:author="Diogo Aires" w:date="2018-07-14T22:53:00Z">
        <w:r w:rsidR="00B73B54">
          <w:t xml:space="preserve">Figura </w:t>
        </w:r>
        <w:r w:rsidR="00B73B54">
          <w:rPr>
            <w:noProof/>
          </w:rPr>
          <w:t>73</w:t>
        </w:r>
      </w:ins>
      <w:del w:id="2088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72</w:delText>
        </w:r>
      </w:del>
      <w:r>
        <w:fldChar w:fldCharType="end"/>
      </w:r>
      <w:r>
        <w:t xml:space="preserve">, uma para cada </w:t>
      </w:r>
      <w:r w:rsidR="00371FE2">
        <w:t>empresa</w:t>
      </w:r>
      <w:r w:rsidR="0044320C">
        <w:t xml:space="preserve"> participante</w:t>
      </w:r>
      <w:r>
        <w:t xml:space="preserve"> </w:t>
      </w:r>
      <w:r w:rsidR="0044320C">
        <w:t>(</w:t>
      </w:r>
      <w:r>
        <w:t>incluindo PS IT</w:t>
      </w:r>
      <w:r w:rsidR="0044320C">
        <w:t>)</w:t>
      </w:r>
      <w:r>
        <w:t xml:space="preserve"> e três </w:t>
      </w:r>
      <w:r w:rsidR="00566B08">
        <w:t>instância</w:t>
      </w:r>
      <w:r>
        <w:t xml:space="preserve">s da entidade </w:t>
      </w:r>
      <w:r w:rsidRPr="00371FE2">
        <w:rPr>
          <w:i/>
        </w:rPr>
        <w:t>ProjectResponsable</w:t>
      </w:r>
      <w:r>
        <w:t xml:space="preserve">, uma para cada responsável incluído na adição anterior, figura </w:t>
      </w:r>
      <w:r>
        <w:fldChar w:fldCharType="begin"/>
      </w:r>
      <w:r>
        <w:instrText xml:space="preserve"> REF _Ref518600977 \h </w:instrText>
      </w:r>
      <w:r>
        <w:fldChar w:fldCharType="separate"/>
      </w:r>
      <w:ins w:id="2089" w:author="Diogo Aires" w:date="2018-07-14T22:53:00Z">
        <w:r w:rsidR="00B73B54">
          <w:t xml:space="preserve">Figura </w:t>
        </w:r>
        <w:r w:rsidR="00B73B54">
          <w:rPr>
            <w:noProof/>
          </w:rPr>
          <w:t>74</w:t>
        </w:r>
      </w:ins>
      <w:del w:id="2090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73</w:delText>
        </w:r>
      </w:del>
      <w:r>
        <w:fldChar w:fldCharType="end"/>
      </w:r>
      <w:r w:rsidR="0044320C">
        <w:t>. A</w:t>
      </w:r>
      <w:r>
        <w:t>pesar de ser</w:t>
      </w:r>
      <w:r w:rsidR="0044320C">
        <w:t>em</w:t>
      </w:r>
      <w:r>
        <w:t xml:space="preserve"> atribuído três responsáveis</w:t>
      </w:r>
      <w:r w:rsidR="0044320C">
        <w:t>,</w:t>
      </w:r>
      <w:r>
        <w:t xml:space="preserve"> só são </w:t>
      </w:r>
      <w:r w:rsidR="00A713E5">
        <w:t>associadas</w:t>
      </w:r>
      <w:r>
        <w:t xml:space="preserve"> duas </w:t>
      </w:r>
      <w:r w:rsidR="00371FE2">
        <w:t>empresa</w:t>
      </w:r>
      <w:r>
        <w:t xml:space="preserve">s ao projeto, sendo </w:t>
      </w:r>
      <w:r w:rsidR="0044320C">
        <w:t xml:space="preserve">que </w:t>
      </w:r>
      <w:r>
        <w:t xml:space="preserve">Ricardo Rollos e Felicia Gato partilham o mesmo </w:t>
      </w:r>
      <w:r w:rsidRPr="0044320C">
        <w:rPr>
          <w:i/>
        </w:rPr>
        <w:t>ProjectCompany</w:t>
      </w:r>
      <w:r>
        <w:t>.</w:t>
      </w:r>
    </w:p>
    <w:p w14:paraId="0D315DA5" w14:textId="17B71CF7" w:rsidR="005B01F0" w:rsidRDefault="0044320C" w:rsidP="005B01F0">
      <w:pPr>
        <w:rPr>
          <w:b/>
        </w:rPr>
      </w:pPr>
      <w:r>
        <w:t xml:space="preserve">Tendo em conta que um </w:t>
      </w:r>
      <w:r w:rsidR="005B01F0">
        <w:t xml:space="preserve">dos responsáveis é da </w:t>
      </w:r>
      <w:r w:rsidR="00371FE2">
        <w:t>empresa</w:t>
      </w:r>
      <w:r w:rsidR="005B01F0">
        <w:t xml:space="preserve"> </w:t>
      </w:r>
      <w:r w:rsidR="005B01F0" w:rsidRPr="0044320C">
        <w:rPr>
          <w:i/>
        </w:rPr>
        <w:t>Company</w:t>
      </w:r>
      <w:r w:rsidR="005B01F0">
        <w:t xml:space="preserve">, a página da mesma já inclui o projeto criado, como se pode verificar na página representada na </w:t>
      </w:r>
      <w:r w:rsidR="005B01F0">
        <w:fldChar w:fldCharType="begin"/>
      </w:r>
      <w:r w:rsidR="005B01F0">
        <w:instrText xml:space="preserve"> REF _Ref518601034 \h </w:instrText>
      </w:r>
      <w:r w:rsidR="005B01F0">
        <w:fldChar w:fldCharType="separate"/>
      </w:r>
      <w:ins w:id="2091" w:author="Diogo Aires" w:date="2018-07-14T22:53:00Z">
        <w:r w:rsidR="00B73B54">
          <w:t xml:space="preserve">Figura </w:t>
        </w:r>
        <w:r w:rsidR="00B73B54">
          <w:rPr>
            <w:noProof/>
          </w:rPr>
          <w:t>75</w:t>
        </w:r>
      </w:ins>
      <w:del w:id="2092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74</w:delText>
        </w:r>
      </w:del>
      <w:r w:rsidR="005B01F0">
        <w:fldChar w:fldCharType="end"/>
      </w:r>
      <w:r w:rsidR="005B01F0">
        <w:t>.</w:t>
      </w:r>
    </w:p>
    <w:p w14:paraId="39E244BB" w14:textId="75BC3EC1" w:rsidR="005B01F0" w:rsidRDefault="005B01F0" w:rsidP="005B01F0">
      <w:pPr>
        <w:pStyle w:val="imagens"/>
      </w:pPr>
      <w:r>
        <w:drawing>
          <wp:inline distT="0" distB="0" distL="0" distR="0" wp14:anchorId="00C8C59B" wp14:editId="79C78167">
            <wp:extent cx="2898775" cy="707390"/>
            <wp:effectExtent l="0" t="0" r="0" b="0"/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775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37FD8" w14:textId="08E8EF45" w:rsidR="005B01F0" w:rsidRDefault="005B01F0" w:rsidP="005B01F0">
      <w:pPr>
        <w:pStyle w:val="Legenda"/>
      </w:pPr>
      <w:bookmarkStart w:id="2093" w:name="_Ref518600855"/>
      <w:bookmarkStart w:id="2094" w:name="_Toc519372302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72</w:t>
      </w:r>
      <w:r w:rsidR="00FA37B9">
        <w:rPr>
          <w:noProof/>
        </w:rPr>
        <w:fldChar w:fldCharType="end"/>
      </w:r>
      <w:bookmarkEnd w:id="2093"/>
      <w:r>
        <w:t xml:space="preserve"> – Nova </w:t>
      </w:r>
      <w:r w:rsidR="00566B08">
        <w:t>Instância</w:t>
      </w:r>
      <w:r>
        <w:t xml:space="preserve"> de Project</w:t>
      </w:r>
      <w:bookmarkEnd w:id="2094"/>
    </w:p>
    <w:p w14:paraId="41FC4701" w14:textId="5F36F9A4" w:rsidR="005B01F0" w:rsidRDefault="005B01F0" w:rsidP="005B01F0">
      <w:pPr>
        <w:pStyle w:val="imagens"/>
      </w:pPr>
      <w:r>
        <w:drawing>
          <wp:inline distT="0" distB="0" distL="0" distR="0" wp14:anchorId="31517917" wp14:editId="57D34626">
            <wp:extent cx="2277110" cy="948690"/>
            <wp:effectExtent l="0" t="0" r="8890" b="3810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711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CBA6C" w14:textId="15C82F59" w:rsidR="005B01F0" w:rsidRDefault="005B01F0" w:rsidP="005B01F0">
      <w:pPr>
        <w:pStyle w:val="Legenda"/>
      </w:pPr>
      <w:bookmarkStart w:id="2095" w:name="_Ref518600969"/>
      <w:bookmarkStart w:id="2096" w:name="_Toc519372303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73</w:t>
      </w:r>
      <w:r w:rsidR="00FA37B9">
        <w:rPr>
          <w:noProof/>
        </w:rPr>
        <w:fldChar w:fldCharType="end"/>
      </w:r>
      <w:bookmarkEnd w:id="2095"/>
      <w:r>
        <w:t xml:space="preserve"> – Novas </w:t>
      </w:r>
      <w:r w:rsidR="00566B08">
        <w:t>Instância</w:t>
      </w:r>
      <w:r>
        <w:t>s de ProjectCompany</w:t>
      </w:r>
      <w:bookmarkEnd w:id="2096"/>
    </w:p>
    <w:p w14:paraId="62C87888" w14:textId="34CE6F88" w:rsidR="005B01F0" w:rsidRDefault="005B01F0" w:rsidP="005B01F0">
      <w:pPr>
        <w:pStyle w:val="imagens"/>
      </w:pPr>
      <w:r>
        <w:drawing>
          <wp:inline distT="0" distB="0" distL="0" distR="0" wp14:anchorId="1D9F4086" wp14:editId="2E34A5EE">
            <wp:extent cx="5020310" cy="1173480"/>
            <wp:effectExtent l="0" t="0" r="8890" b="7620"/>
            <wp:docPr id="253" name="Imagem 253" descr="projectoresponsi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6" descr="projectoresponsible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3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4D532" w14:textId="6DA4C1B4" w:rsidR="005B01F0" w:rsidRDefault="005B01F0" w:rsidP="005B01F0">
      <w:pPr>
        <w:pStyle w:val="Legenda"/>
      </w:pPr>
      <w:bookmarkStart w:id="2097" w:name="_Ref518600977"/>
      <w:bookmarkStart w:id="2098" w:name="_Toc519372304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74</w:t>
      </w:r>
      <w:r w:rsidR="00FA37B9">
        <w:rPr>
          <w:noProof/>
        </w:rPr>
        <w:fldChar w:fldCharType="end"/>
      </w:r>
      <w:bookmarkEnd w:id="2097"/>
      <w:r>
        <w:t xml:space="preserve"> – Novas </w:t>
      </w:r>
      <w:r w:rsidR="00566B08">
        <w:t>Instância</w:t>
      </w:r>
      <w:r>
        <w:t>s de ProjectResponsible</w:t>
      </w:r>
      <w:bookmarkEnd w:id="2098"/>
    </w:p>
    <w:p w14:paraId="7D33A631" w14:textId="58FB3964" w:rsidR="005B01F0" w:rsidRDefault="005B01F0" w:rsidP="005B01F0">
      <w:pPr>
        <w:pStyle w:val="ScreenShoot"/>
        <w:ind w:left="0"/>
        <w:jc w:val="both"/>
      </w:pPr>
      <w:del w:id="2099" w:author="Diogo Aires" w:date="2018-07-14T19:38:00Z">
        <w:r w:rsidDel="00531A7E">
          <w:lastRenderedPageBreak/>
          <w:drawing>
            <wp:inline distT="0" distB="0" distL="0" distR="0" wp14:anchorId="017B1981" wp14:editId="2C11E682">
              <wp:extent cx="5400040" cy="1742440"/>
              <wp:effectExtent l="0" t="0" r="0" b="0"/>
              <wp:docPr id="252" name="Imagem 252" descr="company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m 194" descr="company"/>
                      <pic:cNvPicPr>
                        <a:picLocks noChangeAspect="1" noChangeArrowheads="1"/>
                      </pic:cNvPicPr>
                    </pic:nvPicPr>
                    <pic:blipFill>
                      <a:blip r:embed="rId12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00040" cy="17424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2100" w:author="Diogo Aires" w:date="2018-07-14T19:38:00Z">
        <w:r w:rsidR="00531A7E">
          <w:drawing>
            <wp:inline distT="0" distB="0" distL="0" distR="0" wp14:anchorId="628B355F" wp14:editId="23CAFDAC">
              <wp:extent cx="5400040" cy="2773182"/>
              <wp:effectExtent l="0" t="0" r="0" b="8255"/>
              <wp:docPr id="284" name="Imagem 284" descr="C:\Users\Diogo\AppData\Local\Microsoft\Windows\INetCache\Content.Word\company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5" descr="C:\Users\Diogo\AppData\Local\Microsoft\Windows\INetCache\Content.Word\company.png"/>
                      <pic:cNvPicPr>
                        <a:picLocks noChangeAspect="1" noChangeArrowheads="1"/>
                      </pic:cNvPicPr>
                    </pic:nvPicPr>
                    <pic:blipFill>
                      <a:blip r:embed="rId12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00040" cy="277318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417BAD7F" w14:textId="14863687" w:rsidR="005B01F0" w:rsidRDefault="005B01F0" w:rsidP="005B01F0">
      <w:pPr>
        <w:pStyle w:val="Legenda"/>
      </w:pPr>
      <w:bookmarkStart w:id="2101" w:name="_Ref518601034"/>
      <w:bookmarkStart w:id="2102" w:name="_Toc519372305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75</w:t>
      </w:r>
      <w:r w:rsidR="00FA37B9">
        <w:rPr>
          <w:noProof/>
        </w:rPr>
        <w:fldChar w:fldCharType="end"/>
      </w:r>
      <w:bookmarkEnd w:id="2101"/>
      <w:r>
        <w:t xml:space="preserve"> – Projeto na lista da </w:t>
      </w:r>
      <w:r w:rsidR="00371FE2">
        <w:t>empresa</w:t>
      </w:r>
      <w:bookmarkEnd w:id="2102"/>
    </w:p>
    <w:p w14:paraId="47230081" w14:textId="74F5D0E6" w:rsidR="00F21BF0" w:rsidRPr="00A92BCB" w:rsidRDefault="00F21BF0" w:rsidP="00FC15B3">
      <w:pPr>
        <w:pStyle w:val="Cabealho2"/>
        <w:numPr>
          <w:ilvl w:val="1"/>
          <w:numId w:val="40"/>
        </w:numPr>
      </w:pPr>
      <w:bookmarkStart w:id="2103" w:name="_Toc519372223"/>
      <w:r>
        <w:t xml:space="preserve">Introduzir </w:t>
      </w:r>
      <w:r w:rsidRPr="00A713E5">
        <w:rPr>
          <w:i/>
        </w:rPr>
        <w:t>Form</w:t>
      </w:r>
      <w:r>
        <w:t xml:space="preserve"> – Colaborador</w:t>
      </w:r>
      <w:bookmarkEnd w:id="2103"/>
    </w:p>
    <w:p w14:paraId="38F81480" w14:textId="2031D67F" w:rsidR="004B14B4" w:rsidDel="00531A7E" w:rsidRDefault="005B01F0" w:rsidP="005B01F0">
      <w:pPr>
        <w:ind w:firstLine="0"/>
        <w:rPr>
          <w:del w:id="2104" w:author="Diogo Aires" w:date="2018-07-14T19:39:00Z"/>
        </w:rPr>
      </w:pPr>
      <w:r>
        <w:t xml:space="preserve">Um formulário é uma peça importante do estabelecimento do processo de contratação de uma oferta, sendo que não só pode servir como uma indicação das capacidades necessárias para a oferta, como também permite diminuir o </w:t>
      </w:r>
      <w:r w:rsidR="0044320C">
        <w:t>número</w:t>
      </w:r>
      <w:r>
        <w:t xml:space="preserve"> de entrevistas necessárias, sendo que num processo de entrevista, a aplicação considera entrevistas já realizadas, com a consideração sendo realizada em função do formulário em si. Estes formulários podem ser criados e alterados por qualquer colaborador como for necessário.</w:t>
      </w:r>
    </w:p>
    <w:p w14:paraId="7411A4F3" w14:textId="77777777" w:rsidR="00F04B76" w:rsidDel="00531A7E" w:rsidRDefault="00F04B76" w:rsidP="00520068">
      <w:pPr>
        <w:rPr>
          <w:del w:id="2105" w:author="Diogo Aires" w:date="2018-07-14T19:39:00Z"/>
          <w:b/>
        </w:rPr>
      </w:pPr>
    </w:p>
    <w:p w14:paraId="549A3391" w14:textId="77777777" w:rsidR="00F04B76" w:rsidRDefault="00F04B76" w:rsidP="00531A7E">
      <w:pPr>
        <w:ind w:firstLine="0"/>
        <w:rPr>
          <w:b/>
        </w:rPr>
        <w:pPrChange w:id="2106" w:author="Diogo Aires" w:date="2018-07-14T19:39:00Z">
          <w:pPr/>
        </w:pPrChange>
      </w:pPr>
    </w:p>
    <w:p w14:paraId="4E30FFC9" w14:textId="63F1F6E9" w:rsidR="005B01F0" w:rsidRPr="00E8633D" w:rsidRDefault="005B01F0" w:rsidP="007D2AF8">
      <w:pPr>
        <w:ind w:firstLine="0"/>
        <w:rPr>
          <w:b/>
        </w:rPr>
        <w:pPrChange w:id="2107" w:author="Diogo Aires" w:date="2018-07-14T22:42:00Z">
          <w:pPr/>
        </w:pPrChange>
      </w:pPr>
      <w:r w:rsidRPr="00E8633D">
        <w:rPr>
          <w:b/>
        </w:rPr>
        <w:t>Ação</w:t>
      </w:r>
    </w:p>
    <w:p w14:paraId="48D1ADB1" w14:textId="2783E01C" w:rsidR="005B01F0" w:rsidRDefault="005B01F0" w:rsidP="00520068">
      <w:r>
        <w:t xml:space="preserve">Para criar um formulário um </w:t>
      </w:r>
      <w:r w:rsidR="0044320C">
        <w:t>colaborador</w:t>
      </w:r>
      <w:r>
        <w:t xml:space="preserve"> deve fornecer o nome e as </w:t>
      </w:r>
      <w:r w:rsidR="0044320C">
        <w:t xml:space="preserve">várias </w:t>
      </w:r>
      <w:r>
        <w:t xml:space="preserve">questões que compõem o formulário, como se pode verificar na </w:t>
      </w:r>
      <w:r>
        <w:fldChar w:fldCharType="begin"/>
      </w:r>
      <w:r>
        <w:instrText xml:space="preserve"> REF _Ref518603937 \h </w:instrText>
      </w:r>
      <w:r>
        <w:fldChar w:fldCharType="separate"/>
      </w:r>
      <w:ins w:id="2108" w:author="Diogo Aires" w:date="2018-07-14T22:53:00Z">
        <w:r w:rsidR="00B73B54">
          <w:t xml:space="preserve">Figura </w:t>
        </w:r>
        <w:r w:rsidR="00B73B54">
          <w:rPr>
            <w:noProof/>
          </w:rPr>
          <w:t>76</w:t>
        </w:r>
      </w:ins>
      <w:del w:id="2109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75</w:delText>
        </w:r>
      </w:del>
      <w:r>
        <w:fldChar w:fldCharType="end"/>
      </w:r>
      <w:r>
        <w:t>. O nome fornecido deve indicar até certo ponto que tipo de capacidade que a utilização do formulário procura e</w:t>
      </w:r>
      <w:r w:rsidR="0044320C">
        <w:t>,</w:t>
      </w:r>
      <w:r>
        <w:t xml:space="preserve"> se possível</w:t>
      </w:r>
      <w:r w:rsidR="0044320C">
        <w:t>,</w:t>
      </w:r>
      <w:r>
        <w:t xml:space="preserve"> a tecnologia principal.</w:t>
      </w:r>
    </w:p>
    <w:p w14:paraId="2F0139D1" w14:textId="777C3179" w:rsidR="005B01F0" w:rsidRDefault="005B01F0" w:rsidP="00E8633D">
      <w:pPr>
        <w:pStyle w:val="imagens"/>
      </w:pPr>
      <w:del w:id="2110" w:author="Diogo Aires" w:date="2018-07-14T19:39:00Z">
        <w:r w:rsidDel="00531A7E">
          <w:drawing>
            <wp:inline distT="0" distB="0" distL="0" distR="0" wp14:anchorId="6A8E2A43" wp14:editId="77DFBBF2">
              <wp:extent cx="5400000" cy="1538847"/>
              <wp:effectExtent l="0" t="0" r="0" b="4445"/>
              <wp:docPr id="251" name="Imagem 251" descr="criar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m 31" descr="criar"/>
                      <pic:cNvPicPr>
                        <a:picLocks noChangeAspect="1" noChangeArrowheads="1"/>
                      </pic:cNvPicPr>
                    </pic:nvPicPr>
                    <pic:blipFill>
                      <a:blip r:embed="rId12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00000" cy="153884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2111" w:author="Diogo Aires" w:date="2018-07-14T19:39:00Z">
        <w:r w:rsidR="00531A7E">
          <w:drawing>
            <wp:inline distT="0" distB="0" distL="0" distR="0" wp14:anchorId="222D7E3B" wp14:editId="40FDACB1">
              <wp:extent cx="4933950" cy="2543175"/>
              <wp:effectExtent l="0" t="0" r="0" b="9525"/>
              <wp:docPr id="285" name="Imagem 285" descr="C:\Users\Diogo\AppData\Local\Microsoft\Windows\INetCache\Content.Word\criar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7" descr="C:\Users\Diogo\AppData\Local\Microsoft\Windows\INetCache\Content.Word\criar.png"/>
                      <pic:cNvPicPr>
                        <a:picLocks noChangeAspect="1" noChangeArrowheads="1"/>
                      </pic:cNvPicPr>
                    </pic:nvPicPr>
                    <pic:blipFill>
                      <a:blip r:embed="rId12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933950" cy="25431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5D13CA96" w14:textId="07AFFFF2" w:rsidR="005B01F0" w:rsidRDefault="005B01F0" w:rsidP="005B01F0">
      <w:pPr>
        <w:pStyle w:val="Legenda"/>
      </w:pPr>
      <w:bookmarkStart w:id="2112" w:name="_Ref518603937"/>
      <w:bookmarkStart w:id="2113" w:name="_Toc519372306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76</w:t>
      </w:r>
      <w:r w:rsidR="00FA37B9">
        <w:rPr>
          <w:noProof/>
        </w:rPr>
        <w:fldChar w:fldCharType="end"/>
      </w:r>
      <w:bookmarkEnd w:id="2112"/>
      <w:r>
        <w:t xml:space="preserve"> - Criar formulário</w:t>
      </w:r>
      <w:bookmarkEnd w:id="2113"/>
    </w:p>
    <w:p w14:paraId="5B4FB727" w14:textId="77777777" w:rsidR="005B01F0" w:rsidRPr="00E8633D" w:rsidRDefault="005B01F0" w:rsidP="007D2AF8">
      <w:pPr>
        <w:ind w:firstLine="0"/>
        <w:rPr>
          <w:b/>
        </w:rPr>
        <w:pPrChange w:id="2114" w:author="Diogo Aires" w:date="2018-07-14T22:43:00Z">
          <w:pPr/>
        </w:pPrChange>
      </w:pPr>
      <w:r w:rsidRPr="00E8633D">
        <w:rPr>
          <w:b/>
        </w:rPr>
        <w:lastRenderedPageBreak/>
        <w:t>Resultado Esperado</w:t>
      </w:r>
    </w:p>
    <w:p w14:paraId="1C324B21" w14:textId="6669D548" w:rsidR="005B01F0" w:rsidRDefault="005B01F0" w:rsidP="00520068">
      <w:r>
        <w:t>Ao cria</w:t>
      </w:r>
      <w:r w:rsidR="00A713E5">
        <w:t>r</w:t>
      </w:r>
      <w:r>
        <w:t xml:space="preserve"> o formulário anterior</w:t>
      </w:r>
      <w:r w:rsidR="0044320C">
        <w:t>,</w:t>
      </w:r>
      <w:r>
        <w:t xml:space="preserve"> uma </w:t>
      </w:r>
      <w:r w:rsidR="00566B08">
        <w:t>instância</w:t>
      </w:r>
      <w:r>
        <w:t xml:space="preserve"> da entidade </w:t>
      </w:r>
      <w:r w:rsidRPr="0044320C">
        <w:rPr>
          <w:i/>
        </w:rPr>
        <w:t>Form</w:t>
      </w:r>
      <w:r>
        <w:t xml:space="preserve"> foi criada, </w:t>
      </w:r>
      <w:r>
        <w:fldChar w:fldCharType="begin"/>
      </w:r>
      <w:r>
        <w:instrText xml:space="preserve"> REF _Ref518604629 \h </w:instrText>
      </w:r>
      <w:r>
        <w:fldChar w:fldCharType="separate"/>
      </w:r>
      <w:ins w:id="2115" w:author="Diogo Aires" w:date="2018-07-14T22:53:00Z">
        <w:r w:rsidR="00B73B54">
          <w:t xml:space="preserve">Figura </w:t>
        </w:r>
        <w:r w:rsidR="00B73B54">
          <w:rPr>
            <w:noProof/>
          </w:rPr>
          <w:t>77</w:t>
        </w:r>
      </w:ins>
      <w:del w:id="2116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76</w:delText>
        </w:r>
      </w:del>
      <w:r>
        <w:fldChar w:fldCharType="end"/>
      </w:r>
      <w:del w:id="2117" w:author="Diogo Aires" w:date="2018-07-14T22:43:00Z">
        <w:r w:rsidR="0044320C" w:rsidDel="007D2AF8">
          <w:delText xml:space="preserve">. </w:delText>
        </w:r>
      </w:del>
      <w:ins w:id="2118" w:author="Diogo Aires" w:date="2018-07-14T22:43:00Z">
        <w:r w:rsidR="007D2AF8">
          <w:t>,</w:t>
        </w:r>
        <w:r w:rsidR="007D2AF8">
          <w:t xml:space="preserve"> </w:t>
        </w:r>
        <w:r w:rsidR="007D2AF8">
          <w:t>p</w:t>
        </w:r>
      </w:ins>
      <w:del w:id="2119" w:author="Diogo Aires" w:date="2018-07-14T22:43:00Z">
        <w:r w:rsidR="0044320C" w:rsidDel="007D2AF8">
          <w:delText>P</w:delText>
        </w:r>
      </w:del>
      <w:r>
        <w:t>ara representar o cabeça</w:t>
      </w:r>
      <w:r w:rsidR="00661B33">
        <w:t>lho</w:t>
      </w:r>
      <w:r>
        <w:t xml:space="preserve"> do formulário que é referida pelas três novas </w:t>
      </w:r>
      <w:r w:rsidR="00566B08">
        <w:t>instância</w:t>
      </w:r>
      <w:r>
        <w:t xml:space="preserve">s da entidade </w:t>
      </w:r>
      <w:r w:rsidRPr="00661B33">
        <w:rPr>
          <w:i/>
        </w:rPr>
        <w:t>FormQuestions</w:t>
      </w:r>
      <w:r>
        <w:t xml:space="preserve"> que foram criadas, para representar cada questão introduzida, </w:t>
      </w:r>
      <w:r>
        <w:fldChar w:fldCharType="begin"/>
      </w:r>
      <w:r>
        <w:instrText xml:space="preserve"> REF _Ref518604760 \h </w:instrText>
      </w:r>
      <w:r>
        <w:fldChar w:fldCharType="separate"/>
      </w:r>
      <w:ins w:id="2120" w:author="Diogo Aires" w:date="2018-07-14T22:53:00Z">
        <w:r w:rsidR="00B73B54">
          <w:t xml:space="preserve">Figura </w:t>
        </w:r>
        <w:r w:rsidR="00B73B54">
          <w:rPr>
            <w:noProof/>
          </w:rPr>
          <w:t>78</w:t>
        </w:r>
      </w:ins>
      <w:del w:id="2121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77</w:delText>
        </w:r>
      </w:del>
      <w:r>
        <w:fldChar w:fldCharType="end"/>
      </w:r>
      <w:r>
        <w:t>.</w:t>
      </w:r>
    </w:p>
    <w:p w14:paraId="50790369" w14:textId="44E274C0" w:rsidR="005B01F0" w:rsidRDefault="005B01F0" w:rsidP="005B01F0">
      <w:pPr>
        <w:pStyle w:val="imagens"/>
      </w:pPr>
      <w:r>
        <w:drawing>
          <wp:inline distT="0" distB="0" distL="0" distR="0" wp14:anchorId="6AF83DF8" wp14:editId="058E731B">
            <wp:extent cx="4675505" cy="551815"/>
            <wp:effectExtent l="0" t="0" r="0" b="635"/>
            <wp:docPr id="250" name="Imagem 250" descr="fo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4" descr="form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55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4A57D" w14:textId="5BE615BE" w:rsidR="005B01F0" w:rsidRDefault="005B01F0" w:rsidP="005B01F0">
      <w:pPr>
        <w:pStyle w:val="Legenda"/>
      </w:pPr>
      <w:bookmarkStart w:id="2122" w:name="_Ref518604629"/>
      <w:bookmarkStart w:id="2123" w:name="_Toc519372307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77</w:t>
      </w:r>
      <w:r w:rsidR="00FA37B9">
        <w:rPr>
          <w:noProof/>
        </w:rPr>
        <w:fldChar w:fldCharType="end"/>
      </w:r>
      <w:bookmarkEnd w:id="2122"/>
      <w:r>
        <w:t xml:space="preserve"> - Nova </w:t>
      </w:r>
      <w:r w:rsidR="00566B08">
        <w:t>instância</w:t>
      </w:r>
      <w:r>
        <w:t xml:space="preserve"> de </w:t>
      </w:r>
      <w:r w:rsidRPr="00661B33">
        <w:rPr>
          <w:i/>
        </w:rPr>
        <w:t>Form</w:t>
      </w:r>
      <w:bookmarkEnd w:id="2123"/>
    </w:p>
    <w:p w14:paraId="74CD9E26" w14:textId="68C13BC8" w:rsidR="005B01F0" w:rsidRDefault="005B01F0" w:rsidP="005B01F0">
      <w:pPr>
        <w:pStyle w:val="imagens"/>
      </w:pPr>
      <w:r>
        <w:drawing>
          <wp:inline distT="0" distB="0" distL="0" distR="0" wp14:anchorId="506E36D3" wp14:editId="3DE72D4A">
            <wp:extent cx="4537710" cy="1181735"/>
            <wp:effectExtent l="0" t="0" r="0" b="0"/>
            <wp:docPr id="249" name="Imagem 249" descr="form_ques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0" descr="form_questions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710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E2853" w14:textId="4894DE9C" w:rsidR="005B01F0" w:rsidRDefault="005B01F0" w:rsidP="00E8633D">
      <w:pPr>
        <w:pStyle w:val="Legenda"/>
      </w:pPr>
      <w:bookmarkStart w:id="2124" w:name="_Ref518604760"/>
      <w:bookmarkStart w:id="2125" w:name="_Toc519372308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78</w:t>
      </w:r>
      <w:r w:rsidR="00FA37B9">
        <w:rPr>
          <w:noProof/>
        </w:rPr>
        <w:fldChar w:fldCharType="end"/>
      </w:r>
      <w:bookmarkEnd w:id="2124"/>
      <w:r>
        <w:t xml:space="preserve">  Novas </w:t>
      </w:r>
      <w:r w:rsidR="00566B08">
        <w:t>instância</w:t>
      </w:r>
      <w:r>
        <w:t xml:space="preserve">s de </w:t>
      </w:r>
      <w:r w:rsidRPr="00661B33">
        <w:rPr>
          <w:i/>
        </w:rPr>
        <w:t>FormQuestions</w:t>
      </w:r>
      <w:bookmarkEnd w:id="2125"/>
    </w:p>
    <w:p w14:paraId="117E69C0" w14:textId="605FEFDB" w:rsidR="00F21BF0" w:rsidRPr="00E8633D" w:rsidRDefault="00F21BF0" w:rsidP="00FC15B3">
      <w:pPr>
        <w:pStyle w:val="Cabealho2"/>
        <w:numPr>
          <w:ilvl w:val="1"/>
          <w:numId w:val="40"/>
        </w:numPr>
      </w:pPr>
      <w:bookmarkStart w:id="2126" w:name="_Toc519372224"/>
      <w:r>
        <w:t>Introduzir Oferta – Colaborador</w:t>
      </w:r>
      <w:bookmarkEnd w:id="2126"/>
    </w:p>
    <w:p w14:paraId="0E83B88D" w14:textId="1798EB4D" w:rsidR="00531A7E" w:rsidRDefault="005B01F0" w:rsidP="005B01F0">
      <w:pPr>
        <w:ind w:firstLine="0"/>
      </w:pPr>
      <w:r>
        <w:t xml:space="preserve">Um dos focos principais da aplicação é capacidade de estabelecer novas ofertas que podem estar, ou não, associadas a projetos estabelecidos. </w:t>
      </w:r>
    </w:p>
    <w:p w14:paraId="45D5718C" w14:textId="77777777" w:rsidR="005B01F0" w:rsidRPr="00E8633D" w:rsidRDefault="005B01F0" w:rsidP="007D2AF8">
      <w:pPr>
        <w:ind w:firstLine="0"/>
        <w:rPr>
          <w:b/>
        </w:rPr>
        <w:pPrChange w:id="2127" w:author="Diogo Aires" w:date="2018-07-14T22:43:00Z">
          <w:pPr/>
        </w:pPrChange>
      </w:pPr>
      <w:r w:rsidRPr="00E8633D">
        <w:rPr>
          <w:b/>
        </w:rPr>
        <w:t>Ação</w:t>
      </w:r>
    </w:p>
    <w:p w14:paraId="2871EDB0" w14:textId="529818C1" w:rsidR="005B01F0" w:rsidRDefault="005B01F0" w:rsidP="00520068">
      <w:r>
        <w:t>O estabelecimento duma oferta não só envolve estabelecer a informação geral da oferta, a suas necessidades, o seu projeto, as tecnologias e linguagens procuradas, como também</w:t>
      </w:r>
      <w:r w:rsidR="00661B33">
        <w:t xml:space="preserve"> </w:t>
      </w:r>
      <w:del w:id="2128" w:author="Diogo Aires" w:date="2018-07-14T22:44:00Z">
        <w:r w:rsidR="00661B33" w:rsidDel="007D2AF8">
          <w:delText>são</w:delText>
        </w:r>
        <w:r w:rsidDel="007D2AF8">
          <w:delText xml:space="preserve"> estabelecido</w:delText>
        </w:r>
        <w:r w:rsidR="00661B33" w:rsidDel="007D2AF8">
          <w:delText>s</w:delText>
        </w:r>
      </w:del>
      <w:r>
        <w:t xml:space="preserve"> os passos do processo de contratação para preencher a oferta o que pode</w:t>
      </w:r>
      <w:r w:rsidR="00661B33">
        <w:t>,</w:t>
      </w:r>
      <w:r>
        <w:t xml:space="preserve"> ou não</w:t>
      </w:r>
      <w:r w:rsidR="00661B33">
        <w:t>,</w:t>
      </w:r>
      <w:r>
        <w:t xml:space="preserve"> envolver o estabelecimento do formulário para o passo. </w:t>
      </w:r>
    </w:p>
    <w:p w14:paraId="35B84D02" w14:textId="12CE8756" w:rsidR="005B01F0" w:rsidDel="007274BC" w:rsidRDefault="005B01F0" w:rsidP="005B01F0">
      <w:pPr>
        <w:rPr>
          <w:del w:id="2129" w:author="Diogo Aires" w:date="2018-07-14T19:40:00Z"/>
        </w:rPr>
      </w:pPr>
      <w:r>
        <w:t xml:space="preserve">Pela </w:t>
      </w:r>
      <w:r>
        <w:fldChar w:fldCharType="begin"/>
      </w:r>
      <w:r>
        <w:instrText xml:space="preserve"> REF _Ref518676750 \h  \* MERGEFORMAT </w:instrText>
      </w:r>
      <w:r>
        <w:fldChar w:fldCharType="separate"/>
      </w:r>
      <w:ins w:id="2130" w:author="Diogo Aires" w:date="2018-07-14T22:53:00Z">
        <w:r w:rsidR="00B73B54">
          <w:t xml:space="preserve">Figura </w:t>
        </w:r>
        <w:r w:rsidR="00B73B54">
          <w:rPr>
            <w:noProof/>
          </w:rPr>
          <w:t>79</w:t>
        </w:r>
      </w:ins>
      <w:del w:id="2131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78</w:delText>
        </w:r>
      </w:del>
      <w:r>
        <w:fldChar w:fldCharType="end"/>
      </w:r>
      <w:r>
        <w:t xml:space="preserve"> é possível verificar o </w:t>
      </w:r>
      <w:r w:rsidRPr="00661B33">
        <w:rPr>
          <w:i/>
        </w:rPr>
        <w:t>form</w:t>
      </w:r>
      <w:r>
        <w:t xml:space="preserve"> para a informação geral, que envolve um </w:t>
      </w:r>
      <w:r w:rsidRPr="00661B33">
        <w:rPr>
          <w:i/>
        </w:rPr>
        <w:t>link</w:t>
      </w:r>
      <w:r>
        <w:t xml:space="preserve"> para o </w:t>
      </w:r>
      <w:r>
        <w:rPr>
          <w:i/>
        </w:rPr>
        <w:t>Pop-up</w:t>
      </w:r>
      <w:r>
        <w:t xml:space="preserve"> da </w:t>
      </w:r>
      <w:r>
        <w:fldChar w:fldCharType="begin"/>
      </w:r>
      <w:r>
        <w:instrText xml:space="preserve"> REF _Ref518676760 \h  \* MERGEFORMAT </w:instrText>
      </w:r>
      <w:r>
        <w:fldChar w:fldCharType="separate"/>
      </w:r>
      <w:ins w:id="2132" w:author="Diogo Aires" w:date="2018-07-14T22:53:00Z">
        <w:r w:rsidR="00B73B54">
          <w:t xml:space="preserve">Figura </w:t>
        </w:r>
        <w:r w:rsidR="00B73B54">
          <w:rPr>
            <w:noProof/>
          </w:rPr>
          <w:t>80</w:t>
        </w:r>
      </w:ins>
      <w:del w:id="2133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79</w:delText>
        </w:r>
      </w:del>
      <w:r>
        <w:fldChar w:fldCharType="end"/>
      </w:r>
      <w:r>
        <w:t>, que permite escolher o projeto a associar a entrevista.</w:t>
      </w:r>
      <w:del w:id="2134" w:author="Diogo Aires" w:date="2018-07-14T22:44:00Z">
        <w:r w:rsidDel="007D2AF8">
          <w:delText xml:space="preserve"> Pode ser notado que é possível estabelecer uma oferta </w:delText>
        </w:r>
        <w:r w:rsidR="008A2ACB" w:rsidDel="007D2AF8">
          <w:delText>através da pagina do</w:delText>
        </w:r>
        <w:r w:rsidDel="007D2AF8">
          <w:delText xml:space="preserve"> projeto diretamente</w:delText>
        </w:r>
        <w:r w:rsidR="008A2ACB" w:rsidDel="007D2AF8">
          <w:delText>.</w:delText>
        </w:r>
      </w:del>
    </w:p>
    <w:p w14:paraId="7A6F17EB" w14:textId="77777777" w:rsidR="005B01F0" w:rsidRDefault="005B01F0" w:rsidP="007274BC">
      <w:pPr>
        <w:pPrChange w:id="2135" w:author="Diogo Aires" w:date="2018-07-14T19:40:00Z">
          <w:pPr>
            <w:ind w:firstLine="0"/>
          </w:pPr>
        </w:pPrChange>
      </w:pPr>
      <w:del w:id="2136" w:author="Diogo Aires" w:date="2018-07-14T19:40:00Z">
        <w:r w:rsidDel="007274BC">
          <w:tab/>
        </w:r>
      </w:del>
    </w:p>
    <w:p w14:paraId="12F59C8B" w14:textId="70626CFB" w:rsidR="005B01F0" w:rsidRDefault="005B01F0" w:rsidP="007274BC">
      <w:pPr>
        <w:pStyle w:val="imagens"/>
        <w:pPrChange w:id="2137" w:author="Diogo Aires" w:date="2018-07-14T19:40:00Z">
          <w:pPr>
            <w:pStyle w:val="imagens"/>
          </w:pPr>
        </w:pPrChange>
      </w:pPr>
      <w:del w:id="2138" w:author="Diogo Aires" w:date="2018-07-14T19:40:00Z">
        <w:r w:rsidDel="007274BC">
          <w:drawing>
            <wp:inline distT="0" distB="0" distL="0" distR="0" wp14:anchorId="2F3A0D80" wp14:editId="59A71812">
              <wp:extent cx="5400000" cy="1702256"/>
              <wp:effectExtent l="0" t="0" r="0" b="0"/>
              <wp:docPr id="248" name="Imagem 248" descr="Informacao geral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m 43" descr="Informacao geral"/>
                      <pic:cNvPicPr>
                        <a:picLocks noChangeAspect="1" noChangeArrowheads="1"/>
                      </pic:cNvPicPr>
                    </pic:nvPicPr>
                    <pic:blipFill>
                      <a:blip r:embed="rId13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00000" cy="170225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2139" w:author="Diogo Aires" w:date="2018-07-14T19:40:00Z">
        <w:r w:rsidR="007274BC" w:rsidRPr="007274BC">
          <w:rPr>
            <w:rPrChange w:id="2140" w:author="Diogo Aires" w:date="2018-07-14T19:40:00Z">
              <w:rPr/>
            </w:rPrChange>
          </w:rPr>
          <w:drawing>
            <wp:inline distT="0" distB="0" distL="0" distR="0" wp14:anchorId="5021FA4F" wp14:editId="262D34A7">
              <wp:extent cx="5398770" cy="2209800"/>
              <wp:effectExtent l="0" t="0" r="0" b="0"/>
              <wp:docPr id="286" name="Imagem 286" descr="C:\Users\Diogo\AppData\Local\Microsoft\Windows\INetCache\Content.Word\Informacao geral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9" descr="C:\Users\Diogo\AppData\Local\Microsoft\Windows\INetCache\Content.Word\Informacao geral.png"/>
                      <pic:cNvPicPr>
                        <a:picLocks noChangeAspect="1" noChangeArrowheads="1"/>
                      </pic:cNvPicPr>
                    </pic:nvPicPr>
                    <pic:blipFill>
                      <a:blip r:embed="rId13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03779" cy="22118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738331DF" w14:textId="3E7A42F1" w:rsidR="005B01F0" w:rsidRDefault="005B01F0" w:rsidP="005B01F0">
      <w:pPr>
        <w:pStyle w:val="Legenda"/>
      </w:pPr>
      <w:bookmarkStart w:id="2141" w:name="_Ref518676750"/>
      <w:bookmarkStart w:id="2142" w:name="_Toc519372309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79</w:t>
      </w:r>
      <w:r w:rsidR="00FA37B9">
        <w:rPr>
          <w:noProof/>
        </w:rPr>
        <w:fldChar w:fldCharType="end"/>
      </w:r>
      <w:bookmarkEnd w:id="2141"/>
      <w:r>
        <w:t xml:space="preserve"> - Estabelecer Oferta, informação geral</w:t>
      </w:r>
      <w:bookmarkEnd w:id="2142"/>
    </w:p>
    <w:p w14:paraId="0B1D2CC1" w14:textId="1A361793" w:rsidR="005B01F0" w:rsidRDefault="005B01F0" w:rsidP="005B01F0">
      <w:pPr>
        <w:pStyle w:val="imagens"/>
      </w:pPr>
      <w:r>
        <w:lastRenderedPageBreak/>
        <w:drawing>
          <wp:inline distT="0" distB="0" distL="0" distR="0" wp14:anchorId="6124C0F6" wp14:editId="2D4DBC1B">
            <wp:extent cx="5400040" cy="2173605"/>
            <wp:effectExtent l="0" t="0" r="0" b="0"/>
            <wp:docPr id="247" name="Imagem 247" descr="Escolher 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4" descr="Escolher project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A9B96" w14:textId="779AC2F2" w:rsidR="005B01F0" w:rsidRDefault="005B01F0" w:rsidP="005B01F0">
      <w:pPr>
        <w:pStyle w:val="Legenda"/>
      </w:pPr>
      <w:bookmarkStart w:id="2143" w:name="_Ref518676760"/>
      <w:bookmarkStart w:id="2144" w:name="_Toc519372310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80</w:t>
      </w:r>
      <w:r w:rsidR="00FA37B9">
        <w:rPr>
          <w:noProof/>
        </w:rPr>
        <w:fldChar w:fldCharType="end"/>
      </w:r>
      <w:bookmarkEnd w:id="2143"/>
      <w:r>
        <w:t xml:space="preserve"> - Estabelecer Oferta, escolha de projeto</w:t>
      </w:r>
      <w:bookmarkEnd w:id="2144"/>
    </w:p>
    <w:p w14:paraId="3E3FC187" w14:textId="2A7696E7" w:rsidR="005B01F0" w:rsidRDefault="005B01F0" w:rsidP="005B01F0">
      <w:r>
        <w:t xml:space="preserve">Já pela </w:t>
      </w:r>
      <w:r>
        <w:fldChar w:fldCharType="begin"/>
      </w:r>
      <w:r>
        <w:instrText xml:space="preserve"> REF _Ref518676767 \h  \* MERGEFORMAT </w:instrText>
      </w:r>
      <w:r>
        <w:fldChar w:fldCharType="separate"/>
      </w:r>
      <w:ins w:id="2145" w:author="Diogo Aires" w:date="2018-07-14T22:53:00Z">
        <w:r w:rsidR="00B73B54">
          <w:t xml:space="preserve">Figura </w:t>
        </w:r>
        <w:r w:rsidR="00B73B54">
          <w:rPr>
            <w:noProof/>
          </w:rPr>
          <w:t>83</w:t>
        </w:r>
      </w:ins>
      <w:del w:id="2146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82</w:delText>
        </w:r>
      </w:del>
      <w:r>
        <w:fldChar w:fldCharType="end"/>
      </w:r>
      <w:r w:rsidR="00661B33">
        <w:t xml:space="preserve"> é possível verificar </w:t>
      </w:r>
      <w:ins w:id="2147" w:author="Diogo Aires" w:date="2018-07-14T22:44:00Z">
        <w:r w:rsidR="007D2AF8">
          <w:t>a introdução d</w:t>
        </w:r>
      </w:ins>
      <w:r w:rsidR="00661B33">
        <w:t xml:space="preserve">os </w:t>
      </w:r>
      <w:r>
        <w:t xml:space="preserve">passos da entrevista, que pode utilizar o </w:t>
      </w:r>
      <w:r>
        <w:rPr>
          <w:i/>
        </w:rPr>
        <w:t>Pop-up</w:t>
      </w:r>
      <w:r>
        <w:t xml:space="preserve"> da </w:t>
      </w:r>
      <w:r>
        <w:fldChar w:fldCharType="begin"/>
      </w:r>
      <w:r>
        <w:instrText xml:space="preserve"> REF _Ref518676848 \h  \* MERGEFORMAT </w:instrText>
      </w:r>
      <w:r>
        <w:fldChar w:fldCharType="separate"/>
      </w:r>
      <w:ins w:id="2148" w:author="Diogo Aires" w:date="2018-07-14T22:53:00Z">
        <w:r w:rsidR="00B73B54">
          <w:t xml:space="preserve">Figura </w:t>
        </w:r>
        <w:r w:rsidR="00B73B54">
          <w:rPr>
            <w:noProof/>
          </w:rPr>
          <w:t>82</w:t>
        </w:r>
      </w:ins>
      <w:del w:id="2149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81</w:delText>
        </w:r>
      </w:del>
      <w:r>
        <w:fldChar w:fldCharType="end"/>
      </w:r>
      <w:r>
        <w:t xml:space="preserve">, para escolher o formulário para o passo corrente. </w:t>
      </w:r>
      <w:del w:id="2150" w:author="Diogo Aires" w:date="2018-07-14T22:45:00Z">
        <w:r w:rsidR="00661B33" w:rsidDel="007D2AF8">
          <w:delText>U</w:delText>
        </w:r>
        <w:r w:rsidDel="007D2AF8">
          <w:delText>ma oferta não pode ser adicionada ate ser estabelecido pelo menos um passo.</w:delText>
        </w:r>
      </w:del>
    </w:p>
    <w:p w14:paraId="2EF03195" w14:textId="65700F2B" w:rsidR="005B01F0" w:rsidRDefault="005B01F0" w:rsidP="005B01F0">
      <w:r>
        <w:t xml:space="preserve">Por </w:t>
      </w:r>
      <w:r w:rsidR="00566B08">
        <w:t>último</w:t>
      </w:r>
      <w:r w:rsidR="00661B33">
        <w:t>,</w:t>
      </w:r>
      <w:r>
        <w:t xml:space="preserve"> pela </w:t>
      </w:r>
      <w:r>
        <w:fldChar w:fldCharType="begin"/>
      </w:r>
      <w:r>
        <w:instrText xml:space="preserve"> REF _Ref518676767 \h  \* MERGEFORMAT </w:instrText>
      </w:r>
      <w:r>
        <w:fldChar w:fldCharType="separate"/>
      </w:r>
      <w:ins w:id="2151" w:author="Diogo Aires" w:date="2018-07-14T22:53:00Z">
        <w:r w:rsidR="00B73B54">
          <w:t xml:space="preserve">Figura </w:t>
        </w:r>
        <w:r w:rsidR="00B73B54">
          <w:rPr>
            <w:noProof/>
          </w:rPr>
          <w:t>83</w:t>
        </w:r>
      </w:ins>
      <w:del w:id="2152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82</w:delText>
        </w:r>
      </w:del>
      <w:r>
        <w:fldChar w:fldCharType="end"/>
      </w:r>
      <w:r w:rsidR="00661B33">
        <w:t>,</w:t>
      </w:r>
      <w:r>
        <w:t xml:space="preserve"> o colabora</w:t>
      </w:r>
      <w:r w:rsidR="00661B33">
        <w:t>dor pode escolher</w:t>
      </w:r>
      <w:ins w:id="2153" w:author="Diogo Aires" w:date="2018-07-14T22:45:00Z">
        <w:r w:rsidR="007D2AF8">
          <w:t>,</w:t>
        </w:r>
      </w:ins>
      <w:r w:rsidR="00661B33">
        <w:t xml:space="preserve"> utilizando dois </w:t>
      </w:r>
      <w:r w:rsidR="00661B33" w:rsidRPr="00661B33">
        <w:rPr>
          <w:i/>
        </w:rPr>
        <w:t>selects</w:t>
      </w:r>
      <w:ins w:id="2154" w:author="Diogo Aires" w:date="2018-07-14T22:45:00Z">
        <w:r w:rsidR="007D2AF8">
          <w:rPr>
            <w:i/>
          </w:rPr>
          <w:t>,</w:t>
        </w:r>
      </w:ins>
      <w:r>
        <w:t xml:space="preserve"> todas as ferra</w:t>
      </w:r>
      <w:r w:rsidR="00661B33">
        <w:t>mentas e linguagens a associar à</w:t>
      </w:r>
      <w:r>
        <w:t xml:space="preserve"> oferta.</w:t>
      </w:r>
    </w:p>
    <w:p w14:paraId="4FAAFD4A" w14:textId="4740E37C" w:rsidR="005B01F0" w:rsidRDefault="007274BC" w:rsidP="00E8633D">
      <w:pPr>
        <w:pStyle w:val="imagens"/>
      </w:pPr>
      <w:ins w:id="2155" w:author="Diogo Aires" w:date="2018-07-14T19:41:00Z">
        <w:r>
          <w:drawing>
            <wp:inline distT="0" distB="0" distL="0" distR="0" wp14:anchorId="6CDEA988" wp14:editId="3A8CA506">
              <wp:extent cx="5399357" cy="2314575"/>
              <wp:effectExtent l="0" t="0" r="0" b="0"/>
              <wp:docPr id="73" name="Imagem 73" descr="C:\Users\Diogo\AppData\Local\Microsoft\Windows\INetCache\Content.Word\passos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8" descr="C:\Users\Diogo\AppData\Local\Microsoft\Windows\INetCache\Content.Word\passos.png"/>
                      <pic:cNvPicPr>
                        <a:picLocks noChangeAspect="1" noChangeArrowheads="1"/>
                      </pic:cNvPicPr>
                    </pic:nvPicPr>
                    <pic:blipFill>
                      <a:blip r:embed="rId13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05326" cy="231713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del w:id="2156" w:author="Diogo Aires" w:date="2018-07-14T19:40:00Z">
        <w:r w:rsidR="005B01F0" w:rsidDel="007274BC">
          <w:drawing>
            <wp:inline distT="0" distB="0" distL="0" distR="0" wp14:anchorId="5A0B98EC" wp14:editId="0A64D874">
              <wp:extent cx="5400000" cy="1893233"/>
              <wp:effectExtent l="0" t="0" r="0" b="0"/>
              <wp:docPr id="246" name="Imagem 246" descr="passos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m 86" descr="passos"/>
                      <pic:cNvPicPr>
                        <a:picLocks noChangeAspect="1" noChangeArrowheads="1"/>
                      </pic:cNvPicPr>
                    </pic:nvPicPr>
                    <pic:blipFill>
                      <a:blip r:embed="rId13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00000" cy="189323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6DC3E9C1" w14:textId="5F5FEA69" w:rsidR="005B01F0" w:rsidRDefault="005B01F0" w:rsidP="005B01F0">
      <w:pPr>
        <w:pStyle w:val="Legenda"/>
      </w:pPr>
      <w:bookmarkStart w:id="2157" w:name="_Toc519372311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81</w:t>
      </w:r>
      <w:r w:rsidR="00FA37B9">
        <w:rPr>
          <w:noProof/>
        </w:rPr>
        <w:fldChar w:fldCharType="end"/>
      </w:r>
      <w:r>
        <w:t xml:space="preserve"> - Estabelecer Oferta, </w:t>
      </w:r>
      <w:del w:id="2158" w:author="Diogo Aires" w:date="2018-07-14T19:40:00Z">
        <w:r w:rsidDel="007274BC">
          <w:delText>tecnologias e linguage</w:delText>
        </w:r>
        <w:r w:rsidR="00A713E5" w:rsidDel="007274BC">
          <w:delText>n</w:delText>
        </w:r>
        <w:r w:rsidDel="007274BC">
          <w:delText>s</w:delText>
        </w:r>
      </w:del>
      <w:ins w:id="2159" w:author="Diogo Aires" w:date="2018-07-14T19:40:00Z">
        <w:r w:rsidR="007274BC">
          <w:t>passos</w:t>
        </w:r>
      </w:ins>
      <w:bookmarkEnd w:id="2157"/>
    </w:p>
    <w:p w14:paraId="0FEB8435" w14:textId="3AF5D0F2" w:rsidR="005B01F0" w:rsidRDefault="005B01F0" w:rsidP="005B01F0">
      <w:pPr>
        <w:pStyle w:val="imagens"/>
      </w:pPr>
      <w:r>
        <w:drawing>
          <wp:inline distT="0" distB="0" distL="0" distR="0" wp14:anchorId="09F683BC" wp14:editId="378D189B">
            <wp:extent cx="5400040" cy="2596515"/>
            <wp:effectExtent l="0" t="0" r="0" b="0"/>
            <wp:docPr id="245" name="Imagem 245" descr="Escolher fo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1" descr="Escolher form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B98BA" w14:textId="6B309094" w:rsidR="005B01F0" w:rsidRDefault="005B01F0" w:rsidP="005B01F0">
      <w:pPr>
        <w:pStyle w:val="Legenda"/>
      </w:pPr>
      <w:bookmarkStart w:id="2160" w:name="_Ref518676848"/>
      <w:bookmarkStart w:id="2161" w:name="_Toc519372312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82</w:t>
      </w:r>
      <w:r w:rsidR="00FA37B9">
        <w:rPr>
          <w:noProof/>
        </w:rPr>
        <w:fldChar w:fldCharType="end"/>
      </w:r>
      <w:bookmarkEnd w:id="2160"/>
      <w:r>
        <w:t xml:space="preserve"> - Estabelecer Oferta, escolher formulário</w:t>
      </w:r>
      <w:bookmarkEnd w:id="2161"/>
    </w:p>
    <w:p w14:paraId="5E5F0F9B" w14:textId="1C793386" w:rsidR="005B01F0" w:rsidRDefault="007274BC" w:rsidP="00E8633D">
      <w:pPr>
        <w:pStyle w:val="imagens"/>
      </w:pPr>
      <w:ins w:id="2162" w:author="Diogo Aires" w:date="2018-07-14T19:42:00Z">
        <w:r>
          <w:lastRenderedPageBreak/>
          <w:drawing>
            <wp:inline distT="0" distB="0" distL="0" distR="0" wp14:anchorId="2F1686E5" wp14:editId="056AA408">
              <wp:extent cx="5400040" cy="1324894"/>
              <wp:effectExtent l="0" t="0" r="0" b="8890"/>
              <wp:docPr id="76" name="Imagem 76" descr="C:\Users\Diogo\AppData\Local\Microsoft\Windows\INetCache\Content.Word\tecs e lin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80" descr="C:\Users\Diogo\AppData\Local\Microsoft\Windows\INetCache\Content.Word\tecs e lin.png"/>
                      <pic:cNvPicPr>
                        <a:picLocks noChangeAspect="1" noChangeArrowheads="1"/>
                      </pic:cNvPicPr>
                    </pic:nvPicPr>
                    <pic:blipFill>
                      <a:blip r:embed="rId13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00040" cy="132489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del w:id="2163" w:author="Diogo Aires" w:date="2018-07-14T19:41:00Z">
        <w:r w:rsidR="005B01F0" w:rsidDel="007274BC">
          <w:drawing>
            <wp:inline distT="0" distB="0" distL="0" distR="0" wp14:anchorId="51286949" wp14:editId="423EE485">
              <wp:extent cx="5400000" cy="926316"/>
              <wp:effectExtent l="0" t="0" r="0" b="7620"/>
              <wp:docPr id="244" name="Imagem 244" descr="tecs e lin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m 83" descr="tecs e lin"/>
                      <pic:cNvPicPr>
                        <a:picLocks noChangeAspect="1" noChangeArrowheads="1"/>
                      </pic:cNvPicPr>
                    </pic:nvPicPr>
                    <pic:blipFill>
                      <a:blip r:embed="rId13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00000" cy="92631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7FE686B2" w14:textId="74D87AE2" w:rsidR="005B01F0" w:rsidRDefault="005B01F0" w:rsidP="005B01F0">
      <w:pPr>
        <w:pStyle w:val="Legenda"/>
      </w:pPr>
      <w:bookmarkStart w:id="2164" w:name="_Ref518676767"/>
      <w:bookmarkStart w:id="2165" w:name="_Toc519372313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83</w:t>
      </w:r>
      <w:r w:rsidR="00FA37B9">
        <w:rPr>
          <w:noProof/>
        </w:rPr>
        <w:fldChar w:fldCharType="end"/>
      </w:r>
      <w:bookmarkEnd w:id="2164"/>
      <w:r>
        <w:t xml:space="preserve"> - Estabelecer Oferta, tecnologias e linguage</w:t>
      </w:r>
      <w:r w:rsidR="008A2ACB">
        <w:t>n</w:t>
      </w:r>
      <w:r>
        <w:t>s</w:t>
      </w:r>
      <w:bookmarkEnd w:id="2165"/>
    </w:p>
    <w:p w14:paraId="49CA4F41" w14:textId="70080163" w:rsidR="005B01F0" w:rsidRPr="00E8633D" w:rsidRDefault="005B01F0" w:rsidP="007D2AF8">
      <w:pPr>
        <w:ind w:firstLine="0"/>
        <w:rPr>
          <w:b/>
        </w:rPr>
        <w:pPrChange w:id="2166" w:author="Diogo Aires" w:date="2018-07-14T22:45:00Z">
          <w:pPr/>
        </w:pPrChange>
      </w:pPr>
      <w:r w:rsidRPr="00E8633D">
        <w:rPr>
          <w:b/>
        </w:rPr>
        <w:t>Resultado Esperado</w:t>
      </w:r>
    </w:p>
    <w:p w14:paraId="4906D38C" w14:textId="6B7CFBF9" w:rsidR="00FE35B3" w:rsidRDefault="005B01F0" w:rsidP="00E8633D">
      <w:r>
        <w:t>Com a ação anterior é introduzida na base de dados</w:t>
      </w:r>
      <w:r w:rsidR="00661B33">
        <w:t>:</w:t>
      </w:r>
      <w:r>
        <w:t xml:space="preserve"> uma </w:t>
      </w:r>
      <w:r w:rsidR="00566B08">
        <w:t>instância</w:t>
      </w:r>
      <w:r>
        <w:t xml:space="preserve"> de </w:t>
      </w:r>
      <w:r w:rsidRPr="00661B33">
        <w:rPr>
          <w:i/>
        </w:rPr>
        <w:t>Vacancy</w:t>
      </w:r>
      <w:r>
        <w:t xml:space="preserve"> que representa a informação geral da oferta, </w:t>
      </w:r>
      <w:r>
        <w:fldChar w:fldCharType="begin"/>
      </w:r>
      <w:r>
        <w:instrText xml:space="preserve"> REF _Ref518678285 \h </w:instrText>
      </w:r>
      <w:r>
        <w:fldChar w:fldCharType="separate"/>
      </w:r>
      <w:ins w:id="2167" w:author="Diogo Aires" w:date="2018-07-14T22:53:00Z">
        <w:r w:rsidR="00B73B54">
          <w:t xml:space="preserve">Figura </w:t>
        </w:r>
        <w:r w:rsidR="00B73B54">
          <w:rPr>
            <w:noProof/>
          </w:rPr>
          <w:t>84</w:t>
        </w:r>
      </w:ins>
      <w:del w:id="2168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83</w:delText>
        </w:r>
      </w:del>
      <w:r>
        <w:fldChar w:fldCharType="end"/>
      </w:r>
      <w:r w:rsidR="00661B33">
        <w:t>;</w:t>
      </w:r>
      <w:r>
        <w:t xml:space="preserve"> seis </w:t>
      </w:r>
      <w:r w:rsidR="00566B08">
        <w:t>instância</w:t>
      </w:r>
      <w:r>
        <w:t xml:space="preserve">s de </w:t>
      </w:r>
      <w:r w:rsidRPr="00661B33">
        <w:rPr>
          <w:i/>
        </w:rPr>
        <w:t>VacancyStep</w:t>
      </w:r>
      <w:r>
        <w:t xml:space="preserve"> que inclui os quatro passos introduzidos mais o passo de consideração, passo inicial e o passo de contratação o passo final, </w:t>
      </w:r>
      <w:r>
        <w:fldChar w:fldCharType="begin"/>
      </w:r>
      <w:r>
        <w:instrText xml:space="preserve"> REF _Ref518678291 \h </w:instrText>
      </w:r>
      <w:r>
        <w:fldChar w:fldCharType="separate"/>
      </w:r>
      <w:ins w:id="2169" w:author="Diogo Aires" w:date="2018-07-14T22:53:00Z">
        <w:r w:rsidR="00B73B54">
          <w:t xml:space="preserve">Figura </w:t>
        </w:r>
        <w:r w:rsidR="00B73B54">
          <w:rPr>
            <w:noProof/>
          </w:rPr>
          <w:t>85</w:t>
        </w:r>
      </w:ins>
      <w:del w:id="2170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84</w:delText>
        </w:r>
      </w:del>
      <w:r>
        <w:fldChar w:fldCharType="end"/>
      </w:r>
      <w:r w:rsidR="00661B33">
        <w:t>;</w:t>
      </w:r>
      <w:r>
        <w:t xml:space="preserve"> duas </w:t>
      </w:r>
      <w:r w:rsidR="00566B08">
        <w:t>instância</w:t>
      </w:r>
      <w:r>
        <w:t xml:space="preserve">s da </w:t>
      </w:r>
      <w:r w:rsidRPr="00661B33">
        <w:rPr>
          <w:i/>
        </w:rPr>
        <w:t>VacancyLanguages</w:t>
      </w:r>
      <w:r>
        <w:t xml:space="preserve"> uma para cada linguagem escolhida e três </w:t>
      </w:r>
      <w:r w:rsidR="00661B33">
        <w:t xml:space="preserve">instâncias </w:t>
      </w:r>
      <w:r>
        <w:t xml:space="preserve">da </w:t>
      </w:r>
      <w:r w:rsidRPr="00661B33">
        <w:rPr>
          <w:i/>
        </w:rPr>
        <w:t>VacancyTools</w:t>
      </w:r>
      <w:r>
        <w:t xml:space="preserve"> uma para cada ferramentas escolhida, </w:t>
      </w:r>
      <w:r w:rsidR="00FE35B3">
        <w:fldChar w:fldCharType="begin"/>
      </w:r>
      <w:r w:rsidR="00FE35B3">
        <w:instrText xml:space="preserve"> REF _Ref518678305 \h </w:instrText>
      </w:r>
      <w:r w:rsidR="00FE35B3">
        <w:fldChar w:fldCharType="separate"/>
      </w:r>
      <w:ins w:id="2171" w:author="Diogo Aires" w:date="2018-07-14T22:53:00Z">
        <w:r w:rsidR="00B73B54">
          <w:t xml:space="preserve">Figura </w:t>
        </w:r>
        <w:r w:rsidR="00B73B54">
          <w:rPr>
            <w:noProof/>
          </w:rPr>
          <w:t>86</w:t>
        </w:r>
      </w:ins>
      <w:del w:id="2172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85</w:delText>
        </w:r>
      </w:del>
      <w:r w:rsidR="00FE35B3">
        <w:fldChar w:fldCharType="end"/>
      </w:r>
      <w:r w:rsidR="00FE35B3">
        <w:t>.</w:t>
      </w:r>
    </w:p>
    <w:p w14:paraId="07CBAE21" w14:textId="2E4AACFF" w:rsidR="005B01F0" w:rsidRDefault="005B01F0" w:rsidP="00E8633D">
      <w:pPr>
        <w:pStyle w:val="imagens"/>
      </w:pPr>
      <w:r>
        <w:drawing>
          <wp:inline distT="0" distB="0" distL="0" distR="0" wp14:anchorId="165BF2E2" wp14:editId="3EAA8204">
            <wp:extent cx="5400040" cy="543560"/>
            <wp:effectExtent l="0" t="0" r="0" b="8890"/>
            <wp:docPr id="243" name="Imagem 243" descr="novaVacan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5" descr="novaVacancy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4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3E2A9" w14:textId="42BF117F" w:rsidR="005B01F0" w:rsidRDefault="005B01F0" w:rsidP="005B01F0">
      <w:pPr>
        <w:pStyle w:val="Legenda"/>
      </w:pPr>
      <w:bookmarkStart w:id="2173" w:name="_Ref518678285"/>
      <w:bookmarkStart w:id="2174" w:name="_Toc519372314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84</w:t>
      </w:r>
      <w:r w:rsidR="00FA37B9">
        <w:rPr>
          <w:noProof/>
        </w:rPr>
        <w:fldChar w:fldCharType="end"/>
      </w:r>
      <w:bookmarkEnd w:id="2173"/>
      <w:r>
        <w:t xml:space="preserve"> - Nova </w:t>
      </w:r>
      <w:r w:rsidR="00566B08">
        <w:t>instância</w:t>
      </w:r>
      <w:r>
        <w:t xml:space="preserve"> de </w:t>
      </w:r>
      <w:r w:rsidRPr="00661B33">
        <w:rPr>
          <w:i/>
        </w:rPr>
        <w:t>Vacancy</w:t>
      </w:r>
      <w:bookmarkEnd w:id="2174"/>
    </w:p>
    <w:p w14:paraId="607B297C" w14:textId="368B1FB5" w:rsidR="005B01F0" w:rsidRDefault="005B01F0" w:rsidP="005B01F0">
      <w:pPr>
        <w:pStyle w:val="imagens"/>
      </w:pPr>
      <w:r>
        <w:drawing>
          <wp:inline distT="0" distB="0" distL="0" distR="0" wp14:anchorId="60818804" wp14:editId="6E0AFCA4">
            <wp:extent cx="5400040" cy="1708150"/>
            <wp:effectExtent l="0" t="0" r="0" b="6350"/>
            <wp:docPr id="242" name="Imagem 242" descr="novasVacancySte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8" descr="novasVacancyStep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36DCF" w14:textId="3C3ACAF9" w:rsidR="005B01F0" w:rsidRDefault="005B01F0" w:rsidP="005B01F0">
      <w:pPr>
        <w:pStyle w:val="Legenda"/>
      </w:pPr>
      <w:bookmarkStart w:id="2175" w:name="_Ref518678291"/>
      <w:bookmarkStart w:id="2176" w:name="_Toc519372315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85</w:t>
      </w:r>
      <w:r w:rsidR="00FA37B9">
        <w:rPr>
          <w:noProof/>
        </w:rPr>
        <w:fldChar w:fldCharType="end"/>
      </w:r>
      <w:bookmarkEnd w:id="2175"/>
      <w:r>
        <w:t xml:space="preserve"> - Novas </w:t>
      </w:r>
      <w:r w:rsidR="00566B08">
        <w:t>instância</w:t>
      </w:r>
      <w:r>
        <w:t xml:space="preserve">s de </w:t>
      </w:r>
      <w:r w:rsidRPr="00661B33">
        <w:rPr>
          <w:i/>
        </w:rPr>
        <w:t>VacancySteps</w:t>
      </w:r>
      <w:bookmarkEnd w:id="2176"/>
    </w:p>
    <w:p w14:paraId="68C89063" w14:textId="2730967F" w:rsidR="005B01F0" w:rsidRDefault="005B01F0" w:rsidP="005B01F0">
      <w:pPr>
        <w:keepNext/>
        <w:jc w:val="center"/>
      </w:pPr>
      <w:r>
        <w:rPr>
          <w:noProof/>
        </w:rPr>
        <w:drawing>
          <wp:inline distT="0" distB="0" distL="0" distR="0" wp14:anchorId="644BD8F8" wp14:editId="2AC0100A">
            <wp:extent cx="2346325" cy="1190625"/>
            <wp:effectExtent l="0" t="0" r="0" b="9525"/>
            <wp:docPr id="241" name="Imagem 241" descr="novasVacancyToo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9" descr="novasVacancyTools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32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35B3" w:rsidRPr="00FE35B3">
        <w:rPr>
          <w:noProof/>
        </w:rPr>
        <w:t xml:space="preserve"> </w:t>
      </w:r>
      <w:r w:rsidR="00FE35B3">
        <w:rPr>
          <w:noProof/>
        </w:rPr>
        <w:drawing>
          <wp:inline distT="0" distB="0" distL="0" distR="0" wp14:anchorId="7548F57C" wp14:editId="0AFE8578">
            <wp:extent cx="2346325" cy="948690"/>
            <wp:effectExtent l="0" t="0" r="0" b="3810"/>
            <wp:docPr id="44" name="Imagem 44" descr="novasVacancyLa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4" descr="novasVacancyLa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325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81F45" w14:textId="72915460" w:rsidR="005B01F0" w:rsidRDefault="005B01F0" w:rsidP="005B01F0">
      <w:pPr>
        <w:pStyle w:val="Legenda"/>
      </w:pPr>
      <w:bookmarkStart w:id="2177" w:name="_Ref518678305"/>
      <w:bookmarkStart w:id="2178" w:name="_Toc519372316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86</w:t>
      </w:r>
      <w:r w:rsidR="00FA37B9">
        <w:rPr>
          <w:noProof/>
        </w:rPr>
        <w:fldChar w:fldCharType="end"/>
      </w:r>
      <w:bookmarkEnd w:id="2177"/>
      <w:r>
        <w:t xml:space="preserve"> - Novas </w:t>
      </w:r>
      <w:r w:rsidR="00566B08">
        <w:t>instância</w:t>
      </w:r>
      <w:r>
        <w:t xml:space="preserve">s de </w:t>
      </w:r>
      <w:r w:rsidRPr="00661B33">
        <w:rPr>
          <w:i/>
        </w:rPr>
        <w:t>VacancyTools</w:t>
      </w:r>
      <w:r w:rsidR="00FE35B3">
        <w:rPr>
          <w:i/>
        </w:rPr>
        <w:t xml:space="preserve"> e </w:t>
      </w:r>
      <w:r w:rsidR="00FE35B3" w:rsidRPr="00661B33">
        <w:rPr>
          <w:i/>
        </w:rPr>
        <w:t>VacancyLanguages</w:t>
      </w:r>
      <w:bookmarkEnd w:id="2178"/>
    </w:p>
    <w:p w14:paraId="566595F4" w14:textId="5F44992D" w:rsidR="00F21BF0" w:rsidRPr="00E8633D" w:rsidRDefault="00F21BF0" w:rsidP="00FC15B3">
      <w:pPr>
        <w:pStyle w:val="Cabealho2"/>
        <w:numPr>
          <w:ilvl w:val="1"/>
          <w:numId w:val="40"/>
        </w:numPr>
      </w:pPr>
      <w:bookmarkStart w:id="2179" w:name="_Toc519113450"/>
      <w:bookmarkStart w:id="2180" w:name="_Toc519113511"/>
      <w:bookmarkStart w:id="2181" w:name="_Toc519113451"/>
      <w:bookmarkStart w:id="2182" w:name="_Toc519113512"/>
      <w:bookmarkStart w:id="2183" w:name="_Hlk519112230"/>
      <w:bookmarkStart w:id="2184" w:name="_Toc519372225"/>
      <w:bookmarkEnd w:id="2179"/>
      <w:bookmarkEnd w:id="2180"/>
      <w:bookmarkEnd w:id="2181"/>
      <w:bookmarkEnd w:id="2182"/>
      <w:r>
        <w:t>Pesquisar/Aplicar a oferta – Candidato</w:t>
      </w:r>
      <w:bookmarkEnd w:id="2184"/>
    </w:p>
    <w:bookmarkEnd w:id="2183"/>
    <w:p w14:paraId="7E4632A2" w14:textId="05A662FE" w:rsidR="005B01F0" w:rsidRDefault="005B01F0" w:rsidP="005B01F0">
      <w:pPr>
        <w:ind w:firstLine="0"/>
        <w:rPr>
          <w:ins w:id="2185" w:author="Diogo Aires" w:date="2018-07-14T22:45:00Z"/>
        </w:rPr>
      </w:pPr>
      <w:r>
        <w:t xml:space="preserve">Para tornar a candidatura a uma oferta mais acessível aos desejos de qualquer candidato, a aplicação inclui um sistema de pesquisa de ofertas que permite </w:t>
      </w:r>
      <w:r w:rsidR="008A2ACB">
        <w:t>colocar</w:t>
      </w:r>
      <w:r>
        <w:t xml:space="preserve"> filtro</w:t>
      </w:r>
      <w:r w:rsidR="008A2ACB">
        <w:t>s</w:t>
      </w:r>
      <w:r>
        <w:t xml:space="preserve"> em função dos desejos do candidato. </w:t>
      </w:r>
      <w:r w:rsidR="008A2ACB">
        <w:t xml:space="preserve">As </w:t>
      </w:r>
      <w:r>
        <w:t xml:space="preserve">ofertas verificadas com a pesquisa não são todas as ofertas </w:t>
      </w:r>
      <w:r w:rsidR="008A2ACB">
        <w:t>existentes,</w:t>
      </w:r>
      <w:r>
        <w:t xml:space="preserve"> mas sim todas as ofertas existentes </w:t>
      </w:r>
      <w:r w:rsidR="008A2ACB">
        <w:t xml:space="preserve">a </w:t>
      </w:r>
      <w:r>
        <w:t>que o candidato</w:t>
      </w:r>
      <w:r w:rsidR="008A2ACB">
        <w:t xml:space="preserve"> ainda não se candidatou</w:t>
      </w:r>
      <w:r>
        <w:t xml:space="preserve">. </w:t>
      </w:r>
    </w:p>
    <w:p w14:paraId="5B306DA2" w14:textId="092F8AE2" w:rsidR="007D2AF8" w:rsidDel="00D84909" w:rsidRDefault="007D2AF8" w:rsidP="00D84909">
      <w:pPr>
        <w:ind w:firstLine="0"/>
        <w:rPr>
          <w:del w:id="2186" w:author="Diogo Aires" w:date="2018-07-14T22:45:00Z"/>
          <w:b/>
        </w:rPr>
        <w:pPrChange w:id="2187" w:author="Diogo Aires" w:date="2018-07-14T22:45:00Z">
          <w:pPr/>
        </w:pPrChange>
      </w:pPr>
    </w:p>
    <w:p w14:paraId="7FEFBE5D" w14:textId="77777777" w:rsidR="00D84909" w:rsidRDefault="00D84909" w:rsidP="00D84909">
      <w:pPr>
        <w:ind w:firstLine="0"/>
        <w:rPr>
          <w:ins w:id="2188" w:author="Diogo Aires" w:date="2018-07-14T22:45:00Z"/>
        </w:rPr>
        <w:pPrChange w:id="2189" w:author="Diogo Aires" w:date="2018-07-14T22:45:00Z">
          <w:pPr>
            <w:ind w:firstLine="0"/>
          </w:pPr>
        </w:pPrChange>
      </w:pPr>
    </w:p>
    <w:p w14:paraId="661173D3" w14:textId="5893821F" w:rsidR="005B01F0" w:rsidRPr="00E8633D" w:rsidRDefault="005B01F0" w:rsidP="00D84909">
      <w:pPr>
        <w:ind w:firstLine="0"/>
        <w:rPr>
          <w:b/>
        </w:rPr>
        <w:pPrChange w:id="2190" w:author="Diogo Aires" w:date="2018-07-14T22:45:00Z">
          <w:pPr/>
        </w:pPrChange>
      </w:pPr>
      <w:r w:rsidRPr="00E8633D">
        <w:rPr>
          <w:b/>
        </w:rPr>
        <w:lastRenderedPageBreak/>
        <w:t>Ação</w:t>
      </w:r>
    </w:p>
    <w:p w14:paraId="469552F9" w14:textId="19D19D0F" w:rsidR="005B01F0" w:rsidRDefault="005B01F0" w:rsidP="00520068">
      <w:r>
        <w:t>Para filtrar as ofertas</w:t>
      </w:r>
      <w:r w:rsidR="008A2ACB">
        <w:t>,</w:t>
      </w:r>
      <w:r>
        <w:t xml:space="preserve"> um candidato precisa </w:t>
      </w:r>
      <w:r w:rsidR="008A2ACB">
        <w:t xml:space="preserve">apenas </w:t>
      </w:r>
      <w:r>
        <w:t xml:space="preserve">de escolher o tipo de trabalho que procura dos valores reconhecidos, utilizando um </w:t>
      </w:r>
      <w:r w:rsidRPr="008A2ACB">
        <w:rPr>
          <w:i/>
        </w:rPr>
        <w:t>select</w:t>
      </w:r>
      <w:r>
        <w:t>. Também é possível adicionar a esse filtro</w:t>
      </w:r>
      <w:r w:rsidR="008A2ACB">
        <w:t>,</w:t>
      </w:r>
      <w:r>
        <w:t xml:space="preserve"> um </w:t>
      </w:r>
      <w:r w:rsidR="008A2ACB">
        <w:t xml:space="preserve">novo </w:t>
      </w:r>
      <w:r>
        <w:t>filtro em função de tecnologias e linguagens.</w:t>
      </w:r>
    </w:p>
    <w:p w14:paraId="699CF4D1" w14:textId="1A5130EB" w:rsidR="005B01F0" w:rsidRDefault="005B01F0" w:rsidP="005B01F0">
      <w:r>
        <w:t xml:space="preserve">A </w:t>
      </w:r>
      <w:r>
        <w:fldChar w:fldCharType="begin"/>
      </w:r>
      <w:r>
        <w:instrText xml:space="preserve"> REF _Ref518731050 \h </w:instrText>
      </w:r>
      <w:r>
        <w:fldChar w:fldCharType="separate"/>
      </w:r>
      <w:ins w:id="2191" w:author="Diogo Aires" w:date="2018-07-14T22:53:00Z">
        <w:r w:rsidR="00B73B54">
          <w:t xml:space="preserve">Figura </w:t>
        </w:r>
        <w:r w:rsidR="00B73B54">
          <w:rPr>
            <w:noProof/>
          </w:rPr>
          <w:t>87</w:t>
        </w:r>
      </w:ins>
      <w:del w:id="2192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86</w:delText>
        </w:r>
      </w:del>
      <w:r>
        <w:fldChar w:fldCharType="end"/>
      </w:r>
      <w:r>
        <w:t xml:space="preserve"> </w:t>
      </w:r>
      <w:r w:rsidR="008A2ACB">
        <w:t>mostra</w:t>
      </w:r>
      <w:r>
        <w:t xml:space="preserve"> o resultado da pesquisa quando é procurado qualquer oferta para uma posição como </w:t>
      </w:r>
      <w:r w:rsidRPr="008A2ACB">
        <w:rPr>
          <w:i/>
        </w:rPr>
        <w:t>Developer</w:t>
      </w:r>
      <w:r>
        <w:t xml:space="preserve">, já a </w:t>
      </w:r>
      <w:r>
        <w:fldChar w:fldCharType="begin"/>
      </w:r>
      <w:r>
        <w:instrText xml:space="preserve"> REF _Ref518731195 \h </w:instrText>
      </w:r>
      <w:r>
        <w:fldChar w:fldCharType="separate"/>
      </w:r>
      <w:ins w:id="2193" w:author="Diogo Aires" w:date="2018-07-14T22:53:00Z">
        <w:r w:rsidR="00B73B54">
          <w:t xml:space="preserve">Figura </w:t>
        </w:r>
        <w:r w:rsidR="00B73B54">
          <w:rPr>
            <w:noProof/>
          </w:rPr>
          <w:t>88</w:t>
        </w:r>
      </w:ins>
      <w:del w:id="2194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87</w:delText>
        </w:r>
      </w:del>
      <w:r>
        <w:fldChar w:fldCharType="end"/>
      </w:r>
      <w:r>
        <w:t xml:space="preserve"> adiciona a tal pesquisa o filtro de linguagens e por </w:t>
      </w:r>
      <w:r w:rsidR="00566B08">
        <w:t>último</w:t>
      </w:r>
      <w:r>
        <w:t xml:space="preserve"> a </w:t>
      </w:r>
      <w:r>
        <w:fldChar w:fldCharType="begin"/>
      </w:r>
      <w:r>
        <w:instrText xml:space="preserve"> REF _Ref518731241 \h </w:instrText>
      </w:r>
      <w:r>
        <w:fldChar w:fldCharType="separate"/>
      </w:r>
      <w:ins w:id="2195" w:author="Diogo Aires" w:date="2018-07-14T22:53:00Z">
        <w:r w:rsidR="00B73B54">
          <w:t xml:space="preserve">Figura </w:t>
        </w:r>
        <w:r w:rsidR="00B73B54">
          <w:rPr>
            <w:noProof/>
          </w:rPr>
          <w:t>89</w:t>
        </w:r>
      </w:ins>
      <w:del w:id="2196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88</w:delText>
        </w:r>
      </w:del>
      <w:r>
        <w:fldChar w:fldCharType="end"/>
      </w:r>
      <w:r>
        <w:t xml:space="preserve"> demonstra a prime</w:t>
      </w:r>
      <w:r w:rsidR="008A2ACB">
        <w:t>ira</w:t>
      </w:r>
      <w:r>
        <w:t xml:space="preserve"> pesquisa mais o filtro por tecnologias.</w:t>
      </w:r>
    </w:p>
    <w:p w14:paraId="4568F860" w14:textId="50D3670A" w:rsidR="005B01F0" w:rsidRDefault="005B01F0" w:rsidP="00E8633D">
      <w:pPr>
        <w:pStyle w:val="imagens"/>
      </w:pPr>
      <w:del w:id="2197" w:author="Diogo Aires" w:date="2018-07-14T19:44:00Z">
        <w:r w:rsidDel="00C75BA8">
          <w:drawing>
            <wp:inline distT="0" distB="0" distL="0" distR="0" wp14:anchorId="4FB84726" wp14:editId="7233AEB0">
              <wp:extent cx="5400000" cy="1818045"/>
              <wp:effectExtent l="0" t="0" r="0" b="0"/>
              <wp:docPr id="239" name="Imagem 239" descr="pesquisa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m 87" descr="pesquisa"/>
                      <pic:cNvPicPr>
                        <a:picLocks noChangeAspect="1" noChangeArrowheads="1"/>
                      </pic:cNvPicPr>
                    </pic:nvPicPr>
                    <pic:blipFill>
                      <a:blip r:embed="rId14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00000" cy="18180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2198" w:author="Diogo Aires" w:date="2018-07-14T19:44:00Z">
        <w:r w:rsidR="00C75BA8">
          <w:drawing>
            <wp:inline distT="0" distB="0" distL="0" distR="0" wp14:anchorId="5D679D79" wp14:editId="0AD47CAD">
              <wp:extent cx="5399765" cy="2124075"/>
              <wp:effectExtent l="0" t="0" r="0" b="0"/>
              <wp:docPr id="77" name="Imagem 77" descr="C:\Users\Diogo\AppData\Local\Microsoft\Windows\INetCache\Content.Word\pesquisa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82" descr="C:\Users\Diogo\AppData\Local\Microsoft\Windows\INetCache\Content.Word\pesquisa.png"/>
                      <pic:cNvPicPr>
                        <a:picLocks noChangeAspect="1" noChangeArrowheads="1"/>
                      </pic:cNvPicPr>
                    </pic:nvPicPr>
                    <pic:blipFill>
                      <a:blip r:embed="rId14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06160" cy="212659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670D5DC7" w14:textId="30261854" w:rsidR="005B01F0" w:rsidRDefault="005B01F0" w:rsidP="005B01F0">
      <w:pPr>
        <w:pStyle w:val="Legenda"/>
      </w:pPr>
      <w:bookmarkStart w:id="2199" w:name="_Ref518731050"/>
      <w:bookmarkStart w:id="2200" w:name="_Toc519372317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87</w:t>
      </w:r>
      <w:r w:rsidR="00FA37B9">
        <w:rPr>
          <w:noProof/>
        </w:rPr>
        <w:fldChar w:fldCharType="end"/>
      </w:r>
      <w:bookmarkEnd w:id="2199"/>
      <w:r>
        <w:t xml:space="preserve"> - Pesquisa por posição</w:t>
      </w:r>
      <w:bookmarkEnd w:id="2200"/>
    </w:p>
    <w:p w14:paraId="06D39282" w14:textId="395C68FB" w:rsidR="005B01F0" w:rsidRDefault="005B01F0" w:rsidP="00E8633D">
      <w:pPr>
        <w:pStyle w:val="imagens"/>
      </w:pPr>
      <w:del w:id="2201" w:author="Diogo Aires" w:date="2018-07-14T19:44:00Z">
        <w:r w:rsidDel="00C75BA8">
          <w:drawing>
            <wp:inline distT="0" distB="0" distL="0" distR="0" wp14:anchorId="6B8E65C7" wp14:editId="2CDD31DD">
              <wp:extent cx="5400000" cy="1341353"/>
              <wp:effectExtent l="0" t="0" r="0" b="0"/>
              <wp:docPr id="238" name="Imagem 238" descr="pesquisa english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m 90" descr="pesquisa english"/>
                      <pic:cNvPicPr>
                        <a:picLocks noChangeAspect="1" noChangeArrowheads="1"/>
                      </pic:cNvPicPr>
                    </pic:nvPicPr>
                    <pic:blipFill>
                      <a:blip r:embed="rId14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00000" cy="134135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2202" w:author="Diogo Aires" w:date="2018-07-14T19:44:00Z">
        <w:r w:rsidR="00C75BA8">
          <w:drawing>
            <wp:inline distT="0" distB="0" distL="0" distR="0" wp14:anchorId="35D64DFF" wp14:editId="04EDCA92">
              <wp:extent cx="5398682" cy="1781175"/>
              <wp:effectExtent l="0" t="0" r="0" b="0"/>
              <wp:docPr id="78" name="Imagem 78" descr="C:\Users\Diogo\AppData\Local\Microsoft\Windows\INetCache\Content.Word\pesquisa english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84" descr="C:\Users\Diogo\AppData\Local\Microsoft\Windows\INetCache\Content.Word\pesquisa english.png"/>
                      <pic:cNvPicPr>
                        <a:picLocks noChangeAspect="1" noChangeArrowheads="1"/>
                      </pic:cNvPicPr>
                    </pic:nvPicPr>
                    <pic:blipFill>
                      <a:blip r:embed="rId14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04418" cy="178306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7DA83853" w14:textId="7192AA43" w:rsidR="005B01F0" w:rsidRDefault="005B01F0" w:rsidP="005B01F0">
      <w:pPr>
        <w:pStyle w:val="Legenda"/>
      </w:pPr>
      <w:bookmarkStart w:id="2203" w:name="_Ref518731195"/>
      <w:bookmarkStart w:id="2204" w:name="_Toc519372318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88</w:t>
      </w:r>
      <w:r w:rsidR="00FA37B9">
        <w:rPr>
          <w:noProof/>
        </w:rPr>
        <w:fldChar w:fldCharType="end"/>
      </w:r>
      <w:bookmarkEnd w:id="2203"/>
      <w:r>
        <w:t xml:space="preserve">  - Pesquisa por posição e linguagem</w:t>
      </w:r>
      <w:bookmarkEnd w:id="2204"/>
    </w:p>
    <w:p w14:paraId="3985C3B6" w14:textId="0947E9C9" w:rsidR="005B01F0" w:rsidRDefault="005B01F0" w:rsidP="00E8633D">
      <w:pPr>
        <w:pStyle w:val="imagens"/>
      </w:pPr>
      <w:del w:id="2205" w:author="Diogo Aires" w:date="2018-07-14T19:44:00Z">
        <w:r w:rsidDel="00C75BA8">
          <w:drawing>
            <wp:inline distT="0" distB="0" distL="0" distR="0" wp14:anchorId="50E36F7D" wp14:editId="3FFBFDDC">
              <wp:extent cx="5400000" cy="1341353"/>
              <wp:effectExtent l="0" t="0" r="0" b="0"/>
              <wp:docPr id="237" name="Imagem 237" descr="pesquisa androi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m 94" descr="pesquisa android"/>
                      <pic:cNvPicPr>
                        <a:picLocks noChangeAspect="1" noChangeArrowheads="1"/>
                      </pic:cNvPicPr>
                    </pic:nvPicPr>
                    <pic:blipFill>
                      <a:blip r:embed="rId14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00000" cy="134135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2206" w:author="Diogo Aires" w:date="2018-07-14T19:44:00Z">
        <w:r w:rsidR="00C75BA8">
          <w:drawing>
            <wp:inline distT="0" distB="0" distL="0" distR="0" wp14:anchorId="3A4CA370" wp14:editId="04113F7D">
              <wp:extent cx="5398682" cy="1790700"/>
              <wp:effectExtent l="0" t="0" r="0" b="0"/>
              <wp:docPr id="80" name="Imagem 80" descr="C:\Users\Diogo\AppData\Local\Microsoft\Windows\INetCache\Content.Word\pesquisa android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86" descr="C:\Users\Diogo\AppData\Local\Microsoft\Windows\INetCache\Content.Word\pesquisa android.png"/>
                      <pic:cNvPicPr>
                        <a:picLocks noChangeAspect="1" noChangeArrowheads="1"/>
                      </pic:cNvPicPr>
                    </pic:nvPicPr>
                    <pic:blipFill>
                      <a:blip r:embed="rId14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08802" cy="179405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5BB1E4D2" w14:textId="1F9C1C52" w:rsidR="005B01F0" w:rsidRDefault="005B01F0" w:rsidP="005B01F0">
      <w:pPr>
        <w:pStyle w:val="Legenda"/>
      </w:pPr>
      <w:bookmarkStart w:id="2207" w:name="_Ref518731241"/>
      <w:bookmarkStart w:id="2208" w:name="_Toc519372319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89</w:t>
      </w:r>
      <w:r w:rsidR="00FA37B9">
        <w:rPr>
          <w:noProof/>
        </w:rPr>
        <w:fldChar w:fldCharType="end"/>
      </w:r>
      <w:bookmarkEnd w:id="2207"/>
      <w:r>
        <w:t xml:space="preserve"> - Pesquisa por posição e tecnologia</w:t>
      </w:r>
      <w:bookmarkEnd w:id="2208"/>
    </w:p>
    <w:p w14:paraId="52A445F9" w14:textId="77777777" w:rsidR="005B01F0" w:rsidRPr="00E8633D" w:rsidRDefault="005B01F0" w:rsidP="00B34D26">
      <w:pPr>
        <w:ind w:firstLine="0"/>
        <w:rPr>
          <w:b/>
        </w:rPr>
        <w:pPrChange w:id="2209" w:author="Diogo Aires" w:date="2018-07-14T22:46:00Z">
          <w:pPr/>
        </w:pPrChange>
      </w:pPr>
      <w:r w:rsidRPr="00E8633D">
        <w:rPr>
          <w:b/>
        </w:rPr>
        <w:t>Resultado Esperado</w:t>
      </w:r>
    </w:p>
    <w:p w14:paraId="031D3AB3" w14:textId="5BE66A3A" w:rsidR="005B01F0" w:rsidRDefault="005B01F0" w:rsidP="00520068">
      <w:r>
        <w:t>Quando um candidato se candidata a uma vaga</w:t>
      </w:r>
      <w:r w:rsidR="008A2ACB">
        <w:t>,</w:t>
      </w:r>
      <w:r>
        <w:t xml:space="preserve"> é criada uma </w:t>
      </w:r>
      <w:r w:rsidR="00566B08">
        <w:t>instância</w:t>
      </w:r>
      <w:r>
        <w:t xml:space="preserve"> da entidade </w:t>
      </w:r>
      <w:r w:rsidRPr="008A2ACB">
        <w:rPr>
          <w:i/>
        </w:rPr>
        <w:t>Candidacy</w:t>
      </w:r>
      <w:r>
        <w:t xml:space="preserve">, </w:t>
      </w:r>
      <w:r>
        <w:fldChar w:fldCharType="begin"/>
      </w:r>
      <w:r>
        <w:instrText xml:space="preserve"> REF _Ref518731634 \h </w:instrText>
      </w:r>
      <w:r>
        <w:fldChar w:fldCharType="separate"/>
      </w:r>
      <w:ins w:id="2210" w:author="Diogo Aires" w:date="2018-07-14T22:53:00Z">
        <w:r w:rsidR="00B73B54">
          <w:t xml:space="preserve">Figura </w:t>
        </w:r>
        <w:r w:rsidR="00B73B54">
          <w:rPr>
            <w:noProof/>
          </w:rPr>
          <w:t>90</w:t>
        </w:r>
      </w:ins>
      <w:del w:id="2211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89</w:delText>
        </w:r>
      </w:del>
      <w:r>
        <w:fldChar w:fldCharType="end"/>
      </w:r>
      <w:r>
        <w:t xml:space="preserve">, que representa a candidatura e uma da entidade </w:t>
      </w:r>
      <w:r w:rsidRPr="008A2ACB">
        <w:rPr>
          <w:i/>
        </w:rPr>
        <w:t>CandidacyStep</w:t>
      </w:r>
      <w:r>
        <w:t xml:space="preserve">, </w:t>
      </w:r>
      <w:r>
        <w:fldChar w:fldCharType="begin"/>
      </w:r>
      <w:r>
        <w:instrText xml:space="preserve"> REF _Ref518731651 \h </w:instrText>
      </w:r>
      <w:r>
        <w:fldChar w:fldCharType="separate"/>
      </w:r>
      <w:ins w:id="2212" w:author="Diogo Aires" w:date="2018-07-14T22:53:00Z">
        <w:r w:rsidR="00B73B54">
          <w:t xml:space="preserve">Figura </w:t>
        </w:r>
        <w:r w:rsidR="00B73B54">
          <w:rPr>
            <w:noProof/>
          </w:rPr>
          <w:t>91</w:t>
        </w:r>
      </w:ins>
      <w:del w:id="2213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90</w:delText>
        </w:r>
      </w:del>
      <w:r>
        <w:fldChar w:fldCharType="end"/>
      </w:r>
      <w:r>
        <w:t xml:space="preserve">, que </w:t>
      </w:r>
      <w:r>
        <w:lastRenderedPageBreak/>
        <w:t xml:space="preserve">representa a situação da candidatura. Note-se que as </w:t>
      </w:r>
      <w:r w:rsidR="00566B08">
        <w:t>instância</w:t>
      </w:r>
      <w:r>
        <w:t xml:space="preserve">s de </w:t>
      </w:r>
      <w:r w:rsidRPr="008A2ACB">
        <w:rPr>
          <w:i/>
        </w:rPr>
        <w:t>CandidacySteps</w:t>
      </w:r>
      <w:r>
        <w:t xml:space="preserve"> começam sempre no passo “</w:t>
      </w:r>
      <w:r w:rsidRPr="008A2ACB">
        <w:rPr>
          <w:i/>
        </w:rPr>
        <w:t>Consideration</w:t>
      </w:r>
      <w:r>
        <w:t>” e no estado “</w:t>
      </w:r>
      <w:r w:rsidRPr="008A2ACB">
        <w:rPr>
          <w:i/>
        </w:rPr>
        <w:t>ToProcess</w:t>
      </w:r>
      <w:r>
        <w:t>”.</w:t>
      </w:r>
    </w:p>
    <w:p w14:paraId="1361A552" w14:textId="642C1541" w:rsidR="005B01F0" w:rsidRDefault="005B01F0" w:rsidP="005B01F0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038F357" wp14:editId="4D201E02">
            <wp:extent cx="3657600" cy="716280"/>
            <wp:effectExtent l="0" t="0" r="0" b="7620"/>
            <wp:docPr id="236" name="Imagem 236" descr="vacan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9" descr="vacancy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FE86D" w14:textId="2F9DE15C" w:rsidR="005B01F0" w:rsidRDefault="005B01F0" w:rsidP="005B01F0">
      <w:pPr>
        <w:pStyle w:val="Legenda"/>
      </w:pPr>
      <w:bookmarkStart w:id="2214" w:name="_Ref518731634"/>
      <w:bookmarkStart w:id="2215" w:name="_Toc519372320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90</w:t>
      </w:r>
      <w:r w:rsidR="00FA37B9">
        <w:rPr>
          <w:noProof/>
        </w:rPr>
        <w:fldChar w:fldCharType="end"/>
      </w:r>
      <w:bookmarkEnd w:id="2214"/>
      <w:r>
        <w:t xml:space="preserve"> - Nova </w:t>
      </w:r>
      <w:r w:rsidR="00566B08">
        <w:t>instância</w:t>
      </w:r>
      <w:r>
        <w:t xml:space="preserve"> de </w:t>
      </w:r>
      <w:r w:rsidRPr="005E4D21">
        <w:rPr>
          <w:i/>
        </w:rPr>
        <w:t>Candidacy</w:t>
      </w:r>
      <w:bookmarkEnd w:id="2215"/>
    </w:p>
    <w:p w14:paraId="11545978" w14:textId="473C92E4" w:rsidR="005B01F0" w:rsidRDefault="005B01F0" w:rsidP="005B01F0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3DC1DC8" wp14:editId="49BF340C">
            <wp:extent cx="5719445" cy="741680"/>
            <wp:effectExtent l="0" t="0" r="0" b="1270"/>
            <wp:docPr id="235" name="Imagem 235" descr="vacancySte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5" descr="vacancyStep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74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90916" w14:textId="0C2A976C" w:rsidR="005B01F0" w:rsidRDefault="005B01F0" w:rsidP="005B01F0">
      <w:pPr>
        <w:pStyle w:val="Legenda"/>
      </w:pPr>
      <w:bookmarkStart w:id="2216" w:name="_Ref518731651"/>
      <w:bookmarkStart w:id="2217" w:name="_Toc519372321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91</w:t>
      </w:r>
      <w:r w:rsidR="00FA37B9">
        <w:rPr>
          <w:noProof/>
        </w:rPr>
        <w:fldChar w:fldCharType="end"/>
      </w:r>
      <w:bookmarkEnd w:id="2216"/>
      <w:r>
        <w:t xml:space="preserve"> - Nova </w:t>
      </w:r>
      <w:r w:rsidR="00566B08">
        <w:t>instância</w:t>
      </w:r>
      <w:r>
        <w:t xml:space="preserve"> de </w:t>
      </w:r>
      <w:r w:rsidRPr="005E4D21">
        <w:rPr>
          <w:i/>
        </w:rPr>
        <w:t>CandidacyStep</w:t>
      </w:r>
      <w:bookmarkEnd w:id="2217"/>
    </w:p>
    <w:p w14:paraId="4BDE8F8C" w14:textId="31A9FFA1" w:rsidR="005B01F0" w:rsidRDefault="005B01F0" w:rsidP="005B01F0">
      <w:r>
        <w:t>Esta nova candidatura pode</w:t>
      </w:r>
      <w:r w:rsidR="008A2ACB">
        <w:t xml:space="preserve"> ser</w:t>
      </w:r>
      <w:r>
        <w:t xml:space="preserve"> </w:t>
      </w:r>
      <w:r w:rsidR="008A2ACB">
        <w:t>observada</w:t>
      </w:r>
      <w:r>
        <w:t xml:space="preserve"> tanto na aplicação </w:t>
      </w:r>
      <w:r w:rsidR="004845D2" w:rsidRPr="004845D2">
        <w:rPr>
          <w:i/>
        </w:rPr>
        <w:t>web</w:t>
      </w:r>
      <w:r w:rsidR="008A2ACB">
        <w:rPr>
          <w:i/>
        </w:rPr>
        <w:t>,</w:t>
      </w:r>
      <w:r>
        <w:rPr>
          <w:i/>
        </w:rPr>
        <w:t xml:space="preserve"> </w:t>
      </w:r>
      <w:r>
        <w:fldChar w:fldCharType="begin"/>
      </w:r>
      <w:r>
        <w:rPr>
          <w:i/>
        </w:rPr>
        <w:instrText xml:space="preserve"> REF _Ref518733054 \h </w:instrText>
      </w:r>
      <w:r>
        <w:fldChar w:fldCharType="separate"/>
      </w:r>
      <w:ins w:id="2218" w:author="Diogo Aires" w:date="2018-07-14T22:53:00Z">
        <w:r w:rsidR="00B73B54">
          <w:t xml:space="preserve">Figura </w:t>
        </w:r>
        <w:r w:rsidR="00B73B54">
          <w:rPr>
            <w:noProof/>
          </w:rPr>
          <w:t>92</w:t>
        </w:r>
      </w:ins>
      <w:del w:id="2219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91</w:delText>
        </w:r>
      </w:del>
      <w:r>
        <w:fldChar w:fldCharType="end"/>
      </w:r>
      <w:r>
        <w:t>,</w:t>
      </w:r>
      <w:r>
        <w:rPr>
          <w:i/>
        </w:rPr>
        <w:t xml:space="preserve"> </w:t>
      </w:r>
      <w:r>
        <w:t xml:space="preserve">como também na aplicação </w:t>
      </w:r>
      <w:r w:rsidR="004845D2" w:rsidRPr="004845D2">
        <w:rPr>
          <w:i/>
        </w:rPr>
        <w:t>mobile</w:t>
      </w:r>
      <w:r>
        <w:t xml:space="preserve">, </w:t>
      </w:r>
      <w:r>
        <w:fldChar w:fldCharType="begin"/>
      </w:r>
      <w:r>
        <w:instrText xml:space="preserve"> REF _Ref518733064 \h </w:instrText>
      </w:r>
      <w:r>
        <w:fldChar w:fldCharType="separate"/>
      </w:r>
      <w:ins w:id="2220" w:author="Diogo Aires" w:date="2018-07-14T22:53:00Z">
        <w:r w:rsidR="00B73B54">
          <w:t xml:space="preserve">Figura </w:t>
        </w:r>
        <w:r w:rsidR="00B73B54">
          <w:rPr>
            <w:noProof/>
          </w:rPr>
          <w:t>93</w:t>
        </w:r>
      </w:ins>
      <w:del w:id="2221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92</w:delText>
        </w:r>
      </w:del>
      <w:r>
        <w:fldChar w:fldCharType="end"/>
      </w:r>
      <w:ins w:id="2222" w:author="Diogo Aires" w:date="2018-07-14T22:47:00Z">
        <w:r w:rsidR="00B34D26">
          <w:t>.</w:t>
        </w:r>
      </w:ins>
      <w:del w:id="2223" w:author="Diogo Aires" w:date="2018-07-14T22:47:00Z">
        <w:r w:rsidDel="00B34D26">
          <w:delText>,</w:delText>
        </w:r>
      </w:del>
    </w:p>
    <w:p w14:paraId="3435BFC2" w14:textId="79E85B52" w:rsidR="005B01F0" w:rsidRDefault="005B01F0" w:rsidP="001A2C72">
      <w:pPr>
        <w:pStyle w:val="imagens"/>
      </w:pPr>
      <w:del w:id="2224" w:author="Diogo Aires" w:date="2018-07-14T19:45:00Z">
        <w:r w:rsidDel="00C75BA8">
          <w:drawing>
            <wp:inline distT="0" distB="0" distL="0" distR="0" wp14:anchorId="0E6F5EF2" wp14:editId="1489062D">
              <wp:extent cx="5400000" cy="1109774"/>
              <wp:effectExtent l="0" t="0" r="0" b="0"/>
              <wp:docPr id="234" name="Imagem 234" descr="ca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m 138" descr="ca"/>
                      <pic:cNvPicPr>
                        <a:picLocks noChangeAspect="1" noChangeArrowheads="1"/>
                      </pic:cNvPicPr>
                    </pic:nvPicPr>
                    <pic:blipFill>
                      <a:blip r:embed="rId15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00000" cy="110977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2225" w:author="Diogo Aires" w:date="2018-07-14T19:45:00Z">
        <w:r w:rsidR="00C75BA8">
          <w:drawing>
            <wp:inline distT="0" distB="0" distL="0" distR="0" wp14:anchorId="453316D7" wp14:editId="292551C8">
              <wp:extent cx="5399405" cy="1971675"/>
              <wp:effectExtent l="0" t="0" r="0" b="9525"/>
              <wp:docPr id="82" name="Imagem 82" descr="C:\Users\Diogo\AppData\Local\Microsoft\Windows\INetCache\Content.Word\ca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88" descr="C:\Users\Diogo\AppData\Local\Microsoft\Windows\INetCache\Content.Word\ca.png"/>
                      <pic:cNvPicPr>
                        <a:picLocks noChangeAspect="1" noChangeArrowheads="1"/>
                      </pic:cNvPicPr>
                    </pic:nvPicPr>
                    <pic:blipFill>
                      <a:blip r:embed="rId15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04293" cy="19734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0D0A3D69" w14:textId="03826B08" w:rsidR="005B01F0" w:rsidRDefault="005B01F0" w:rsidP="005B01F0">
      <w:pPr>
        <w:pStyle w:val="Legenda"/>
      </w:pPr>
      <w:bookmarkStart w:id="2226" w:name="_Ref518733054"/>
      <w:bookmarkStart w:id="2227" w:name="_Toc519372322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92</w:t>
      </w:r>
      <w:r w:rsidR="00FA37B9">
        <w:rPr>
          <w:noProof/>
        </w:rPr>
        <w:fldChar w:fldCharType="end"/>
      </w:r>
      <w:bookmarkEnd w:id="2226"/>
      <w:r>
        <w:t xml:space="preserve"> - Candidatura, </w:t>
      </w:r>
      <w:r w:rsidR="004845D2" w:rsidRPr="004845D2">
        <w:rPr>
          <w:i/>
        </w:rPr>
        <w:t>web</w:t>
      </w:r>
      <w:bookmarkEnd w:id="2227"/>
    </w:p>
    <w:p w14:paraId="5CE2A701" w14:textId="6E003130" w:rsidR="005B01F0" w:rsidRDefault="005B01F0" w:rsidP="005B01F0">
      <w:pPr>
        <w:keepNext/>
        <w:jc w:val="center"/>
      </w:pPr>
      <w:r>
        <w:rPr>
          <w:noProof/>
        </w:rPr>
        <w:drawing>
          <wp:inline distT="0" distB="0" distL="0" distR="0" wp14:anchorId="619A22DC" wp14:editId="152B06AD">
            <wp:extent cx="1847215" cy="1781175"/>
            <wp:effectExtent l="0" t="0" r="635" b="9525"/>
            <wp:docPr id="233" name="Imagem 233" descr="candicies 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40" descr="candicies and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2757" cy="1786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DC499" w14:textId="0E3EA44D" w:rsidR="005B01F0" w:rsidRDefault="005B01F0" w:rsidP="005B01F0">
      <w:pPr>
        <w:pStyle w:val="Legenda"/>
      </w:pPr>
      <w:bookmarkStart w:id="2228" w:name="_Ref518733064"/>
      <w:bookmarkStart w:id="2229" w:name="_Toc519372323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93</w:t>
      </w:r>
      <w:r w:rsidR="00FA37B9">
        <w:rPr>
          <w:noProof/>
        </w:rPr>
        <w:fldChar w:fldCharType="end"/>
      </w:r>
      <w:bookmarkEnd w:id="2228"/>
      <w:r>
        <w:t xml:space="preserve"> - Candi</w:t>
      </w:r>
      <w:r w:rsidR="008A2ACB">
        <w:t>d</w:t>
      </w:r>
      <w:r>
        <w:t xml:space="preserve">atura </w:t>
      </w:r>
      <w:r w:rsidR="004845D2" w:rsidRPr="004845D2">
        <w:rPr>
          <w:i/>
        </w:rPr>
        <w:t>mobile</w:t>
      </w:r>
      <w:bookmarkEnd w:id="2229"/>
    </w:p>
    <w:p w14:paraId="4C607826" w14:textId="36EDA423" w:rsidR="00F21BF0" w:rsidRPr="00E8633D" w:rsidRDefault="00F21BF0" w:rsidP="00FC15B3">
      <w:pPr>
        <w:pStyle w:val="Cabealho2"/>
        <w:numPr>
          <w:ilvl w:val="1"/>
          <w:numId w:val="40"/>
        </w:numPr>
      </w:pPr>
      <w:bookmarkStart w:id="2230" w:name="_Toc519372226"/>
      <w:r>
        <w:t>Continuar/Acabar Candidatura – Colaborador</w:t>
      </w:r>
      <w:bookmarkEnd w:id="2230"/>
    </w:p>
    <w:p w14:paraId="661F95B6" w14:textId="6A88D940" w:rsidR="005B01F0" w:rsidRDefault="005B01F0" w:rsidP="005B01F0">
      <w:pPr>
        <w:ind w:firstLine="0"/>
      </w:pPr>
      <w:r>
        <w:t xml:space="preserve">Depois de uma oferta ser estabelecida, um colaborador consegue controlar as candidaturas sobre </w:t>
      </w:r>
      <w:r w:rsidR="008A2ACB">
        <w:t>estas</w:t>
      </w:r>
      <w:r>
        <w:t xml:space="preserve">, principalmente pelas ações de marcar uma entrevista, a verificar no próximo subcapítulo, terminar a candidatura em si ou continuar a mesma, ou </w:t>
      </w:r>
      <w:r w:rsidR="008A2ACB">
        <w:t xml:space="preserve">seja, </w:t>
      </w:r>
      <w:r>
        <w:t>continuar a candidatura para o próximo passo de contratação.</w:t>
      </w:r>
    </w:p>
    <w:p w14:paraId="35880923" w14:textId="70863D4B" w:rsidR="005E4D21" w:rsidRDefault="005B01F0" w:rsidP="00B71300">
      <w:r>
        <w:lastRenderedPageBreak/>
        <w:t xml:space="preserve">A continuação, como mostrada anteriormente, no </w:t>
      </w:r>
      <w:r>
        <w:fldChar w:fldCharType="begin"/>
      </w:r>
      <w:r>
        <w:instrText xml:space="preserve"> REF _Ref517479063 \h  \* MERGEFORMAT </w:instrText>
      </w:r>
      <w:r>
        <w:fldChar w:fldCharType="separate"/>
      </w:r>
      <w:r w:rsidR="00B73B54">
        <w:t xml:space="preserve">Código </w:t>
      </w:r>
      <w:r w:rsidR="00B73B54">
        <w:rPr>
          <w:noProof/>
        </w:rPr>
        <w:t>17</w:t>
      </w:r>
      <w:r>
        <w:fldChar w:fldCharType="end"/>
      </w:r>
      <w:r>
        <w:t>, permite saltar vários passos do processo de contratação desde que o candidato tenha participado numa entrevista que tenha utilizado o mesmo formulário que o passo saltado.</w:t>
      </w:r>
    </w:p>
    <w:p w14:paraId="19429C22" w14:textId="77777777" w:rsidR="005B01F0" w:rsidRPr="00E8633D" w:rsidRDefault="005B01F0" w:rsidP="00B34D26">
      <w:pPr>
        <w:ind w:firstLine="0"/>
        <w:rPr>
          <w:b/>
        </w:rPr>
        <w:pPrChange w:id="2231" w:author="Diogo Aires" w:date="2018-07-14T22:47:00Z">
          <w:pPr/>
        </w:pPrChange>
      </w:pPr>
      <w:r w:rsidRPr="00E8633D">
        <w:rPr>
          <w:b/>
        </w:rPr>
        <w:t>Ação</w:t>
      </w:r>
    </w:p>
    <w:p w14:paraId="2B6C8DA2" w14:textId="416BF05A" w:rsidR="005B01F0" w:rsidRDefault="005B01F0" w:rsidP="00520068">
      <w:r>
        <w:t>Um colaborador consegue</w:t>
      </w:r>
      <w:r w:rsidR="005E4D21">
        <w:t xml:space="preserve"> verificar qualquer candidatu</w:t>
      </w:r>
      <w:r w:rsidR="008A2ACB">
        <w:t xml:space="preserve">ra, </w:t>
      </w:r>
      <w:r>
        <w:t>pesquisando</w:t>
      </w:r>
      <w:r w:rsidR="008A2ACB">
        <w:t xml:space="preserve">-a </w:t>
      </w:r>
      <w:r>
        <w:t>numa página</w:t>
      </w:r>
      <w:ins w:id="2232" w:author="Diogo Aires" w:date="2018-07-14T22:47:00Z">
        <w:r w:rsidR="00237953">
          <w:t>,</w:t>
        </w:r>
      </w:ins>
      <w:r>
        <w:t xml:space="preserve"> ou consegue obter todas as candidaturas a uma particular oferta. Para a segunda um colaborado</w:t>
      </w:r>
      <w:r w:rsidR="008A2ACB">
        <w:t>r</w:t>
      </w:r>
      <w:r>
        <w:t xml:space="preserve"> tem de primeiro escolher uma oferta, o que o permite verificar a </w:t>
      </w:r>
      <w:r w:rsidRPr="008A2ACB">
        <w:rPr>
          <w:i/>
        </w:rPr>
        <w:t>tab</w:t>
      </w:r>
      <w:r>
        <w:t xml:space="preserve"> da </w:t>
      </w:r>
      <w:r>
        <w:fldChar w:fldCharType="begin"/>
      </w:r>
      <w:r>
        <w:instrText xml:space="preserve"> REF _Ref518732495 \h </w:instrText>
      </w:r>
      <w:r>
        <w:fldChar w:fldCharType="separate"/>
      </w:r>
      <w:ins w:id="2233" w:author="Diogo Aires" w:date="2018-07-14T22:53:00Z">
        <w:r w:rsidR="00B73B54">
          <w:t xml:space="preserve">Figura </w:t>
        </w:r>
        <w:r w:rsidR="00B73B54">
          <w:rPr>
            <w:noProof/>
          </w:rPr>
          <w:t>94</w:t>
        </w:r>
      </w:ins>
      <w:del w:id="2234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93</w:delText>
        </w:r>
      </w:del>
      <w:r>
        <w:fldChar w:fldCharType="end"/>
      </w:r>
      <w:r>
        <w:t xml:space="preserve">. </w:t>
      </w:r>
    </w:p>
    <w:p w14:paraId="7E824C0D" w14:textId="1A39BABD" w:rsidR="005B01F0" w:rsidRDefault="005B01F0" w:rsidP="005B01F0">
      <w:r>
        <w:t>Desta é possível escolher um</w:t>
      </w:r>
      <w:r w:rsidR="008A2ACB">
        <w:t xml:space="preserve"> passo em</w:t>
      </w:r>
      <w:r>
        <w:t xml:space="preserve"> particular, </w:t>
      </w:r>
      <w:r>
        <w:fldChar w:fldCharType="begin"/>
      </w:r>
      <w:r>
        <w:instrText xml:space="preserve"> REF _Ref518732572 \h  \* MERGEFORMAT </w:instrText>
      </w:r>
      <w:r>
        <w:fldChar w:fldCharType="separate"/>
      </w:r>
      <w:ins w:id="2235" w:author="Diogo Aires" w:date="2018-07-14T22:53:00Z">
        <w:r w:rsidR="00B73B54">
          <w:t xml:space="preserve">Figura </w:t>
        </w:r>
        <w:r w:rsidR="00B73B54">
          <w:rPr>
            <w:noProof/>
          </w:rPr>
          <w:t>95</w:t>
        </w:r>
      </w:ins>
      <w:del w:id="2236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94</w:delText>
        </w:r>
      </w:del>
      <w:r>
        <w:fldChar w:fldCharType="end"/>
      </w:r>
      <w:r>
        <w:t xml:space="preserve">, onde pode verificar todas as candidaturas </w:t>
      </w:r>
      <w:r w:rsidR="008A2ACB">
        <w:t>nesse passo,</w:t>
      </w:r>
      <w:r>
        <w:t xml:space="preserve"> o que permite verificar as candidaturas, como por exemplo a da </w:t>
      </w:r>
      <w:r>
        <w:fldChar w:fldCharType="begin"/>
      </w:r>
      <w:r>
        <w:instrText xml:space="preserve"> REF _Ref518732656 \h  \* MERGEFORMAT </w:instrText>
      </w:r>
      <w:r>
        <w:fldChar w:fldCharType="separate"/>
      </w:r>
      <w:ins w:id="2237" w:author="Diogo Aires" w:date="2018-07-14T22:53:00Z">
        <w:r w:rsidR="00B73B54">
          <w:t xml:space="preserve">Figura </w:t>
        </w:r>
        <w:r w:rsidR="00B73B54">
          <w:rPr>
            <w:noProof/>
          </w:rPr>
          <w:t>96</w:t>
        </w:r>
      </w:ins>
      <w:del w:id="2238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95</w:delText>
        </w:r>
      </w:del>
      <w:r>
        <w:fldChar w:fldCharType="end"/>
      </w:r>
      <w:r>
        <w:t>.</w:t>
      </w:r>
    </w:p>
    <w:p w14:paraId="67AC8482" w14:textId="57DB0756" w:rsidR="005B01F0" w:rsidRDefault="005B01F0" w:rsidP="00E8633D">
      <w:pPr>
        <w:pStyle w:val="imagens"/>
      </w:pPr>
      <w:del w:id="2239" w:author="Diogo Aires" w:date="2018-07-14T19:45:00Z">
        <w:r w:rsidDel="00C75BA8">
          <w:drawing>
            <wp:inline distT="0" distB="0" distL="0" distR="0" wp14:anchorId="71382D8E" wp14:editId="3997AB37">
              <wp:extent cx="5400000" cy="1804511"/>
              <wp:effectExtent l="0" t="0" r="0" b="5715"/>
              <wp:docPr id="232" name="Imagem 232" descr="passos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m 130" descr="passos"/>
                      <pic:cNvPicPr>
                        <a:picLocks noChangeAspect="1" noChangeArrowheads="1"/>
                      </pic:cNvPicPr>
                    </pic:nvPicPr>
                    <pic:blipFill>
                      <a:blip r:embed="rId15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00000" cy="180451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2240" w:author="Diogo Aires" w:date="2018-07-14T19:45:00Z">
        <w:r w:rsidR="00C75BA8">
          <w:drawing>
            <wp:inline distT="0" distB="0" distL="0" distR="0" wp14:anchorId="35AC2495" wp14:editId="4A75778D">
              <wp:extent cx="5398770" cy="2562225"/>
              <wp:effectExtent l="0" t="0" r="0" b="9525"/>
              <wp:docPr id="83" name="Imagem 83" descr="C:\Users\Diogo\AppData\Local\Microsoft\Windows\INetCache\Content.Word\passos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90" descr="C:\Users\Diogo\AppData\Local\Microsoft\Windows\INetCache\Content.Word\passos.png"/>
                      <pic:cNvPicPr>
                        <a:picLocks noChangeAspect="1" noChangeArrowheads="1"/>
                      </pic:cNvPicPr>
                    </pic:nvPicPr>
                    <pic:blipFill>
                      <a:blip r:embed="rId15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05618" cy="2565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60645DBE" w14:textId="65952FF3" w:rsidR="005B01F0" w:rsidRDefault="005B01F0" w:rsidP="005B01F0">
      <w:pPr>
        <w:pStyle w:val="Legenda"/>
      </w:pPr>
      <w:bookmarkStart w:id="2241" w:name="_Ref518732495"/>
      <w:bookmarkStart w:id="2242" w:name="_Toc519372324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94</w:t>
      </w:r>
      <w:r w:rsidR="00FA37B9">
        <w:rPr>
          <w:noProof/>
        </w:rPr>
        <w:fldChar w:fldCharType="end"/>
      </w:r>
      <w:bookmarkEnd w:id="2241"/>
      <w:r>
        <w:t xml:space="preserve"> - Passos de uma oferta</w:t>
      </w:r>
      <w:bookmarkEnd w:id="2242"/>
    </w:p>
    <w:p w14:paraId="056D3F28" w14:textId="5AFCC865" w:rsidR="005B01F0" w:rsidRDefault="005B01F0" w:rsidP="00E8633D">
      <w:pPr>
        <w:pStyle w:val="imagens"/>
      </w:pPr>
      <w:del w:id="2243" w:author="Diogo Aires" w:date="2018-07-14T19:45:00Z">
        <w:r w:rsidDel="00C75BA8">
          <w:drawing>
            <wp:inline distT="0" distB="0" distL="0" distR="0" wp14:anchorId="1338A669" wp14:editId="53E3D6E3">
              <wp:extent cx="5400000" cy="1688722"/>
              <wp:effectExtent l="0" t="0" r="0" b="6985"/>
              <wp:docPr id="231" name="Imagem 231" descr="passo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m 132" descr="passo"/>
                      <pic:cNvPicPr>
                        <a:picLocks noChangeAspect="1" noChangeArrowheads="1"/>
                      </pic:cNvPicPr>
                    </pic:nvPicPr>
                    <pic:blipFill>
                      <a:blip r:embed="rId15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00000" cy="168872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2244" w:author="Diogo Aires" w:date="2018-07-14T19:45:00Z">
        <w:r w:rsidR="00C75BA8">
          <w:drawing>
            <wp:inline distT="0" distB="0" distL="0" distR="0" wp14:anchorId="0C6DB4C1" wp14:editId="06ADE0EE">
              <wp:extent cx="5399405" cy="2209800"/>
              <wp:effectExtent l="0" t="0" r="0" b="0"/>
              <wp:docPr id="85" name="Imagem 85" descr="C:\Users\Diogo\AppData\Local\Microsoft\Windows\INetCache\Content.Word\passo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92" descr="C:\Users\Diogo\AppData\Local\Microsoft\Windows\INetCache\Content.Word\passo.png"/>
                      <pic:cNvPicPr>
                        <a:picLocks noChangeAspect="1" noChangeArrowheads="1"/>
                      </pic:cNvPicPr>
                    </pic:nvPicPr>
                    <pic:blipFill>
                      <a:blip r:embed="rId15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03385" cy="221142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4B1CA20B" w14:textId="02CE2395" w:rsidR="005B01F0" w:rsidRDefault="005B01F0" w:rsidP="005B01F0">
      <w:pPr>
        <w:pStyle w:val="Legenda"/>
      </w:pPr>
      <w:bookmarkStart w:id="2245" w:name="_Ref518732572"/>
      <w:bookmarkStart w:id="2246" w:name="_Toc519372325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95</w:t>
      </w:r>
      <w:r w:rsidR="00FA37B9">
        <w:rPr>
          <w:noProof/>
        </w:rPr>
        <w:fldChar w:fldCharType="end"/>
      </w:r>
      <w:bookmarkEnd w:id="2245"/>
      <w:r>
        <w:t xml:space="preserve"> - Passo de uma oferta</w:t>
      </w:r>
      <w:bookmarkEnd w:id="2246"/>
    </w:p>
    <w:p w14:paraId="248168E6" w14:textId="2B763274" w:rsidR="005B01F0" w:rsidRDefault="005B01F0" w:rsidP="00E8633D">
      <w:pPr>
        <w:pStyle w:val="imagens"/>
      </w:pPr>
      <w:del w:id="2247" w:author="Diogo Aires" w:date="2018-07-14T19:45:00Z">
        <w:r w:rsidDel="00C75BA8">
          <w:lastRenderedPageBreak/>
          <w:drawing>
            <wp:inline distT="0" distB="0" distL="0" distR="0" wp14:anchorId="7F54CD80" wp14:editId="42B2CE9E">
              <wp:extent cx="5400000" cy="1414834"/>
              <wp:effectExtent l="0" t="0" r="0" b="0"/>
              <wp:docPr id="230" name="Imagem 230" descr="aplicacao antes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m 134" descr="aplicacao antes"/>
                      <pic:cNvPicPr>
                        <a:picLocks noChangeAspect="1" noChangeArrowheads="1"/>
                      </pic:cNvPicPr>
                    </pic:nvPicPr>
                    <pic:blipFill>
                      <a:blip r:embed="rId15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00000" cy="141483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2248" w:author="Diogo Aires" w:date="2018-07-14T19:46:00Z">
        <w:r w:rsidR="00C75BA8">
          <w:drawing>
            <wp:inline distT="0" distB="0" distL="0" distR="0" wp14:anchorId="1E1BA7AB" wp14:editId="6CBD0B35">
              <wp:extent cx="5398770" cy="1847850"/>
              <wp:effectExtent l="0" t="0" r="0" b="0"/>
              <wp:docPr id="86" name="Imagem 86" descr="C:\Users\Diogo\AppData\Local\Microsoft\Windows\INetCache\Content.Word\aplicacao antes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94" descr="C:\Users\Diogo\AppData\Local\Microsoft\Windows\INetCache\Content.Word\aplicacao antes.png"/>
                      <pic:cNvPicPr>
                        <a:picLocks noChangeAspect="1" noChangeArrowheads="1"/>
                      </pic:cNvPicPr>
                    </pic:nvPicPr>
                    <pic:blipFill>
                      <a:blip r:embed="rId15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04432" cy="1849788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13A1FE6C" w14:textId="2E111F89" w:rsidR="005B01F0" w:rsidRDefault="005B01F0" w:rsidP="005B01F0">
      <w:pPr>
        <w:pStyle w:val="Legenda"/>
      </w:pPr>
      <w:bookmarkStart w:id="2249" w:name="_Ref518732656"/>
      <w:bookmarkStart w:id="2250" w:name="_Toc519372326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96</w:t>
      </w:r>
      <w:r w:rsidR="00FA37B9">
        <w:rPr>
          <w:noProof/>
        </w:rPr>
        <w:fldChar w:fldCharType="end"/>
      </w:r>
      <w:bookmarkEnd w:id="2249"/>
      <w:r>
        <w:t xml:space="preserve"> - Candidatura</w:t>
      </w:r>
      <w:bookmarkEnd w:id="2250"/>
    </w:p>
    <w:p w14:paraId="48AA37EC" w14:textId="77777777" w:rsidR="005B01F0" w:rsidRPr="00E8633D" w:rsidRDefault="005B01F0" w:rsidP="00237953">
      <w:pPr>
        <w:ind w:firstLine="0"/>
        <w:rPr>
          <w:b/>
        </w:rPr>
        <w:pPrChange w:id="2251" w:author="Diogo Aires" w:date="2018-07-14T22:48:00Z">
          <w:pPr/>
        </w:pPrChange>
      </w:pPr>
      <w:r w:rsidRPr="00E8633D">
        <w:rPr>
          <w:b/>
        </w:rPr>
        <w:t>Resultado Esperado</w:t>
      </w:r>
    </w:p>
    <w:p w14:paraId="45302589" w14:textId="1CEFAA63" w:rsidR="005B01F0" w:rsidRDefault="005B01F0" w:rsidP="00520068">
      <w:r>
        <w:t>Ao escolher terminar uma candidatura</w:t>
      </w:r>
      <w:r w:rsidR="008A2ACB">
        <w:t>,</w:t>
      </w:r>
      <w:r>
        <w:t xml:space="preserve"> a </w:t>
      </w:r>
      <w:r w:rsidRPr="008A2ACB">
        <w:rPr>
          <w:i/>
        </w:rPr>
        <w:t>Vacancy</w:t>
      </w:r>
      <w:r>
        <w:t xml:space="preserve"> correspondente como também qualquer </w:t>
      </w:r>
      <w:r w:rsidRPr="008A2ACB">
        <w:rPr>
          <w:i/>
        </w:rPr>
        <w:t>VacancyCurrentStep</w:t>
      </w:r>
      <w:r>
        <w:t xml:space="preserve"> e </w:t>
      </w:r>
      <w:r w:rsidRPr="008A2ACB">
        <w:rPr>
          <w:i/>
        </w:rPr>
        <w:t>VacancyInterview</w:t>
      </w:r>
      <w:r>
        <w:t xml:space="preserve"> associadas a</w:t>
      </w:r>
      <w:r w:rsidR="008A2ACB">
        <w:t xml:space="preserve"> essa</w:t>
      </w:r>
      <w:r>
        <w:t xml:space="preserve"> </w:t>
      </w:r>
      <w:r w:rsidRPr="008A2ACB">
        <w:rPr>
          <w:i/>
        </w:rPr>
        <w:t>Vacancy</w:t>
      </w:r>
      <w:r>
        <w:t xml:space="preserve">, são removidas </w:t>
      </w:r>
      <w:r w:rsidR="008A2ACB">
        <w:t>da</w:t>
      </w:r>
      <w:r>
        <w:t xml:space="preserve"> base de dados e o candidato é informado na terminação da candidatura tanto por um </w:t>
      </w:r>
      <w:r w:rsidRPr="00297A21">
        <w:rPr>
          <w:i/>
        </w:rPr>
        <w:t>email</w:t>
      </w:r>
      <w:r>
        <w:t xml:space="preserve">, </w:t>
      </w:r>
      <w:r>
        <w:fldChar w:fldCharType="begin"/>
      </w:r>
      <w:r>
        <w:instrText xml:space="preserve"> REF _Ref518733310 \h </w:instrText>
      </w:r>
      <w:r>
        <w:fldChar w:fldCharType="separate"/>
      </w:r>
      <w:ins w:id="2252" w:author="Diogo Aires" w:date="2018-07-14T22:53:00Z">
        <w:r w:rsidR="00B73B54">
          <w:t xml:space="preserve">Figura </w:t>
        </w:r>
        <w:r w:rsidR="00B73B54">
          <w:rPr>
            <w:noProof/>
          </w:rPr>
          <w:t>97</w:t>
        </w:r>
      </w:ins>
      <w:del w:id="2253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96</w:delText>
        </w:r>
      </w:del>
      <w:r>
        <w:fldChar w:fldCharType="end"/>
      </w:r>
      <w:r>
        <w:t xml:space="preserve"> como também por uma notificação da aplicação </w:t>
      </w:r>
      <w:r w:rsidR="004845D2" w:rsidRPr="004845D2">
        <w:rPr>
          <w:i/>
        </w:rPr>
        <w:t>mobile</w:t>
      </w:r>
      <w:r>
        <w:t xml:space="preserve"> </w:t>
      </w:r>
      <w:r>
        <w:fldChar w:fldCharType="begin"/>
      </w:r>
      <w:r>
        <w:instrText xml:space="preserve"> REF _Ref518733331 \h </w:instrText>
      </w:r>
      <w:r>
        <w:fldChar w:fldCharType="separate"/>
      </w:r>
      <w:ins w:id="2254" w:author="Diogo Aires" w:date="2018-07-14T22:53:00Z">
        <w:r w:rsidR="00B73B54">
          <w:t xml:space="preserve">Figura </w:t>
        </w:r>
        <w:r w:rsidR="00B73B54">
          <w:rPr>
            <w:noProof/>
          </w:rPr>
          <w:t>98</w:t>
        </w:r>
      </w:ins>
      <w:del w:id="2255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97</w:delText>
        </w:r>
      </w:del>
      <w:r>
        <w:fldChar w:fldCharType="end"/>
      </w:r>
      <w:r>
        <w:t>.</w:t>
      </w:r>
    </w:p>
    <w:p w14:paraId="631CD993" w14:textId="59AF1593" w:rsidR="005B01F0" w:rsidRDefault="005B01F0" w:rsidP="001D1C68">
      <w:pPr>
        <w:pStyle w:val="imagens"/>
        <w:pPrChange w:id="2256" w:author="Diogo Aires" w:date="2018-07-14T20:19:00Z">
          <w:pPr>
            <w:keepNext/>
            <w:ind w:firstLine="0"/>
          </w:pPr>
        </w:pPrChange>
      </w:pPr>
      <w:r>
        <w:drawing>
          <wp:inline distT="0" distB="0" distL="0" distR="0" wp14:anchorId="735CB304" wp14:editId="0DBFCE31">
            <wp:extent cx="5400040" cy="1390650"/>
            <wp:effectExtent l="0" t="0" r="0" b="0"/>
            <wp:docPr id="229" name="Imagem 229" descr="end em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42" descr="end email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3D051" w14:textId="575D29F4" w:rsidR="005B01F0" w:rsidRDefault="005B01F0" w:rsidP="005B01F0">
      <w:pPr>
        <w:pStyle w:val="Legenda"/>
      </w:pPr>
      <w:bookmarkStart w:id="2257" w:name="_Ref518733310"/>
      <w:bookmarkStart w:id="2258" w:name="_Toc519372327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97</w:t>
      </w:r>
      <w:r w:rsidR="00FA37B9">
        <w:rPr>
          <w:noProof/>
        </w:rPr>
        <w:fldChar w:fldCharType="end"/>
      </w:r>
      <w:bookmarkEnd w:id="2257"/>
      <w:r>
        <w:t xml:space="preserve"> - Finalização de uma candidatura, </w:t>
      </w:r>
      <w:r w:rsidRPr="00297A21">
        <w:rPr>
          <w:i/>
        </w:rPr>
        <w:t>email</w:t>
      </w:r>
      <w:bookmarkEnd w:id="2258"/>
    </w:p>
    <w:p w14:paraId="2CEB8D31" w14:textId="2F0E0DDF" w:rsidR="005B01F0" w:rsidRDefault="005B01F0" w:rsidP="001D1C68">
      <w:pPr>
        <w:pStyle w:val="imagens"/>
        <w:pPrChange w:id="2259" w:author="Diogo Aires" w:date="2018-07-14T20:19:00Z">
          <w:pPr>
            <w:keepNext/>
            <w:ind w:firstLine="0"/>
            <w:jc w:val="center"/>
          </w:pPr>
        </w:pPrChange>
      </w:pPr>
      <w:r>
        <w:drawing>
          <wp:inline distT="0" distB="0" distL="0" distR="0" wp14:anchorId="464C82AF" wp14:editId="146CCB36">
            <wp:extent cx="1932305" cy="1095375"/>
            <wp:effectExtent l="0" t="0" r="0" b="9525"/>
            <wp:docPr id="228" name="Imagem 228" descr="appmessagee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44" descr="appmessageend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30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45B81" w14:textId="524E0CBF" w:rsidR="005B01F0" w:rsidRDefault="005B01F0" w:rsidP="005B01F0">
      <w:pPr>
        <w:pStyle w:val="Legenda"/>
      </w:pPr>
      <w:bookmarkStart w:id="2260" w:name="_Ref518733331"/>
      <w:bookmarkStart w:id="2261" w:name="_Toc519372328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98</w:t>
      </w:r>
      <w:r w:rsidR="00FA37B9">
        <w:rPr>
          <w:noProof/>
        </w:rPr>
        <w:fldChar w:fldCharType="end"/>
      </w:r>
      <w:bookmarkEnd w:id="2260"/>
      <w:r>
        <w:t xml:space="preserve"> - Finalização de uma candidatura, notificação</w:t>
      </w:r>
      <w:bookmarkEnd w:id="2261"/>
    </w:p>
    <w:p w14:paraId="4D874160" w14:textId="0D4FA11A" w:rsidR="005B01F0" w:rsidRDefault="005B01F0" w:rsidP="005B01F0">
      <w:r>
        <w:t xml:space="preserve">Já continuar uma candidatura resulta sempre na alteração da </w:t>
      </w:r>
      <w:r w:rsidRPr="009754E6">
        <w:rPr>
          <w:i/>
        </w:rPr>
        <w:t>VacancyStep</w:t>
      </w:r>
      <w:r>
        <w:t xml:space="preserve"> para demonstrar o passo a realizar, passando para o estado “</w:t>
      </w:r>
      <w:r w:rsidRPr="009754E6">
        <w:rPr>
          <w:i/>
        </w:rPr>
        <w:t>ToScehdule</w:t>
      </w:r>
      <w:r>
        <w:t xml:space="preserve">”, </w:t>
      </w:r>
      <w:r>
        <w:fldChar w:fldCharType="begin"/>
      </w:r>
      <w:r>
        <w:instrText xml:space="preserve"> REF _Ref518833197 \h </w:instrText>
      </w:r>
      <w:r>
        <w:fldChar w:fldCharType="separate"/>
      </w:r>
      <w:ins w:id="2262" w:author="Diogo Aires" w:date="2018-07-14T22:53:00Z">
        <w:r w:rsidR="00B73B54">
          <w:t xml:space="preserve">Figura </w:t>
        </w:r>
        <w:r w:rsidR="00B73B54">
          <w:rPr>
            <w:noProof/>
          </w:rPr>
          <w:t>100</w:t>
        </w:r>
      </w:ins>
      <w:del w:id="2263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99</w:delText>
        </w:r>
      </w:del>
      <w:r>
        <w:fldChar w:fldCharType="end"/>
      </w:r>
      <w:r>
        <w:t xml:space="preserve">. </w:t>
      </w:r>
    </w:p>
    <w:p w14:paraId="58E3CDB9" w14:textId="411C286B" w:rsidR="005B01F0" w:rsidDel="00237953" w:rsidRDefault="005B01F0" w:rsidP="005B01F0">
      <w:pPr>
        <w:rPr>
          <w:del w:id="2264" w:author="Diogo Aires" w:date="2018-07-14T22:49:00Z"/>
        </w:rPr>
      </w:pPr>
      <w:r>
        <w:t xml:space="preserve"> Também é possível que a continuação resulte na criação de novas </w:t>
      </w:r>
      <w:r w:rsidR="00566B08">
        <w:t>instância</w:t>
      </w:r>
      <w:r>
        <w:t xml:space="preserve">s de </w:t>
      </w:r>
      <w:r w:rsidRPr="009754E6">
        <w:rPr>
          <w:i/>
        </w:rPr>
        <w:t>VacancyInterview</w:t>
      </w:r>
      <w:r>
        <w:t xml:space="preserve">, o que acontece quando o candidato já realizou entrevistas com os formulários dos passos saltados.  No caso da continuação da candidatura da </w:t>
      </w:r>
      <w:r>
        <w:fldChar w:fldCharType="begin"/>
      </w:r>
      <w:r>
        <w:instrText xml:space="preserve"> REF _Ref518732656 \h </w:instrText>
      </w:r>
      <w:r>
        <w:fldChar w:fldCharType="separate"/>
      </w:r>
      <w:ins w:id="2265" w:author="Diogo Aires" w:date="2018-07-14T22:53:00Z">
        <w:r w:rsidR="00B73B54">
          <w:t xml:space="preserve">Figura </w:t>
        </w:r>
        <w:r w:rsidR="00B73B54">
          <w:rPr>
            <w:noProof/>
          </w:rPr>
          <w:t>96</w:t>
        </w:r>
      </w:ins>
      <w:del w:id="2266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95</w:delText>
        </w:r>
      </w:del>
      <w:r>
        <w:fldChar w:fldCharType="end"/>
      </w:r>
      <w:r>
        <w:t>, a mesma salta três passos</w:t>
      </w:r>
      <w:r w:rsidR="009754E6">
        <w:t>,</w:t>
      </w:r>
      <w:r>
        <w:t xml:space="preserve"> criando as </w:t>
      </w:r>
      <w:r w:rsidR="00566B08">
        <w:t>instância</w:t>
      </w:r>
      <w:r>
        <w:t xml:space="preserve">s da </w:t>
      </w:r>
      <w:r w:rsidRPr="009754E6">
        <w:rPr>
          <w:i/>
        </w:rPr>
        <w:t>VacancyInterview</w:t>
      </w:r>
      <w:r>
        <w:t xml:space="preserve"> da </w:t>
      </w:r>
      <w:r>
        <w:fldChar w:fldCharType="begin"/>
      </w:r>
      <w:r>
        <w:instrText xml:space="preserve"> REF _Ref518733847 \h </w:instrText>
      </w:r>
      <w:r>
        <w:fldChar w:fldCharType="separate"/>
      </w:r>
      <w:ins w:id="2267" w:author="Diogo Aires" w:date="2018-07-14T22:53:00Z">
        <w:r w:rsidR="00B73B54">
          <w:t xml:space="preserve">Figura </w:t>
        </w:r>
        <w:r w:rsidR="00B73B54">
          <w:rPr>
            <w:noProof/>
          </w:rPr>
          <w:t>99</w:t>
        </w:r>
      </w:ins>
      <w:del w:id="2268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98</w:delText>
        </w:r>
      </w:del>
      <w:r>
        <w:fldChar w:fldCharType="end"/>
      </w:r>
      <w:r>
        <w:t xml:space="preserve">. </w:t>
      </w:r>
    </w:p>
    <w:p w14:paraId="365827D8" w14:textId="1B86E9FE" w:rsidR="005B01F0" w:rsidRDefault="005B01F0" w:rsidP="00237953">
      <w:pPr>
        <w:pPrChange w:id="2269" w:author="Diogo Aires" w:date="2018-07-14T22:49:00Z">
          <w:pPr/>
        </w:pPrChange>
      </w:pPr>
      <w:r>
        <w:t xml:space="preserve">Estas alterações são verificadas na página da candidatura, como se pode ver na </w:t>
      </w:r>
      <w:r>
        <w:fldChar w:fldCharType="begin"/>
      </w:r>
      <w:r>
        <w:instrText xml:space="preserve"> REF _Ref518734114 \h </w:instrText>
      </w:r>
      <w:r>
        <w:fldChar w:fldCharType="separate"/>
      </w:r>
      <w:ins w:id="2270" w:author="Diogo Aires" w:date="2018-07-14T22:53:00Z">
        <w:r w:rsidR="00B73B54">
          <w:t xml:space="preserve">Figura </w:t>
        </w:r>
        <w:r w:rsidR="00B73B54">
          <w:rPr>
            <w:noProof/>
          </w:rPr>
          <w:t>101</w:t>
        </w:r>
      </w:ins>
      <w:del w:id="2271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100</w:delText>
        </w:r>
      </w:del>
      <w:r>
        <w:fldChar w:fldCharType="end"/>
      </w:r>
      <w:r>
        <w:t>.</w:t>
      </w:r>
    </w:p>
    <w:p w14:paraId="6EFD6A0C" w14:textId="6AD99D6C" w:rsidR="005B01F0" w:rsidRDefault="005B01F0" w:rsidP="005B01F0">
      <w:r>
        <w:t xml:space="preserve">Independentemente do que ocorre com a continuação, o candidato é informado da continuação em si tanto por </w:t>
      </w:r>
      <w:r w:rsidRPr="00297A21">
        <w:rPr>
          <w:i/>
        </w:rPr>
        <w:t>email</w:t>
      </w:r>
      <w:r>
        <w:t xml:space="preserve">, </w:t>
      </w:r>
      <w:r>
        <w:fldChar w:fldCharType="begin"/>
      </w:r>
      <w:r>
        <w:instrText xml:space="preserve"> REF _Ref518735797 \h </w:instrText>
      </w:r>
      <w:r>
        <w:fldChar w:fldCharType="separate"/>
      </w:r>
      <w:ins w:id="2272" w:author="Diogo Aires" w:date="2018-07-14T22:53:00Z">
        <w:r w:rsidR="00B73B54">
          <w:t xml:space="preserve">Figura </w:t>
        </w:r>
        <w:r w:rsidR="00B73B54">
          <w:rPr>
            <w:noProof/>
          </w:rPr>
          <w:t>102</w:t>
        </w:r>
      </w:ins>
      <w:del w:id="2273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101</w:delText>
        </w:r>
      </w:del>
      <w:r>
        <w:fldChar w:fldCharType="end"/>
      </w:r>
      <w:r>
        <w:t xml:space="preserve"> como por notificação </w:t>
      </w:r>
      <w:r>
        <w:fldChar w:fldCharType="begin"/>
      </w:r>
      <w:r>
        <w:instrText xml:space="preserve"> REF _Ref518735812 \h </w:instrText>
      </w:r>
      <w:r>
        <w:fldChar w:fldCharType="separate"/>
      </w:r>
      <w:ins w:id="2274" w:author="Diogo Aires" w:date="2018-07-14T22:53:00Z">
        <w:r w:rsidR="00B73B54">
          <w:t xml:space="preserve">Figura </w:t>
        </w:r>
        <w:r w:rsidR="00B73B54">
          <w:rPr>
            <w:noProof/>
          </w:rPr>
          <w:t>103</w:t>
        </w:r>
      </w:ins>
      <w:del w:id="2275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102</w:delText>
        </w:r>
      </w:del>
      <w:r>
        <w:fldChar w:fldCharType="end"/>
      </w:r>
      <w:r>
        <w:t>.</w:t>
      </w:r>
    </w:p>
    <w:p w14:paraId="0ADA53BC" w14:textId="2EC74536" w:rsidR="005B01F0" w:rsidRDefault="005B01F0" w:rsidP="00C75BA8">
      <w:pPr>
        <w:pStyle w:val="imagens"/>
        <w:pPrChange w:id="2276" w:author="Diogo Aires" w:date="2018-07-14T19:46:00Z">
          <w:pPr>
            <w:keepNext/>
            <w:ind w:firstLine="0"/>
            <w:jc w:val="center"/>
          </w:pPr>
        </w:pPrChange>
      </w:pPr>
      <w:r>
        <w:lastRenderedPageBreak/>
        <w:drawing>
          <wp:inline distT="0" distB="0" distL="0" distR="0" wp14:anchorId="003E5283" wp14:editId="02EBE545">
            <wp:extent cx="3898900" cy="1224915"/>
            <wp:effectExtent l="0" t="0" r="6350" b="0"/>
            <wp:docPr id="227" name="Imagem 227" descr="intervie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46" descr="interviews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0" cy="122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B130F" w14:textId="645CFC11" w:rsidR="005B01F0" w:rsidRDefault="005B01F0" w:rsidP="00520068">
      <w:pPr>
        <w:pStyle w:val="Legenda"/>
        <w:ind w:firstLine="0"/>
      </w:pPr>
      <w:bookmarkStart w:id="2277" w:name="_Ref518733847"/>
      <w:bookmarkStart w:id="2278" w:name="_Toc519372329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99</w:t>
      </w:r>
      <w:r w:rsidR="00FA37B9">
        <w:rPr>
          <w:noProof/>
        </w:rPr>
        <w:fldChar w:fldCharType="end"/>
      </w:r>
      <w:bookmarkEnd w:id="2277"/>
      <w:r>
        <w:t xml:space="preserve"> - Novas </w:t>
      </w:r>
      <w:r w:rsidR="00566B08">
        <w:t>instância</w:t>
      </w:r>
      <w:r>
        <w:t xml:space="preserve">s de </w:t>
      </w:r>
      <w:r w:rsidRPr="009754E6">
        <w:rPr>
          <w:i/>
        </w:rPr>
        <w:t>VacancyInterview</w:t>
      </w:r>
      <w:bookmarkEnd w:id="2278"/>
    </w:p>
    <w:p w14:paraId="2DA71665" w14:textId="79A5D9AD" w:rsidR="005B01F0" w:rsidRDefault="005B01F0" w:rsidP="00C75BA8">
      <w:pPr>
        <w:pStyle w:val="imagens"/>
        <w:pPrChange w:id="2279" w:author="Diogo Aires" w:date="2018-07-14T19:46:00Z">
          <w:pPr>
            <w:keepNext/>
            <w:ind w:firstLine="0"/>
          </w:pPr>
        </w:pPrChange>
      </w:pPr>
      <w:r>
        <w:drawing>
          <wp:inline distT="0" distB="0" distL="0" distR="0" wp14:anchorId="71F02462" wp14:editId="461DA092">
            <wp:extent cx="5400040" cy="586740"/>
            <wp:effectExtent l="0" t="0" r="0" b="3810"/>
            <wp:docPr id="226" name="Imagem 226" descr="vacancyStep fel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4" descr="vacancyStep felix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2E28D" w14:textId="141D99F9" w:rsidR="005B01F0" w:rsidRDefault="005B01F0" w:rsidP="005B01F0">
      <w:pPr>
        <w:pStyle w:val="Legenda"/>
      </w:pPr>
      <w:bookmarkStart w:id="2280" w:name="_Ref518833197"/>
      <w:bookmarkStart w:id="2281" w:name="_Toc519372330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100</w:t>
      </w:r>
      <w:r w:rsidR="00FA37B9">
        <w:rPr>
          <w:noProof/>
        </w:rPr>
        <w:fldChar w:fldCharType="end"/>
      </w:r>
      <w:bookmarkEnd w:id="2280"/>
      <w:r>
        <w:t xml:space="preserve"> - Alteração sobre </w:t>
      </w:r>
      <w:r w:rsidRPr="009754E6">
        <w:rPr>
          <w:i/>
        </w:rPr>
        <w:t>VacancyStep</w:t>
      </w:r>
      <w:bookmarkEnd w:id="2281"/>
    </w:p>
    <w:p w14:paraId="358A2E77" w14:textId="6FA57B29" w:rsidR="005B01F0" w:rsidRDefault="00C75BA8" w:rsidP="00520068">
      <w:pPr>
        <w:pStyle w:val="imagens"/>
      </w:pPr>
      <w:ins w:id="2282" w:author="Diogo Aires" w:date="2018-07-14T19:46:00Z">
        <w:r>
          <w:drawing>
            <wp:inline distT="0" distB="0" distL="0" distR="0" wp14:anchorId="0DFA8F04" wp14:editId="3B75912E">
              <wp:extent cx="5399212" cy="2952750"/>
              <wp:effectExtent l="0" t="0" r="0" b="0"/>
              <wp:docPr id="87" name="Imagem 87" descr="C:\Users\Diogo\AppData\Local\Microsoft\Windows\INetCache\Content.Word\aplicacao depois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96" descr="C:\Users\Diogo\AppData\Local\Microsoft\Windows\INetCache\Content.Word\aplicacao depois.png"/>
                      <pic:cNvPicPr>
                        <a:picLocks noChangeAspect="1" noChangeArrowheads="1"/>
                      </pic:cNvPicPr>
                    </pic:nvPicPr>
                    <pic:blipFill>
                      <a:blip r:embed="rId16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399212" cy="2952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del w:id="2283" w:author="Diogo Aires" w:date="2018-07-14T19:46:00Z">
        <w:r w:rsidR="005B01F0" w:rsidDel="00C75BA8">
          <w:drawing>
            <wp:inline distT="0" distB="0" distL="0" distR="0" wp14:anchorId="24B0B7AB" wp14:editId="39F4AF74">
              <wp:extent cx="5400000" cy="2117794"/>
              <wp:effectExtent l="0" t="0" r="0" b="0"/>
              <wp:docPr id="225" name="Imagem 225" descr="aplicacao depois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m 147" descr="aplicacao depois"/>
                      <pic:cNvPicPr>
                        <a:picLocks noChangeAspect="1" noChangeArrowheads="1"/>
                      </pic:cNvPicPr>
                    </pic:nvPicPr>
                    <pic:blipFill>
                      <a:blip r:embed="rId16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00000" cy="211779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11254CCC" w14:textId="1615BD24" w:rsidR="005B01F0" w:rsidRDefault="005B01F0" w:rsidP="00520068">
      <w:pPr>
        <w:pStyle w:val="Legenda"/>
        <w:ind w:firstLine="0"/>
      </w:pPr>
      <w:bookmarkStart w:id="2284" w:name="_Ref518734114"/>
      <w:bookmarkStart w:id="2285" w:name="_Toc519372331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101</w:t>
      </w:r>
      <w:r w:rsidR="00FA37B9">
        <w:rPr>
          <w:noProof/>
        </w:rPr>
        <w:fldChar w:fldCharType="end"/>
      </w:r>
      <w:bookmarkEnd w:id="2284"/>
      <w:r>
        <w:t xml:space="preserve"> - Candidatura depois</w:t>
      </w:r>
      <w:bookmarkEnd w:id="2285"/>
    </w:p>
    <w:p w14:paraId="5EFFDF1C" w14:textId="3E98E741" w:rsidR="005B01F0" w:rsidRDefault="005B01F0" w:rsidP="00C75BA8">
      <w:pPr>
        <w:pStyle w:val="imagens"/>
        <w:pPrChange w:id="2286" w:author="Diogo Aires" w:date="2018-07-14T19:46:00Z">
          <w:pPr>
            <w:keepNext/>
            <w:jc w:val="center"/>
          </w:pPr>
        </w:pPrChange>
      </w:pPr>
      <w:r>
        <w:drawing>
          <wp:inline distT="0" distB="0" distL="0" distR="0" wp14:anchorId="2A82EAEC" wp14:editId="0DE8FF5A">
            <wp:extent cx="4873625" cy="1492250"/>
            <wp:effectExtent l="0" t="0" r="3175" b="0"/>
            <wp:docPr id="224" name="Imagem 224" descr="cont em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6" descr="cont email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625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F2D6F" w14:textId="3BEFF726" w:rsidR="005B01F0" w:rsidRDefault="005B01F0" w:rsidP="005B01F0">
      <w:pPr>
        <w:pStyle w:val="Legenda"/>
      </w:pPr>
      <w:bookmarkStart w:id="2287" w:name="_Ref518735797"/>
      <w:bookmarkStart w:id="2288" w:name="_Toc519372332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102</w:t>
      </w:r>
      <w:r w:rsidR="00FA37B9">
        <w:rPr>
          <w:noProof/>
        </w:rPr>
        <w:fldChar w:fldCharType="end"/>
      </w:r>
      <w:bookmarkEnd w:id="2287"/>
      <w:r>
        <w:t xml:space="preserve"> - Continuação da candidatura, </w:t>
      </w:r>
      <w:r w:rsidRPr="00297A21">
        <w:rPr>
          <w:i/>
        </w:rPr>
        <w:t>email</w:t>
      </w:r>
      <w:bookmarkEnd w:id="2288"/>
    </w:p>
    <w:p w14:paraId="5C1EC341" w14:textId="3CB1C51C" w:rsidR="005B01F0" w:rsidRDefault="005B01F0" w:rsidP="00C75BA8">
      <w:pPr>
        <w:pStyle w:val="imagens"/>
        <w:pPrChange w:id="2289" w:author="Diogo Aires" w:date="2018-07-14T19:46:00Z">
          <w:pPr>
            <w:keepNext/>
            <w:jc w:val="center"/>
          </w:pPr>
        </w:pPrChange>
      </w:pPr>
      <w:r>
        <w:drawing>
          <wp:inline distT="0" distB="0" distL="0" distR="0" wp14:anchorId="7B7B245E" wp14:editId="324C6B1C">
            <wp:extent cx="1819910" cy="1390650"/>
            <wp:effectExtent l="0" t="0" r="8890" b="0"/>
            <wp:docPr id="223" name="Imagem 223" descr="appmess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8" descr="appmessage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91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57CD7" w14:textId="276CC372" w:rsidR="005B01F0" w:rsidRDefault="005B01F0" w:rsidP="005B01F0">
      <w:pPr>
        <w:pStyle w:val="Legenda"/>
      </w:pPr>
      <w:bookmarkStart w:id="2290" w:name="_Ref518735812"/>
      <w:bookmarkStart w:id="2291" w:name="_Toc519372333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103</w:t>
      </w:r>
      <w:r w:rsidR="00FA37B9">
        <w:rPr>
          <w:noProof/>
        </w:rPr>
        <w:fldChar w:fldCharType="end"/>
      </w:r>
      <w:bookmarkEnd w:id="2290"/>
      <w:r>
        <w:t xml:space="preserve"> - Continuação da candidatura, notificação</w:t>
      </w:r>
      <w:bookmarkEnd w:id="2291"/>
    </w:p>
    <w:p w14:paraId="35B24806" w14:textId="22AE36EE" w:rsidR="00F21BF0" w:rsidRPr="00E8633D" w:rsidRDefault="00F21BF0" w:rsidP="00FC15B3">
      <w:pPr>
        <w:pStyle w:val="Cabealho2"/>
        <w:numPr>
          <w:ilvl w:val="1"/>
          <w:numId w:val="40"/>
        </w:numPr>
      </w:pPr>
      <w:bookmarkStart w:id="2292" w:name="_Toc519372227"/>
      <w:r>
        <w:lastRenderedPageBreak/>
        <w:t>Marcar Entrevista – Colaborador</w:t>
      </w:r>
      <w:bookmarkEnd w:id="2292"/>
    </w:p>
    <w:p w14:paraId="4EAF54F5" w14:textId="68614F18" w:rsidR="005B01F0" w:rsidRDefault="005B01F0" w:rsidP="00520068">
      <w:pPr>
        <w:ind w:firstLine="0"/>
      </w:pPr>
      <w:r>
        <w:t xml:space="preserve">Uma entrevista pode ser marcada de </w:t>
      </w:r>
      <w:r w:rsidR="0044320C">
        <w:t>várias</w:t>
      </w:r>
      <w:r>
        <w:t xml:space="preserve"> </w:t>
      </w:r>
      <w:r w:rsidR="009754E6">
        <w:t xml:space="preserve">formas, mas a mais importante </w:t>
      </w:r>
      <w:r>
        <w:t>é a marcação que pode ser realizada em função de uma candidatura, permitindo assim marcar uma entrevista completa fornecendo pouca informação.</w:t>
      </w:r>
    </w:p>
    <w:p w14:paraId="375B2ACC" w14:textId="77777777" w:rsidR="005B01F0" w:rsidRPr="00E8633D" w:rsidRDefault="005B01F0" w:rsidP="008E312E">
      <w:pPr>
        <w:ind w:firstLine="0"/>
        <w:rPr>
          <w:b/>
        </w:rPr>
        <w:pPrChange w:id="2293" w:author="Diogo Aires" w:date="2018-07-14T22:49:00Z">
          <w:pPr/>
        </w:pPrChange>
      </w:pPr>
      <w:r w:rsidRPr="00E8633D">
        <w:rPr>
          <w:b/>
        </w:rPr>
        <w:t>Ação</w:t>
      </w:r>
    </w:p>
    <w:p w14:paraId="3F85AE40" w14:textId="36CBC293" w:rsidR="005B01F0" w:rsidRDefault="005B01F0" w:rsidP="00520068">
      <w:del w:id="2294" w:author="Diogo Aires" w:date="2018-07-14T22:50:00Z">
        <w:r w:rsidDel="008E312E">
          <w:delText xml:space="preserve">Pela </w:delText>
        </w:r>
      </w:del>
      <w:ins w:id="2295" w:author="Diogo Aires" w:date="2018-07-14T22:50:00Z">
        <w:r w:rsidR="008E312E">
          <w:t>Por uma</w:t>
        </w:r>
        <w:r w:rsidR="008E312E">
          <w:t xml:space="preserve"> </w:t>
        </w:r>
      </w:ins>
      <w:r>
        <w:t>candidatura</w:t>
      </w:r>
      <w:ins w:id="2296" w:author="Diogo Aires" w:date="2018-07-14T22:50:00Z">
        <w:r w:rsidR="008E312E">
          <w:t>,</w:t>
        </w:r>
      </w:ins>
      <w:r>
        <w:t xml:space="preserve"> um colaborador consegue abrir o </w:t>
      </w:r>
      <w:r>
        <w:rPr>
          <w:i/>
        </w:rPr>
        <w:t>Pop-up</w:t>
      </w:r>
      <w:r>
        <w:t xml:space="preserve"> da </w:t>
      </w:r>
      <w:r>
        <w:fldChar w:fldCharType="begin"/>
      </w:r>
      <w:r>
        <w:instrText xml:space="preserve"> REF _Ref518737116 \h </w:instrText>
      </w:r>
      <w:r>
        <w:fldChar w:fldCharType="separate"/>
      </w:r>
      <w:ins w:id="2297" w:author="Diogo Aires" w:date="2018-07-14T22:53:00Z">
        <w:r w:rsidR="00B73B54">
          <w:t xml:space="preserve">Figura </w:t>
        </w:r>
        <w:r w:rsidR="00B73B54">
          <w:rPr>
            <w:noProof/>
          </w:rPr>
          <w:t>104</w:t>
        </w:r>
      </w:ins>
      <w:del w:id="2298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103</w:delText>
        </w:r>
      </w:del>
      <w:r>
        <w:fldChar w:fldCharType="end"/>
      </w:r>
      <w:r>
        <w:t xml:space="preserve">, onde pode não só verificar os eventos já estabelecidos em que participa, como também pode verificar a disponibilidade do colaborador a participar na entrevista, </w:t>
      </w:r>
      <w:r>
        <w:fldChar w:fldCharType="begin"/>
      </w:r>
      <w:r>
        <w:instrText xml:space="preserve"> REF _Ref518737197 \h </w:instrText>
      </w:r>
      <w:r>
        <w:fldChar w:fldCharType="separate"/>
      </w:r>
      <w:ins w:id="2299" w:author="Diogo Aires" w:date="2018-07-14T22:53:00Z">
        <w:r w:rsidR="00B73B54">
          <w:t xml:space="preserve">Figura </w:t>
        </w:r>
        <w:r w:rsidR="00B73B54">
          <w:rPr>
            <w:noProof/>
          </w:rPr>
          <w:t>105</w:t>
        </w:r>
      </w:ins>
      <w:del w:id="2300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104</w:delText>
        </w:r>
      </w:del>
      <w:r>
        <w:fldChar w:fldCharType="end"/>
      </w:r>
      <w:r>
        <w:t xml:space="preserve">. A partir deste </w:t>
      </w:r>
      <w:r>
        <w:rPr>
          <w:i/>
        </w:rPr>
        <w:t>Pop-up</w:t>
      </w:r>
      <w:r>
        <w:t xml:space="preserve"> é também possível criar um novo bloco que representa o </w:t>
      </w:r>
      <w:r w:rsidR="00566B08">
        <w:t>início</w:t>
      </w:r>
      <w:r>
        <w:t xml:space="preserve"> e fim da entrevista a marcar.</w:t>
      </w:r>
    </w:p>
    <w:p w14:paraId="067A9470" w14:textId="0D3BD01B" w:rsidR="005B01F0" w:rsidRDefault="005B01F0" w:rsidP="005B01F0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E2F12AD" wp14:editId="7490786C">
            <wp:extent cx="5400040" cy="2924175"/>
            <wp:effectExtent l="0" t="0" r="0" b="9525"/>
            <wp:docPr id="222" name="Imagem 222" descr="ev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60" descr="events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D2F3B" w14:textId="5F14FB81" w:rsidR="005B01F0" w:rsidRDefault="005B01F0" w:rsidP="005B01F0">
      <w:pPr>
        <w:pStyle w:val="Legenda"/>
      </w:pPr>
      <w:bookmarkStart w:id="2301" w:name="_Ref518737116"/>
      <w:bookmarkStart w:id="2302" w:name="_Toc519372334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104</w:t>
      </w:r>
      <w:r w:rsidR="00FA37B9">
        <w:rPr>
          <w:noProof/>
        </w:rPr>
        <w:fldChar w:fldCharType="end"/>
      </w:r>
      <w:bookmarkEnd w:id="2301"/>
      <w:r>
        <w:t xml:space="preserve"> – Eventos</w:t>
      </w:r>
      <w:bookmarkEnd w:id="2302"/>
    </w:p>
    <w:p w14:paraId="5429BA28" w14:textId="53A1D405" w:rsidR="005B01F0" w:rsidRDefault="005B01F0" w:rsidP="005B01F0">
      <w:pPr>
        <w:pStyle w:val="imagens"/>
      </w:pPr>
      <w:r>
        <w:drawing>
          <wp:inline distT="0" distB="0" distL="0" distR="0" wp14:anchorId="2EEC394F" wp14:editId="4CC64391">
            <wp:extent cx="5400040" cy="2857500"/>
            <wp:effectExtent l="0" t="0" r="0" b="0"/>
            <wp:docPr id="221" name="Imagem 221" descr="eventsWithA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63" descr="eventsWithAva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7748F" w14:textId="5489B70E" w:rsidR="005B01F0" w:rsidRDefault="005B01F0" w:rsidP="005B01F0">
      <w:pPr>
        <w:pStyle w:val="Legenda"/>
      </w:pPr>
      <w:bookmarkStart w:id="2303" w:name="_Ref518737197"/>
      <w:bookmarkStart w:id="2304" w:name="_Toc519372335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105</w:t>
      </w:r>
      <w:r w:rsidR="00FA37B9">
        <w:rPr>
          <w:noProof/>
        </w:rPr>
        <w:fldChar w:fldCharType="end"/>
      </w:r>
      <w:bookmarkEnd w:id="2303"/>
      <w:r>
        <w:t xml:space="preserve"> - Eventos com disponibilidade</w:t>
      </w:r>
      <w:bookmarkEnd w:id="2304"/>
    </w:p>
    <w:p w14:paraId="73AE4B4C" w14:textId="77777777" w:rsidR="008E312E" w:rsidRDefault="008E312E" w:rsidP="008E312E">
      <w:pPr>
        <w:ind w:firstLine="0"/>
        <w:rPr>
          <w:ins w:id="2305" w:author="Diogo Aires" w:date="2018-07-14T22:50:00Z"/>
          <w:b/>
        </w:rPr>
        <w:pPrChange w:id="2306" w:author="Diogo Aires" w:date="2018-07-14T22:50:00Z">
          <w:pPr/>
        </w:pPrChange>
      </w:pPr>
    </w:p>
    <w:p w14:paraId="679F7E98" w14:textId="227EC091" w:rsidR="005B01F0" w:rsidRPr="00E8633D" w:rsidRDefault="005B01F0" w:rsidP="008E312E">
      <w:pPr>
        <w:ind w:firstLine="0"/>
        <w:rPr>
          <w:b/>
        </w:rPr>
        <w:pPrChange w:id="2307" w:author="Diogo Aires" w:date="2018-07-14T22:50:00Z">
          <w:pPr/>
        </w:pPrChange>
      </w:pPr>
      <w:r w:rsidRPr="00E8633D">
        <w:rPr>
          <w:b/>
        </w:rPr>
        <w:lastRenderedPageBreak/>
        <w:t>Resultado Esperado</w:t>
      </w:r>
    </w:p>
    <w:p w14:paraId="6CC87597" w14:textId="30DEB96F" w:rsidR="005B01F0" w:rsidRDefault="005B01F0" w:rsidP="00520068">
      <w:r>
        <w:t>Ao escolher os tempos para o evento</w:t>
      </w:r>
      <w:r w:rsidR="009754E6">
        <w:t>,</w:t>
      </w:r>
      <w:r>
        <w:t xml:space="preserve"> o </w:t>
      </w:r>
      <w:r>
        <w:rPr>
          <w:i/>
        </w:rPr>
        <w:t>Pop-up</w:t>
      </w:r>
      <w:r>
        <w:t xml:space="preserve"> da </w:t>
      </w:r>
      <w:r>
        <w:fldChar w:fldCharType="begin"/>
      </w:r>
      <w:r>
        <w:instrText xml:space="preserve"> REF _Ref518738016 \h </w:instrText>
      </w:r>
      <w:r>
        <w:fldChar w:fldCharType="separate"/>
      </w:r>
      <w:ins w:id="2308" w:author="Diogo Aires" w:date="2018-07-14T22:53:00Z">
        <w:r w:rsidR="00B73B54">
          <w:t xml:space="preserve">Figura </w:t>
        </w:r>
        <w:r w:rsidR="00B73B54">
          <w:rPr>
            <w:noProof/>
          </w:rPr>
          <w:t>106</w:t>
        </w:r>
      </w:ins>
      <w:del w:id="2309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105</w:delText>
        </w:r>
      </w:del>
      <w:r>
        <w:fldChar w:fldCharType="end"/>
      </w:r>
      <w:r>
        <w:t xml:space="preserve"> aparece permit</w:t>
      </w:r>
      <w:r w:rsidR="009754E6">
        <w:t xml:space="preserve">indo que o colaborador escolha </w:t>
      </w:r>
      <w:r>
        <w:t>criar um evento com os tem</w:t>
      </w:r>
      <w:r w:rsidR="009754E6">
        <w:t>pos escolhidos.</w:t>
      </w:r>
      <w:r>
        <w:t xml:space="preserve"> Se o mesmo escolher criar a entrevista então o </w:t>
      </w:r>
      <w:r>
        <w:rPr>
          <w:i/>
        </w:rPr>
        <w:t>Pop-up</w:t>
      </w:r>
      <w:r>
        <w:t xml:space="preserve"> da </w:t>
      </w:r>
      <w:r>
        <w:fldChar w:fldCharType="begin"/>
      </w:r>
      <w:r>
        <w:instrText xml:space="preserve"> REF _Ref518738071 \h </w:instrText>
      </w:r>
      <w:r>
        <w:fldChar w:fldCharType="separate"/>
      </w:r>
      <w:ins w:id="2310" w:author="Diogo Aires" w:date="2018-07-14T22:53:00Z">
        <w:r w:rsidR="00B73B54">
          <w:t xml:space="preserve">Figura </w:t>
        </w:r>
        <w:r w:rsidR="00B73B54">
          <w:rPr>
            <w:noProof/>
          </w:rPr>
          <w:t>107</w:t>
        </w:r>
      </w:ins>
      <w:del w:id="2311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106</w:delText>
        </w:r>
      </w:del>
      <w:r>
        <w:fldChar w:fldCharType="end"/>
      </w:r>
      <w:r>
        <w:t xml:space="preserve"> aparece</w:t>
      </w:r>
      <w:r w:rsidR="009754E6">
        <w:t>,</w:t>
      </w:r>
      <w:r>
        <w:t xml:space="preserve"> o que permite escolher a localidade onde a entrevista </w:t>
      </w:r>
      <w:r w:rsidR="009754E6">
        <w:t>deverá</w:t>
      </w:r>
      <w:r>
        <w:t xml:space="preserve"> ocorrer. </w:t>
      </w:r>
    </w:p>
    <w:p w14:paraId="61542308" w14:textId="3460EC0A" w:rsidR="005B01F0" w:rsidRDefault="005B01F0" w:rsidP="008E312E">
      <w:pPr>
        <w:pStyle w:val="imagens"/>
        <w:pPrChange w:id="2312" w:author="Diogo Aires" w:date="2018-07-14T22:50:00Z">
          <w:pPr>
            <w:keepNext/>
            <w:ind w:firstLine="0"/>
            <w:jc w:val="center"/>
          </w:pPr>
        </w:pPrChange>
      </w:pPr>
      <w:del w:id="2313" w:author="Diogo Aires" w:date="2018-07-14T19:48:00Z">
        <w:r w:rsidDel="00E86B53">
          <w:drawing>
            <wp:inline distT="0" distB="0" distL="0" distR="0" wp14:anchorId="375F69F6" wp14:editId="108E9934">
              <wp:extent cx="1457325" cy="1383160"/>
              <wp:effectExtent l="0" t="0" r="0" b="7620"/>
              <wp:docPr id="220" name="Imagem 220" descr="new event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m 174" descr="new event"/>
                      <pic:cNvPicPr>
                        <a:picLocks noChangeAspect="1" noChangeArrowheads="1"/>
                      </pic:cNvPicPr>
                    </pic:nvPicPr>
                    <pic:blipFill>
                      <a:blip r:embed="rId17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467508" cy="1392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2314" w:author="Diogo Aires" w:date="2018-07-14T19:48:00Z">
        <w:r w:rsidR="00E86B53">
          <w:drawing>
            <wp:inline distT="0" distB="0" distL="0" distR="0" wp14:anchorId="0CD2FC3D" wp14:editId="5CE04FC9">
              <wp:extent cx="1304925" cy="1305531"/>
              <wp:effectExtent l="0" t="0" r="0" b="9525"/>
              <wp:docPr id="94" name="Imagem 94" descr="C:\Users\Diogo\AppData\Local\Microsoft\Windows\INetCache\Content.Word\new event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06" descr="C:\Users\Diogo\AppData\Local\Microsoft\Windows\INetCache\Content.Word\new event.png"/>
                      <pic:cNvPicPr>
                        <a:picLocks noChangeAspect="1" noChangeArrowheads="1"/>
                      </pic:cNvPicPr>
                    </pic:nvPicPr>
                    <pic:blipFill>
                      <a:blip r:embed="rId17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19699" cy="132031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73D0C970" w14:textId="2A194CE2" w:rsidR="005B01F0" w:rsidRDefault="005B01F0" w:rsidP="005B01F0">
      <w:pPr>
        <w:pStyle w:val="Legenda"/>
      </w:pPr>
      <w:bookmarkStart w:id="2315" w:name="_Ref518738016"/>
      <w:bookmarkStart w:id="2316" w:name="_Toc519372336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106</w:t>
      </w:r>
      <w:r w:rsidR="00FA37B9">
        <w:rPr>
          <w:noProof/>
        </w:rPr>
        <w:fldChar w:fldCharType="end"/>
      </w:r>
      <w:bookmarkEnd w:id="2315"/>
      <w:r>
        <w:t xml:space="preserve"> - </w:t>
      </w:r>
      <w:r>
        <w:rPr>
          <w:i/>
        </w:rPr>
        <w:t>Pop-up</w:t>
      </w:r>
      <w:r>
        <w:t xml:space="preserve"> do novo evento</w:t>
      </w:r>
      <w:bookmarkEnd w:id="2316"/>
    </w:p>
    <w:p w14:paraId="2BCCBE3B" w14:textId="6582FF0E" w:rsidR="005B01F0" w:rsidRDefault="005B01F0" w:rsidP="008E312E">
      <w:pPr>
        <w:pStyle w:val="imagens"/>
        <w:pPrChange w:id="2317" w:author="Diogo Aires" w:date="2018-07-14T22:52:00Z">
          <w:pPr>
            <w:pStyle w:val="imagens"/>
          </w:pPr>
        </w:pPrChange>
      </w:pPr>
      <w:r w:rsidRPr="008E312E">
        <w:rPr>
          <w:rPrChange w:id="2318" w:author="Diogo Aires" w:date="2018-07-14T22:52:00Z">
            <w:rPr/>
          </w:rPrChange>
        </w:rPr>
        <w:drawing>
          <wp:inline distT="0" distB="0" distL="0" distR="0" wp14:anchorId="6270C92C" wp14:editId="0154002C">
            <wp:extent cx="4425014" cy="2028825"/>
            <wp:effectExtent l="0" t="0" r="0" b="0"/>
            <wp:docPr id="219" name="Imagem 219" descr="lo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6" descr="loca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171" cy="2036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AB0AD" w14:textId="197F0A26" w:rsidR="005B01F0" w:rsidRDefault="005B01F0" w:rsidP="005B01F0">
      <w:pPr>
        <w:pStyle w:val="Legenda"/>
      </w:pPr>
      <w:bookmarkStart w:id="2319" w:name="_Ref518738071"/>
      <w:bookmarkStart w:id="2320" w:name="_Toc519372337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107</w:t>
      </w:r>
      <w:r w:rsidR="00FA37B9">
        <w:rPr>
          <w:noProof/>
        </w:rPr>
        <w:fldChar w:fldCharType="end"/>
      </w:r>
      <w:bookmarkEnd w:id="2319"/>
      <w:r>
        <w:t xml:space="preserve"> - </w:t>
      </w:r>
      <w:r>
        <w:rPr>
          <w:i/>
        </w:rPr>
        <w:t>Pop-up</w:t>
      </w:r>
      <w:r>
        <w:t xml:space="preserve"> para escolher localidades</w:t>
      </w:r>
      <w:bookmarkEnd w:id="2320"/>
    </w:p>
    <w:p w14:paraId="7748D57B" w14:textId="37FEC90E" w:rsidR="005B01F0" w:rsidRDefault="005B01F0" w:rsidP="005B01F0">
      <w:r>
        <w:t>Depois de escolher o tempo e a localidade da entrevista</w:t>
      </w:r>
      <w:r w:rsidR="009754E6">
        <w:t>,</w:t>
      </w:r>
      <w:r>
        <w:t xml:space="preserve"> uma nova </w:t>
      </w:r>
      <w:r w:rsidR="00566B08">
        <w:t>instância</w:t>
      </w:r>
      <w:r>
        <w:t xml:space="preserve"> da entidade </w:t>
      </w:r>
      <w:r w:rsidRPr="009754E6">
        <w:rPr>
          <w:i/>
        </w:rPr>
        <w:t>Event</w:t>
      </w:r>
      <w:r>
        <w:t xml:space="preserve"> e uma de </w:t>
      </w:r>
      <w:r w:rsidRPr="009754E6">
        <w:rPr>
          <w:i/>
        </w:rPr>
        <w:t>Interview</w:t>
      </w:r>
      <w:r>
        <w:t xml:space="preserve"> são criadas, que podem ser demonstradas na página do próprio evento, cujas </w:t>
      </w:r>
      <w:r w:rsidRPr="009754E6">
        <w:rPr>
          <w:i/>
        </w:rPr>
        <w:t>tabs</w:t>
      </w:r>
      <w:r>
        <w:t xml:space="preserve"> </w:t>
      </w:r>
      <w:r w:rsidR="009754E6">
        <w:t>estão</w:t>
      </w:r>
      <w:r>
        <w:t xml:space="preserve"> na  </w:t>
      </w:r>
      <w:r>
        <w:fldChar w:fldCharType="begin"/>
      </w:r>
      <w:r>
        <w:instrText xml:space="preserve"> REF _Ref518738294 \h  \* MERGEFORMAT </w:instrText>
      </w:r>
      <w:r>
        <w:fldChar w:fldCharType="separate"/>
      </w:r>
      <w:ins w:id="2321" w:author="Diogo Aires" w:date="2018-07-14T22:53:00Z">
        <w:r w:rsidR="00B73B54">
          <w:t xml:space="preserve">Figura </w:t>
        </w:r>
        <w:r w:rsidR="00B73B54">
          <w:rPr>
            <w:noProof/>
          </w:rPr>
          <w:t>109</w:t>
        </w:r>
      </w:ins>
      <w:del w:id="2322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108</w:delText>
        </w:r>
      </w:del>
      <w:r>
        <w:fldChar w:fldCharType="end"/>
      </w:r>
      <w:r>
        <w:t xml:space="preserve">, </w:t>
      </w:r>
      <w:r>
        <w:fldChar w:fldCharType="begin"/>
      </w:r>
      <w:r>
        <w:instrText xml:space="preserve"> REF _Ref518738440 \h  \* MERGEFORMAT </w:instrText>
      </w:r>
      <w:r>
        <w:fldChar w:fldCharType="separate"/>
      </w:r>
      <w:ins w:id="2323" w:author="Diogo Aires" w:date="2018-07-14T22:53:00Z">
        <w:r w:rsidR="00B73B54">
          <w:t xml:space="preserve">Figura </w:t>
        </w:r>
        <w:r w:rsidR="00B73B54">
          <w:rPr>
            <w:noProof/>
          </w:rPr>
          <w:t>110</w:t>
        </w:r>
      </w:ins>
      <w:del w:id="2324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109</w:delText>
        </w:r>
      </w:del>
      <w:r>
        <w:fldChar w:fldCharType="end"/>
      </w:r>
      <w:r>
        <w:t xml:space="preserve"> e </w:t>
      </w:r>
      <w:r>
        <w:fldChar w:fldCharType="begin"/>
      </w:r>
      <w:r>
        <w:instrText xml:space="preserve"> REF _Ref518738443 \h  \* MERGEFORMAT </w:instrText>
      </w:r>
      <w:r>
        <w:fldChar w:fldCharType="separate"/>
      </w:r>
      <w:ins w:id="2325" w:author="Diogo Aires" w:date="2018-07-14T22:53:00Z">
        <w:r w:rsidR="00B73B54">
          <w:t xml:space="preserve">Figura </w:t>
        </w:r>
        <w:r w:rsidR="00B73B54">
          <w:rPr>
            <w:noProof/>
          </w:rPr>
          <w:t>111</w:t>
        </w:r>
      </w:ins>
      <w:del w:id="2326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110</w:delText>
        </w:r>
      </w:del>
      <w:r>
        <w:fldChar w:fldCharType="end"/>
      </w:r>
      <w:r>
        <w:t>,</w:t>
      </w:r>
    </w:p>
    <w:p w14:paraId="4032BA75" w14:textId="1EFE8EBA" w:rsidR="005B01F0" w:rsidRDefault="005B01F0" w:rsidP="00E8633D">
      <w:pPr>
        <w:pStyle w:val="imagens"/>
      </w:pPr>
      <w:r>
        <w:drawing>
          <wp:inline distT="0" distB="0" distL="0" distR="0" wp14:anchorId="1BE28FC7" wp14:editId="51BB7183">
            <wp:extent cx="5400040" cy="750570"/>
            <wp:effectExtent l="0" t="0" r="0" b="0"/>
            <wp:docPr id="218" name="Imagem 218" descr="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7" descr="new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7EE32" w14:textId="49162485" w:rsidR="005B01F0" w:rsidRPr="009754E6" w:rsidRDefault="005B01F0" w:rsidP="005B01F0">
      <w:pPr>
        <w:pStyle w:val="Legenda"/>
      </w:pPr>
      <w:bookmarkStart w:id="2327" w:name="_Toc519372338"/>
      <w:r w:rsidRPr="009754E6"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108</w:t>
      </w:r>
      <w:r w:rsidR="00FA37B9">
        <w:rPr>
          <w:noProof/>
        </w:rPr>
        <w:fldChar w:fldCharType="end"/>
      </w:r>
      <w:r w:rsidRPr="009754E6">
        <w:t xml:space="preserve"> - Nova </w:t>
      </w:r>
      <w:r w:rsidR="00566B08" w:rsidRPr="009754E6">
        <w:t>instância</w:t>
      </w:r>
      <w:r w:rsidRPr="009754E6">
        <w:t xml:space="preserve"> de </w:t>
      </w:r>
      <w:r w:rsidRPr="009754E6">
        <w:rPr>
          <w:i/>
        </w:rPr>
        <w:t>Event</w:t>
      </w:r>
      <w:r w:rsidRPr="009754E6">
        <w:t xml:space="preserve"> e </w:t>
      </w:r>
      <w:r w:rsidRPr="009754E6">
        <w:rPr>
          <w:i/>
        </w:rPr>
        <w:t>Interview</w:t>
      </w:r>
      <w:bookmarkEnd w:id="2327"/>
    </w:p>
    <w:p w14:paraId="17E9F040" w14:textId="707E6951" w:rsidR="005B01F0" w:rsidRDefault="005B01F0" w:rsidP="00E8633D">
      <w:pPr>
        <w:pStyle w:val="imagens"/>
      </w:pPr>
      <w:del w:id="2328" w:author="Diogo Aires" w:date="2018-07-14T19:48:00Z">
        <w:r w:rsidDel="00E86B53">
          <w:drawing>
            <wp:inline distT="0" distB="0" distL="0" distR="0" wp14:anchorId="5DB28342" wp14:editId="2E8066B4">
              <wp:extent cx="5400000" cy="1219048"/>
              <wp:effectExtent l="0" t="0" r="0" b="635"/>
              <wp:docPr id="217" name="Imagem 217" descr="event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m 179" descr="event 1"/>
                      <pic:cNvPicPr>
                        <a:picLocks noChangeAspect="1" noChangeArrowheads="1"/>
                      </pic:cNvPicPr>
                    </pic:nvPicPr>
                    <pic:blipFill>
                      <a:blip r:embed="rId17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00000" cy="1219048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2329" w:author="Diogo Aires" w:date="2018-07-14T19:48:00Z">
        <w:r w:rsidR="00E86B53">
          <w:drawing>
            <wp:inline distT="0" distB="0" distL="0" distR="0" wp14:anchorId="228928E6" wp14:editId="4FC6AECE">
              <wp:extent cx="4588651" cy="1924050"/>
              <wp:effectExtent l="0" t="0" r="2540" b="0"/>
              <wp:docPr id="90" name="Imagem 90" descr="C:\Users\Diogo\AppData\Local\Microsoft\Windows\INetCache\Content.Word\event 1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00" descr="C:\Users\Diogo\AppData\Local\Microsoft\Windows\INetCache\Content.Word\event 1.png"/>
                      <pic:cNvPicPr>
                        <a:picLocks noChangeAspect="1" noChangeArrowheads="1"/>
                      </pic:cNvPicPr>
                    </pic:nvPicPr>
                    <pic:blipFill>
                      <a:blip r:embed="rId17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620541" cy="193742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04B272F0" w14:textId="4E648876" w:rsidR="005B01F0" w:rsidRDefault="005B01F0" w:rsidP="005B01F0">
      <w:pPr>
        <w:pStyle w:val="Legenda"/>
      </w:pPr>
      <w:bookmarkStart w:id="2330" w:name="_Ref518738294"/>
      <w:bookmarkStart w:id="2331" w:name="_Toc519372339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109</w:t>
      </w:r>
      <w:r w:rsidR="00FA37B9">
        <w:rPr>
          <w:noProof/>
        </w:rPr>
        <w:fldChar w:fldCharType="end"/>
      </w:r>
      <w:bookmarkEnd w:id="2330"/>
      <w:r>
        <w:t xml:space="preserve"> - Nova entrevista, informação geral</w:t>
      </w:r>
      <w:bookmarkEnd w:id="2331"/>
    </w:p>
    <w:p w14:paraId="4CF010B1" w14:textId="6800AF7E" w:rsidR="005B01F0" w:rsidRDefault="005B01F0" w:rsidP="00E86B53">
      <w:pPr>
        <w:pStyle w:val="imagens"/>
        <w:pPrChange w:id="2332" w:author="Diogo Aires" w:date="2018-07-14T19:48:00Z">
          <w:pPr>
            <w:pStyle w:val="imagens"/>
          </w:pPr>
        </w:pPrChange>
      </w:pPr>
      <w:del w:id="2333" w:author="Diogo Aires" w:date="2018-07-14T19:48:00Z">
        <w:r w:rsidDel="00E86B53">
          <w:lastRenderedPageBreak/>
          <w:drawing>
            <wp:inline distT="0" distB="0" distL="0" distR="0" wp14:anchorId="24625D22" wp14:editId="074FEAD9">
              <wp:extent cx="5400000" cy="1224087"/>
              <wp:effectExtent l="0" t="0" r="0" b="0"/>
              <wp:docPr id="216" name="Imagem 216" descr="event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m 182" descr="event 2"/>
                      <pic:cNvPicPr>
                        <a:picLocks noChangeAspect="1" noChangeArrowheads="1"/>
                      </pic:cNvPicPr>
                    </pic:nvPicPr>
                    <pic:blipFill>
                      <a:blip r:embed="rId17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00000" cy="122408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2334" w:author="Diogo Aires" w:date="2018-07-14T19:48:00Z">
        <w:r w:rsidR="00E86B53" w:rsidRPr="00E86B53">
          <w:rPr>
            <w:rPrChange w:id="2335" w:author="Diogo Aires" w:date="2018-07-14T19:48:00Z">
              <w:rPr/>
            </w:rPrChange>
          </w:rPr>
          <w:drawing>
            <wp:inline distT="0" distB="0" distL="0" distR="0" wp14:anchorId="38BDCDF1" wp14:editId="2B8A5BCB">
              <wp:extent cx="4590000" cy="1611494"/>
              <wp:effectExtent l="0" t="0" r="1270" b="8255"/>
              <wp:docPr id="91" name="Imagem 91" descr="C:\Users\Diogo\AppData\Local\Microsoft\Windows\INetCache\Content.Word\event 2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02" descr="C:\Users\Diogo\AppData\Local\Microsoft\Windows\INetCache\Content.Word\event 2.png"/>
                      <pic:cNvPicPr>
                        <a:picLocks noChangeAspect="1" noChangeArrowheads="1"/>
                      </pic:cNvPicPr>
                    </pic:nvPicPr>
                    <pic:blipFill>
                      <a:blip r:embed="rId17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590000" cy="161149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30BD3649" w14:textId="7DF35DD2" w:rsidR="005B01F0" w:rsidRDefault="005B01F0" w:rsidP="005B01F0">
      <w:pPr>
        <w:pStyle w:val="Legenda"/>
      </w:pPr>
      <w:bookmarkStart w:id="2336" w:name="_Ref518738440"/>
      <w:bookmarkStart w:id="2337" w:name="_Toc519372340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110</w:t>
      </w:r>
      <w:r w:rsidR="00FA37B9">
        <w:rPr>
          <w:noProof/>
        </w:rPr>
        <w:fldChar w:fldCharType="end"/>
      </w:r>
      <w:bookmarkEnd w:id="2336"/>
      <w:r>
        <w:t xml:space="preserve"> - Nova entrevista, responsável</w:t>
      </w:r>
      <w:bookmarkEnd w:id="2337"/>
    </w:p>
    <w:p w14:paraId="65D85C25" w14:textId="45C762B8" w:rsidR="005B01F0" w:rsidRDefault="005B01F0" w:rsidP="00E86B53">
      <w:pPr>
        <w:pStyle w:val="imagens"/>
        <w:pPrChange w:id="2338" w:author="Diogo Aires" w:date="2018-07-14T19:48:00Z">
          <w:pPr>
            <w:pStyle w:val="imagens"/>
          </w:pPr>
        </w:pPrChange>
      </w:pPr>
      <w:del w:id="2339" w:author="Diogo Aires" w:date="2018-07-14T19:48:00Z">
        <w:r w:rsidDel="00E86B53">
          <w:drawing>
            <wp:inline distT="0" distB="0" distL="0" distR="0" wp14:anchorId="6C9BB93D" wp14:editId="784ECCFC">
              <wp:extent cx="5400000" cy="1177945"/>
              <wp:effectExtent l="0" t="0" r="0" b="3175"/>
              <wp:docPr id="215" name="Imagem 215" descr="event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m 187" descr="event 3"/>
                      <pic:cNvPicPr>
                        <a:picLocks noChangeAspect="1" noChangeArrowheads="1"/>
                      </pic:cNvPicPr>
                    </pic:nvPicPr>
                    <pic:blipFill>
                      <a:blip r:embed="rId17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00000" cy="11779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2340" w:author="Diogo Aires" w:date="2018-07-14T19:48:00Z">
        <w:r w:rsidR="00E86B53" w:rsidRPr="00E86B53">
          <w:rPr>
            <w:rPrChange w:id="2341" w:author="Diogo Aires" w:date="2018-07-14T19:48:00Z">
              <w:rPr/>
            </w:rPrChange>
          </w:rPr>
          <w:drawing>
            <wp:inline distT="0" distB="0" distL="0" distR="0" wp14:anchorId="69B601B4" wp14:editId="53B9FB75">
              <wp:extent cx="4590000" cy="1498123"/>
              <wp:effectExtent l="0" t="0" r="1270" b="6985"/>
              <wp:docPr id="92" name="Imagem 92" descr="C:\Users\Diogo\AppData\Local\Microsoft\Windows\INetCache\Content.Word\event 3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04" descr="C:\Users\Diogo\AppData\Local\Microsoft\Windows\INetCache\Content.Word\event 3.png"/>
                      <pic:cNvPicPr>
                        <a:picLocks noChangeAspect="1" noChangeArrowheads="1"/>
                      </pic:cNvPicPr>
                    </pic:nvPicPr>
                    <pic:blipFill>
                      <a:blip r:embed="rId17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590000" cy="149812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3853D82D" w14:textId="4E69359C" w:rsidR="005B01F0" w:rsidRDefault="005B01F0" w:rsidP="005B01F0">
      <w:pPr>
        <w:pStyle w:val="Legenda"/>
      </w:pPr>
      <w:bookmarkStart w:id="2342" w:name="_Ref518738443"/>
      <w:bookmarkStart w:id="2343" w:name="_Toc519372341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111</w:t>
      </w:r>
      <w:r w:rsidR="00FA37B9">
        <w:rPr>
          <w:noProof/>
        </w:rPr>
        <w:fldChar w:fldCharType="end"/>
      </w:r>
      <w:bookmarkEnd w:id="2342"/>
      <w:r>
        <w:t xml:space="preserve">  - Nova entrevista, participante</w:t>
      </w:r>
      <w:bookmarkEnd w:id="2343"/>
    </w:p>
    <w:p w14:paraId="0398FCEF" w14:textId="3F6FC1C3" w:rsidR="005B01F0" w:rsidRDefault="005B01F0" w:rsidP="005B01F0">
      <w:r>
        <w:t xml:space="preserve">O candidato participante é informado da nova entrevista tanto por um </w:t>
      </w:r>
      <w:r w:rsidRPr="00297A21">
        <w:rPr>
          <w:i/>
        </w:rPr>
        <w:t>email</w:t>
      </w:r>
      <w:r>
        <w:t xml:space="preserve">, </w:t>
      </w:r>
      <w:r>
        <w:fldChar w:fldCharType="begin"/>
      </w:r>
      <w:r>
        <w:instrText xml:space="preserve"> REF _Ref518738633 \h  \* MERGEFORMAT </w:instrText>
      </w:r>
      <w:r>
        <w:fldChar w:fldCharType="separate"/>
      </w:r>
      <w:ins w:id="2344" w:author="Diogo Aires" w:date="2018-07-14T22:53:00Z">
        <w:r w:rsidR="00B73B54">
          <w:t xml:space="preserve">Figura </w:t>
        </w:r>
        <w:r w:rsidR="00B73B54">
          <w:rPr>
            <w:noProof/>
          </w:rPr>
          <w:t>112</w:t>
        </w:r>
      </w:ins>
      <w:del w:id="2345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111</w:delText>
        </w:r>
      </w:del>
      <w:r>
        <w:fldChar w:fldCharType="end"/>
      </w:r>
      <w:r>
        <w:t xml:space="preserve"> ou por uma notificação </w:t>
      </w:r>
      <w:r>
        <w:fldChar w:fldCharType="begin"/>
      </w:r>
      <w:r>
        <w:instrText xml:space="preserve"> REF _Ref518738645 \h  \* MERGEFORMAT </w:instrText>
      </w:r>
      <w:r>
        <w:fldChar w:fldCharType="separate"/>
      </w:r>
      <w:ins w:id="2346" w:author="Diogo Aires" w:date="2018-07-14T22:53:00Z">
        <w:r w:rsidR="00B73B54">
          <w:t xml:space="preserve">Figura </w:t>
        </w:r>
        <w:r w:rsidR="00B73B54">
          <w:rPr>
            <w:noProof/>
          </w:rPr>
          <w:t>113</w:t>
        </w:r>
      </w:ins>
      <w:del w:id="2347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112</w:delText>
        </w:r>
      </w:del>
      <w:r>
        <w:fldChar w:fldCharType="end"/>
      </w:r>
      <w:r>
        <w:t>.</w:t>
      </w:r>
    </w:p>
    <w:p w14:paraId="1F2C1459" w14:textId="5B4B9ADA" w:rsidR="005B01F0" w:rsidRDefault="005B01F0" w:rsidP="00E86B53">
      <w:pPr>
        <w:pStyle w:val="imagens"/>
        <w:pPrChange w:id="2348" w:author="Diogo Aires" w:date="2018-07-14T19:48:00Z">
          <w:pPr>
            <w:pStyle w:val="imagens"/>
          </w:pPr>
        </w:pPrChange>
      </w:pPr>
      <w:r w:rsidRPr="00E86B53">
        <w:rPr>
          <w:rPrChange w:id="2349" w:author="Diogo Aires" w:date="2018-07-14T19:48:00Z">
            <w:rPr/>
          </w:rPrChange>
        </w:rPr>
        <w:drawing>
          <wp:inline distT="0" distB="0" distL="0" distR="0" wp14:anchorId="2D1E5BD6" wp14:editId="1539890E">
            <wp:extent cx="5288280" cy="1190625"/>
            <wp:effectExtent l="0" t="0" r="7620" b="9525"/>
            <wp:docPr id="214" name="Imagem 214" descr="invite em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0" descr="invite email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564A8" w14:textId="559FBF33" w:rsidR="005B01F0" w:rsidRDefault="005B01F0" w:rsidP="005B01F0">
      <w:pPr>
        <w:pStyle w:val="Legenda"/>
      </w:pPr>
      <w:bookmarkStart w:id="2350" w:name="_Ref518738633"/>
      <w:bookmarkStart w:id="2351" w:name="_Toc519372342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112</w:t>
      </w:r>
      <w:r w:rsidR="00FA37B9">
        <w:rPr>
          <w:noProof/>
        </w:rPr>
        <w:fldChar w:fldCharType="end"/>
      </w:r>
      <w:bookmarkEnd w:id="2350"/>
      <w:r>
        <w:t xml:space="preserve"> - Convite da entrevista, </w:t>
      </w:r>
      <w:r w:rsidRPr="00297A21">
        <w:rPr>
          <w:i/>
        </w:rPr>
        <w:t>email</w:t>
      </w:r>
      <w:bookmarkEnd w:id="2351"/>
    </w:p>
    <w:p w14:paraId="44C3886D" w14:textId="678125B9" w:rsidR="005B01F0" w:rsidRDefault="005B01F0" w:rsidP="00E86B53">
      <w:pPr>
        <w:pStyle w:val="imagens"/>
        <w:pPrChange w:id="2352" w:author="Diogo Aires" w:date="2018-07-14T19:48:00Z">
          <w:pPr>
            <w:keepNext/>
            <w:jc w:val="center"/>
          </w:pPr>
        </w:pPrChange>
      </w:pPr>
      <w:r>
        <w:drawing>
          <wp:inline distT="0" distB="0" distL="0" distR="0" wp14:anchorId="00B5F232" wp14:editId="716269C9">
            <wp:extent cx="1906270" cy="1000760"/>
            <wp:effectExtent l="0" t="0" r="0" b="8890"/>
            <wp:docPr id="213" name="Imagem 213" descr="inv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3" descr="invite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270" cy="100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5A022" w14:textId="7E320748" w:rsidR="005B01F0" w:rsidRDefault="005B01F0" w:rsidP="005B01F0">
      <w:pPr>
        <w:pStyle w:val="Legenda"/>
      </w:pPr>
      <w:bookmarkStart w:id="2353" w:name="_Ref518738645"/>
      <w:bookmarkStart w:id="2354" w:name="_Toc519372343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113</w:t>
      </w:r>
      <w:r w:rsidR="00FA37B9">
        <w:rPr>
          <w:noProof/>
        </w:rPr>
        <w:fldChar w:fldCharType="end"/>
      </w:r>
      <w:bookmarkEnd w:id="2353"/>
      <w:r>
        <w:t xml:space="preserve"> - Convite da entrevista, notificação</w:t>
      </w:r>
      <w:bookmarkEnd w:id="2354"/>
    </w:p>
    <w:p w14:paraId="1BECE65C" w14:textId="564A5DB6" w:rsidR="005B01F0" w:rsidRDefault="009754E6" w:rsidP="005B01F0">
      <w:r>
        <w:t xml:space="preserve">Durante </w:t>
      </w:r>
      <w:r w:rsidR="005B01F0">
        <w:t>a marcação duma entrevista</w:t>
      </w:r>
      <w:r>
        <w:t>, dois erros podem ocorrer:</w:t>
      </w:r>
      <w:r w:rsidR="005B01F0">
        <w:t xml:space="preserve"> ou a entrevista marcada ocorre ao mesmo tempo que uma entrevista já marcada, ou é marcada fora da disponibilidade do colaborador</w:t>
      </w:r>
      <w:r>
        <w:t>,</w:t>
      </w:r>
      <w:r w:rsidR="005B01F0">
        <w:t xml:space="preserve"> o que faz as mensagens da </w:t>
      </w:r>
      <w:r w:rsidR="005B01F0">
        <w:fldChar w:fldCharType="begin"/>
      </w:r>
      <w:r w:rsidR="005B01F0">
        <w:instrText xml:space="preserve"> REF _Ref518738895 \h </w:instrText>
      </w:r>
      <w:r w:rsidR="005B01F0">
        <w:fldChar w:fldCharType="separate"/>
      </w:r>
      <w:ins w:id="2355" w:author="Diogo Aires" w:date="2018-07-14T22:53:00Z">
        <w:r w:rsidR="00B73B54">
          <w:t xml:space="preserve">Figura </w:t>
        </w:r>
        <w:r w:rsidR="00B73B54">
          <w:rPr>
            <w:noProof/>
          </w:rPr>
          <w:t>114</w:t>
        </w:r>
      </w:ins>
      <w:del w:id="2356" w:author="Diogo Aires" w:date="2018-07-14T19:10:00Z">
        <w:r w:rsidR="0049642E" w:rsidDel="006C5A4E">
          <w:delText xml:space="preserve">Figura </w:delText>
        </w:r>
        <w:r w:rsidR="0049642E" w:rsidDel="006C5A4E">
          <w:rPr>
            <w:noProof/>
          </w:rPr>
          <w:delText>113</w:delText>
        </w:r>
      </w:del>
      <w:r w:rsidR="005B01F0">
        <w:fldChar w:fldCharType="end"/>
      </w:r>
      <w:r w:rsidR="005B01F0">
        <w:t xml:space="preserve"> aparecerem.</w:t>
      </w:r>
    </w:p>
    <w:p w14:paraId="6A4E1F20" w14:textId="4B1A0632" w:rsidR="005B01F0" w:rsidRDefault="005B01F0" w:rsidP="00E86B53">
      <w:pPr>
        <w:pStyle w:val="imagens"/>
        <w:pPrChange w:id="2357" w:author="Diogo Aires" w:date="2018-07-14T19:48:00Z">
          <w:pPr>
            <w:keepNext/>
          </w:pPr>
        </w:pPrChange>
      </w:pPr>
      <w:r>
        <w:drawing>
          <wp:inline distT="0" distB="0" distL="0" distR="0" wp14:anchorId="5F190649" wp14:editId="5E1E4A6C">
            <wp:extent cx="5400040" cy="603885"/>
            <wp:effectExtent l="0" t="0" r="0" b="5715"/>
            <wp:docPr id="212" name="Imagem 212" descr="err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5" descr="error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0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D084F" w14:textId="1C9EA20A" w:rsidR="005B01F0" w:rsidDel="00EE1251" w:rsidRDefault="005B01F0" w:rsidP="005B01F0">
      <w:pPr>
        <w:pStyle w:val="Legenda"/>
        <w:rPr>
          <w:del w:id="2358" w:author="Diogo Aires" w:date="2018-07-14T19:49:00Z"/>
        </w:rPr>
      </w:pPr>
      <w:bookmarkStart w:id="2359" w:name="_Ref518738895"/>
      <w:bookmarkStart w:id="2360" w:name="_Toc519372344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B73B54">
        <w:rPr>
          <w:noProof/>
        </w:rPr>
        <w:t>114</w:t>
      </w:r>
      <w:r w:rsidR="00FA37B9">
        <w:rPr>
          <w:noProof/>
        </w:rPr>
        <w:fldChar w:fldCharType="end"/>
      </w:r>
      <w:bookmarkEnd w:id="2359"/>
      <w:r>
        <w:t xml:space="preserve"> - Erro na marcação</w:t>
      </w:r>
      <w:bookmarkEnd w:id="2360"/>
    </w:p>
    <w:p w14:paraId="5D1E2CCA" w14:textId="269C4137" w:rsidR="004B14B4" w:rsidDel="00EE1251" w:rsidRDefault="004B14B4" w:rsidP="00E8633D">
      <w:pPr>
        <w:rPr>
          <w:del w:id="2361" w:author="Diogo Aires" w:date="2018-07-14T19:49:00Z"/>
        </w:rPr>
      </w:pPr>
    </w:p>
    <w:p w14:paraId="537EA83B" w14:textId="744BAE0D" w:rsidR="004B14B4" w:rsidDel="00EE1251" w:rsidRDefault="004B14B4" w:rsidP="00E8633D">
      <w:pPr>
        <w:rPr>
          <w:del w:id="2362" w:author="Diogo Aires" w:date="2018-07-14T19:49:00Z"/>
        </w:rPr>
      </w:pPr>
    </w:p>
    <w:p w14:paraId="1661307F" w14:textId="5A30286C" w:rsidR="004B14B4" w:rsidDel="00EE1251" w:rsidRDefault="004B14B4" w:rsidP="00EE1251">
      <w:pPr>
        <w:ind w:firstLine="0"/>
        <w:rPr>
          <w:del w:id="2363" w:author="Diogo Aires" w:date="2018-07-14T19:49:00Z"/>
        </w:rPr>
        <w:pPrChange w:id="2364" w:author="Diogo Aires" w:date="2018-07-14T19:49:00Z">
          <w:pPr/>
        </w:pPrChange>
      </w:pPr>
    </w:p>
    <w:p w14:paraId="68B19507" w14:textId="7276948E" w:rsidR="004B14B4" w:rsidRDefault="004B14B4" w:rsidP="00EE1251">
      <w:pPr>
        <w:pStyle w:val="Legenda"/>
        <w:pPrChange w:id="2365" w:author="Diogo Aires" w:date="2018-07-14T19:49:00Z">
          <w:pPr>
            <w:ind w:firstLine="0"/>
          </w:pPr>
        </w:pPrChange>
      </w:pPr>
    </w:p>
    <w:p w14:paraId="590497F0" w14:textId="682ED65E" w:rsidR="005B01F0" w:rsidRDefault="005B01F0" w:rsidP="002F32CA">
      <w:pPr>
        <w:pStyle w:val="Cabealho1"/>
        <w:numPr>
          <w:ilvl w:val="0"/>
          <w:numId w:val="33"/>
        </w:numPr>
      </w:pPr>
      <w:bookmarkStart w:id="2366" w:name="_Toc518952563"/>
      <w:bookmarkStart w:id="2367" w:name="_Ref518332952"/>
      <w:bookmarkStart w:id="2368" w:name="_Toc517606841"/>
      <w:bookmarkStart w:id="2369" w:name="_Toc512102646"/>
      <w:bookmarkStart w:id="2370" w:name="_Ref519363824"/>
      <w:bookmarkStart w:id="2371" w:name="_Ref519363829"/>
      <w:bookmarkStart w:id="2372" w:name="_Ref519363832"/>
      <w:bookmarkStart w:id="2373" w:name="_Ref519363835"/>
      <w:bookmarkStart w:id="2374" w:name="_Toc519372228"/>
      <w:r>
        <w:lastRenderedPageBreak/>
        <w:t>Conclusões</w:t>
      </w:r>
      <w:bookmarkEnd w:id="2366"/>
      <w:bookmarkEnd w:id="2367"/>
      <w:bookmarkEnd w:id="2368"/>
      <w:bookmarkEnd w:id="2369"/>
      <w:r w:rsidR="00F21BF0">
        <w:t xml:space="preserve"> e Trabalho</w:t>
      </w:r>
      <w:r w:rsidR="00A909FF">
        <w:t xml:space="preserve"> </w:t>
      </w:r>
      <w:r w:rsidR="00F21BF0">
        <w:t>Futuro</w:t>
      </w:r>
      <w:bookmarkEnd w:id="2370"/>
      <w:bookmarkEnd w:id="2371"/>
      <w:bookmarkEnd w:id="2372"/>
      <w:bookmarkEnd w:id="2373"/>
      <w:bookmarkEnd w:id="2374"/>
    </w:p>
    <w:p w14:paraId="2045B8D7" w14:textId="262FA414" w:rsidR="005B01F0" w:rsidRDefault="005B01F0" w:rsidP="005B01F0">
      <w:pPr>
        <w:ind w:firstLine="0"/>
      </w:pPr>
      <w:r>
        <w:t>Durante o processo de desenvolvimento deste projeto</w:t>
      </w:r>
      <w:r w:rsidR="00CB7ED4">
        <w:t xml:space="preserve"> tivemos um contacto formal e só</w:t>
      </w:r>
      <w:r>
        <w:t xml:space="preserve">lido com a arquitetura </w:t>
      </w:r>
      <w:r w:rsidR="00CB7ED4" w:rsidRPr="00CB7ED4">
        <w:rPr>
          <w:i/>
        </w:rPr>
        <w:t>Outsystems</w:t>
      </w:r>
      <w:r>
        <w:t xml:space="preserve">, uma arquitetura cujo o conhecimento tem sido cada vez mais requisitado no </w:t>
      </w:r>
      <w:r w:rsidR="00CB7ED4">
        <w:t>mercado atual. O que por e si é</w:t>
      </w:r>
      <w:r>
        <w:t xml:space="preserve"> uma </w:t>
      </w:r>
      <w:r w:rsidR="00476335">
        <w:t>experiência</w:t>
      </w:r>
      <w:r>
        <w:t xml:space="preserve"> positiva e uma mais valia para o futuro.</w:t>
      </w:r>
    </w:p>
    <w:p w14:paraId="2DD0E41A" w14:textId="587BBC9A" w:rsidR="005B01F0" w:rsidRDefault="005B01F0" w:rsidP="005B01F0">
      <w:r>
        <w:t xml:space="preserve">Quando a aplicação </w:t>
      </w:r>
      <w:r w:rsidR="00C20D21">
        <w:t xml:space="preserve">IView </w:t>
      </w:r>
      <w:r w:rsidR="00566B08">
        <w:t>foi</w:t>
      </w:r>
      <w:r>
        <w:t xml:space="preserve"> </w:t>
      </w:r>
      <w:r w:rsidR="00C20D21">
        <w:t>inicialmente pensada,</w:t>
      </w:r>
      <w:r>
        <w:t xml:space="preserve"> </w:t>
      </w:r>
      <w:r w:rsidR="00C20D21">
        <w:t>seria</w:t>
      </w:r>
      <w:r>
        <w:t xml:space="preserve"> uma simples ajuda a candidatos</w:t>
      </w:r>
      <w:r w:rsidR="00C20D21">
        <w:t xml:space="preserve"> para</w:t>
      </w:r>
      <w:r>
        <w:t xml:space="preserve"> gerar o seu </w:t>
      </w:r>
      <w:r w:rsidRPr="00CB7ED4">
        <w:rPr>
          <w:i/>
        </w:rPr>
        <w:t>profile</w:t>
      </w:r>
      <w:r>
        <w:t xml:space="preserve"> e currículo, mas durante o desenvolvimento </w:t>
      </w:r>
      <w:r w:rsidR="00C20D21">
        <w:t xml:space="preserve">do projeto, novas ideias foram surgindo e </w:t>
      </w:r>
      <w:r>
        <w:t xml:space="preserve">a aplicação </w:t>
      </w:r>
      <w:r w:rsidR="00C20D21">
        <w:t>foi enriquecendo,</w:t>
      </w:r>
      <w:r>
        <w:t xml:space="preserve"> permitindo assim</w:t>
      </w:r>
      <w:r w:rsidR="00C20D21">
        <w:t>, poder vir a</w:t>
      </w:r>
      <w:r>
        <w:t xml:space="preserve"> ser</w:t>
      </w:r>
      <w:r w:rsidR="00C20D21">
        <w:t>, uma</w:t>
      </w:r>
      <w:r>
        <w:t xml:space="preserve"> mais valia não só para candidatos como também para colaboradores. </w:t>
      </w:r>
      <w:r w:rsidR="00C20D21">
        <w:t>Assim,</w:t>
      </w:r>
      <w:r>
        <w:t xml:space="preserve"> novos objetivos não opcionais foram adicionados tanto aos candidatos como aos colaboradores</w:t>
      </w:r>
      <w:r w:rsidR="00C20D21">
        <w:t>, tendo sido cumpridos todos os objetivos,</w:t>
      </w:r>
      <w:r>
        <w:t xml:space="preserve"> tanto </w:t>
      </w:r>
      <w:r w:rsidR="00C20D21">
        <w:t xml:space="preserve">nas </w:t>
      </w:r>
      <w:del w:id="2375" w:author="Diogo Aires" w:date="2018-07-14T19:49:00Z">
        <w:r w:rsidR="00C20D21" w:rsidDel="005C140B">
          <w:delText>funcionalidade propostas</w:delText>
        </w:r>
      </w:del>
      <w:ins w:id="2376" w:author="Diogo Aires" w:date="2018-07-14T19:49:00Z">
        <w:r w:rsidR="005C140B">
          <w:t>funcionalidades propostas</w:t>
        </w:r>
      </w:ins>
      <w:r w:rsidR="00C20D21">
        <w:t xml:space="preserve">, como </w:t>
      </w:r>
      <w:r>
        <w:t>na área d</w:t>
      </w:r>
      <w:r w:rsidR="00C20D21">
        <w:t>as</w:t>
      </w:r>
      <w:r>
        <w:t xml:space="preserve"> interface</w:t>
      </w:r>
      <w:r w:rsidR="00C20D21">
        <w:t>s de utilização</w:t>
      </w:r>
      <w:r>
        <w:t>.</w:t>
      </w:r>
    </w:p>
    <w:p w14:paraId="37ADA269" w14:textId="03B5994A" w:rsidR="005B01F0" w:rsidRDefault="005B01F0" w:rsidP="005B01F0">
      <w:r>
        <w:t xml:space="preserve">Dos requisitos </w:t>
      </w:r>
      <w:r w:rsidR="00CB7ED4">
        <w:t>“</w:t>
      </w:r>
      <w:r>
        <w:t>funcionalidades opcionais</w:t>
      </w:r>
      <w:r w:rsidR="00CB7ED4">
        <w:t>”</w:t>
      </w:r>
      <w:r>
        <w:t xml:space="preserve"> só uma foi completada, a inclusão do </w:t>
      </w:r>
      <w:r w:rsidRPr="00CB7ED4">
        <w:rPr>
          <w:i/>
        </w:rPr>
        <w:t>Google Maps</w:t>
      </w:r>
      <w:r w:rsidR="00CB7ED4">
        <w:t>, que está</w:t>
      </w:r>
      <w:r>
        <w:t xml:space="preserve"> incluído tanto na aplicação </w:t>
      </w:r>
      <w:r w:rsidR="004845D2" w:rsidRPr="004845D2">
        <w:rPr>
          <w:i/>
        </w:rPr>
        <w:t>web</w:t>
      </w:r>
      <w:r>
        <w:t xml:space="preserve">, na área de contactos nas informações gerais e na aplicação </w:t>
      </w:r>
      <w:r w:rsidR="004845D2" w:rsidRPr="004845D2">
        <w:rPr>
          <w:i/>
        </w:rPr>
        <w:t>mobile</w:t>
      </w:r>
      <w:r>
        <w:t>.</w:t>
      </w:r>
      <w:r w:rsidR="00BC52B2">
        <w:t xml:space="preserve"> </w:t>
      </w:r>
      <w:r>
        <w:t xml:space="preserve">Das </w:t>
      </w:r>
      <w:r w:rsidR="00BC52B2">
        <w:t xml:space="preserve">restantes </w:t>
      </w:r>
      <w:r>
        <w:t>não executadas</w:t>
      </w:r>
      <w:r w:rsidR="00BC52B2">
        <w:t>,</w:t>
      </w:r>
      <w:r>
        <w:t xml:space="preserve"> a única </w:t>
      </w:r>
      <w:r w:rsidR="00BC52B2">
        <w:t xml:space="preserve">em </w:t>
      </w:r>
      <w:r>
        <w:t>que tivemos dificuldades</w:t>
      </w:r>
      <w:r w:rsidR="00BC52B2">
        <w:t>,</w:t>
      </w:r>
      <w:r>
        <w:t xml:space="preserve"> e dai não a ter</w:t>
      </w:r>
      <w:r w:rsidR="00CB7ED4">
        <w:t>mos</w:t>
      </w:r>
      <w:r>
        <w:t xml:space="preserve"> </w:t>
      </w:r>
      <w:r w:rsidR="00BC52B2">
        <w:t>incluído,</w:t>
      </w:r>
      <w:r w:rsidR="00CB7ED4">
        <w:t xml:space="preserve"> foi </w:t>
      </w:r>
      <w:r w:rsidR="00BC52B2">
        <w:t>o</w:t>
      </w:r>
      <w:r w:rsidR="00CB7ED4">
        <w:t xml:space="preserve"> acesso a </w:t>
      </w:r>
      <w:r w:rsidR="00CB7ED4" w:rsidRPr="00CB7ED4">
        <w:rPr>
          <w:i/>
        </w:rPr>
        <w:t>Google</w:t>
      </w:r>
      <w:r w:rsidRPr="00CB7ED4">
        <w:rPr>
          <w:i/>
        </w:rPr>
        <w:t xml:space="preserve"> Calendar</w:t>
      </w:r>
      <w:r>
        <w:t xml:space="preserve">. </w:t>
      </w:r>
      <w:r w:rsidR="00BC52B2">
        <w:t>Este</w:t>
      </w:r>
      <w:r>
        <w:t xml:space="preserve"> pode</w:t>
      </w:r>
      <w:r w:rsidR="00BC52B2">
        <w:t xml:space="preserve"> </w:t>
      </w:r>
      <w:r>
        <w:t xml:space="preserve">em parte ser realizado por </w:t>
      </w:r>
      <w:r w:rsidR="0044320C">
        <w:t>várias</w:t>
      </w:r>
      <w:r>
        <w:t xml:space="preserve"> extensões da </w:t>
      </w:r>
      <w:r w:rsidRPr="00856292">
        <w:rPr>
          <w:i/>
        </w:rPr>
        <w:t>OutSystems</w:t>
      </w:r>
      <w:r>
        <w:t xml:space="preserve">, incluído a extensão utilizada FullCalendar2. Mas todas as extensões </w:t>
      </w:r>
      <w:r w:rsidR="003610C5">
        <w:t xml:space="preserve">têm </w:t>
      </w:r>
      <w:r>
        <w:t>um problema em comum, permi</w:t>
      </w:r>
      <w:r w:rsidR="003610C5">
        <w:t>tem</w:t>
      </w:r>
      <w:r>
        <w:t xml:space="preserve"> a leitura na </w:t>
      </w:r>
      <w:r w:rsidRPr="00CB7ED4">
        <w:rPr>
          <w:i/>
        </w:rPr>
        <w:t xml:space="preserve">Google </w:t>
      </w:r>
      <w:r w:rsidR="00CB7ED4" w:rsidRPr="00CB7ED4">
        <w:rPr>
          <w:i/>
        </w:rPr>
        <w:t>Calendar,</w:t>
      </w:r>
      <w:r>
        <w:t xml:space="preserve"> mas não a escrita. Apesar dessa</w:t>
      </w:r>
      <w:r w:rsidR="00CC5AEB">
        <w:t>s</w:t>
      </w:r>
      <w:r>
        <w:t xml:space="preserve"> capacidade</w:t>
      </w:r>
      <w:r w:rsidR="00CC5AEB">
        <w:t>s</w:t>
      </w:r>
      <w:r>
        <w:t xml:space="preserve"> ser</w:t>
      </w:r>
      <w:r w:rsidR="00CC5AEB">
        <w:t>em</w:t>
      </w:r>
      <w:r>
        <w:t xml:space="preserve"> interessante</w:t>
      </w:r>
      <w:r w:rsidR="003610C5">
        <w:t>,</w:t>
      </w:r>
      <w:r>
        <w:t xml:space="preserve"> </w:t>
      </w:r>
      <w:r w:rsidR="00CC5AEB">
        <w:t xml:space="preserve">tal </w:t>
      </w:r>
      <w:r>
        <w:t xml:space="preserve">limitação </w:t>
      </w:r>
      <w:r w:rsidR="00CC5AEB">
        <w:t xml:space="preserve">invalidou </w:t>
      </w:r>
      <w:r>
        <w:t>a</w:t>
      </w:r>
      <w:r w:rsidR="00CC5AEB">
        <w:t xml:space="preserve"> sua</w:t>
      </w:r>
      <w:r>
        <w:t xml:space="preserve"> inclusão</w:t>
      </w:r>
      <w:r w:rsidR="00CC5AEB">
        <w:t xml:space="preserve"> no IView</w:t>
      </w:r>
      <w:r>
        <w:t>.</w:t>
      </w:r>
    </w:p>
    <w:p w14:paraId="1B3C6D83" w14:textId="242C7C0D" w:rsidR="005B01F0" w:rsidRDefault="00DB5578" w:rsidP="005B01F0">
      <w:r>
        <w:t>Foi bastante explorada a possibilidade de</w:t>
      </w:r>
      <w:r w:rsidR="005B01F0">
        <w:t xml:space="preserve"> passar tod</w:t>
      </w:r>
      <w:r>
        <w:t>os os dados</w:t>
      </w:r>
      <w:r w:rsidR="005B01F0">
        <w:t xml:space="preserve"> </w:t>
      </w:r>
      <w:r>
        <w:t xml:space="preserve">para </w:t>
      </w:r>
      <w:r w:rsidR="005B01F0">
        <w:t>uma base</w:t>
      </w:r>
      <w:r>
        <w:t xml:space="preserve"> de dados externa</w:t>
      </w:r>
      <w:r w:rsidR="00CB7ED4">
        <w:t xml:space="preserve">, mas </w:t>
      </w:r>
      <w:r>
        <w:t>além de</w:t>
      </w:r>
      <w:r w:rsidR="005B01F0">
        <w:t xml:space="preserve"> introduzi</w:t>
      </w:r>
      <w:r>
        <w:t>r</w:t>
      </w:r>
      <w:r w:rsidR="005B01F0">
        <w:t xml:space="preserve"> uma dependência </w:t>
      </w:r>
      <w:r>
        <w:t>adicional,</w:t>
      </w:r>
      <w:r w:rsidR="005B01F0">
        <w:t xml:space="preserve"> tornava o acesso mais lento </w:t>
      </w:r>
      <w:r>
        <w:t>bem como</w:t>
      </w:r>
      <w:r w:rsidR="005B01F0">
        <w:t xml:space="preserve"> qualquer alteração </w:t>
      </w:r>
      <w:r>
        <w:t>à</w:t>
      </w:r>
      <w:r w:rsidR="005B01F0">
        <w:t xml:space="preserve"> estrutura </w:t>
      </w:r>
      <w:r>
        <w:t xml:space="preserve">da </w:t>
      </w:r>
      <w:r w:rsidR="005B01F0">
        <w:t>base de dados mais complexa</w:t>
      </w:r>
      <w:r>
        <w:t>,</w:t>
      </w:r>
      <w:r w:rsidR="005B01F0">
        <w:t xml:space="preserve"> demonstr</w:t>
      </w:r>
      <w:r>
        <w:t>ando assim,</w:t>
      </w:r>
      <w:r w:rsidR="005B01F0">
        <w:t xml:space="preserve"> que não tinha uma mais valia quando comparada a alternativa</w:t>
      </w:r>
      <w:r w:rsidR="00CB7ED4">
        <w:t xml:space="preserve"> </w:t>
      </w:r>
      <w:r w:rsidR="005B01F0">
        <w:t>mais simples.</w:t>
      </w:r>
      <w:r w:rsidR="00CB7ED4">
        <w:t xml:space="preserve"> A únicas vantagens que encontrá</w:t>
      </w:r>
      <w:r w:rsidR="005B01F0">
        <w:t>mos</w:t>
      </w:r>
      <w:r>
        <w:t>,</w:t>
      </w:r>
      <w:r w:rsidR="005B01F0">
        <w:t xml:space="preserve"> </w:t>
      </w:r>
      <w:r>
        <w:t>foi em relação</w:t>
      </w:r>
      <w:r w:rsidR="00CB7ED4">
        <w:t xml:space="preserve"> </w:t>
      </w:r>
      <w:r>
        <w:t>a</w:t>
      </w:r>
      <w:r w:rsidR="00CB7ED4">
        <w:t xml:space="preserve">o aumento </w:t>
      </w:r>
      <w:r>
        <w:t>d</w:t>
      </w:r>
      <w:r w:rsidR="00CB7ED4">
        <w:t xml:space="preserve">a </w:t>
      </w:r>
      <w:r>
        <w:t xml:space="preserve">sua </w:t>
      </w:r>
      <w:r w:rsidR="00CB7ED4">
        <w:t>dimensão</w:t>
      </w:r>
      <w:r>
        <w:t>,</w:t>
      </w:r>
      <w:r w:rsidR="005B01F0">
        <w:t xml:space="preserve"> e </w:t>
      </w:r>
      <w:r>
        <w:t>a</w:t>
      </w:r>
      <w:r w:rsidR="005B01F0">
        <w:t xml:space="preserve">o facto </w:t>
      </w:r>
      <w:r>
        <w:t xml:space="preserve">de </w:t>
      </w:r>
      <w:r w:rsidR="005B01F0">
        <w:t>que poderia ser mais fácil introduzir e remover valores da base de dados sem ter de utilizar a aplicação, mas tais vantagens eram simplesmente menores que as desvantagens.</w:t>
      </w:r>
    </w:p>
    <w:p w14:paraId="78420C7C" w14:textId="2AFE173D" w:rsidR="005B01F0" w:rsidRDefault="005B01F0" w:rsidP="005B01F0">
      <w:r>
        <w:t xml:space="preserve">Por </w:t>
      </w:r>
      <w:r w:rsidR="00566B08">
        <w:t>último</w:t>
      </w:r>
      <w:r w:rsidR="00DB5578">
        <w:t>,</w:t>
      </w:r>
      <w:r>
        <w:t xml:space="preserve"> </w:t>
      </w:r>
      <w:r w:rsidR="00DB5578">
        <w:t>em relação a</w:t>
      </w:r>
      <w:r>
        <w:t xml:space="preserve">o requisito de estruturar a aplicação de forma a englobar </w:t>
      </w:r>
      <w:r w:rsidR="0044320C">
        <w:t>várias</w:t>
      </w:r>
      <w:r>
        <w:t xml:space="preserve"> empresas, </w:t>
      </w:r>
      <w:r w:rsidR="00DB5578">
        <w:t xml:space="preserve">apercebemo-nos </w:t>
      </w:r>
      <w:r>
        <w:t>durante o desenvolvimento</w:t>
      </w:r>
      <w:r w:rsidR="00DB5578">
        <w:t>,</w:t>
      </w:r>
      <w:r>
        <w:t xml:space="preserve"> que poderia introduzir problemas que tornava</w:t>
      </w:r>
      <w:r w:rsidR="00CB7ED4">
        <w:t>m</w:t>
      </w:r>
      <w:r>
        <w:t xml:space="preserve"> o requisito contraprodutivo. </w:t>
      </w:r>
      <w:r w:rsidR="00DB5578">
        <w:t>A</w:t>
      </w:r>
      <w:r>
        <w:t xml:space="preserve"> base de dados seria muito extensa tendo em conta todas as informações que poderiam ser incluídas. </w:t>
      </w:r>
      <w:r w:rsidR="00E13D54">
        <w:t xml:space="preserve">Contudo, </w:t>
      </w:r>
      <w:r>
        <w:t xml:space="preserve">o problema principal seria a partilha de informação, </w:t>
      </w:r>
      <w:r w:rsidR="00E13D54">
        <w:t xml:space="preserve">pois </w:t>
      </w:r>
      <w:r>
        <w:t>com a utilização</w:t>
      </w:r>
      <w:r w:rsidR="00E13D54">
        <w:t xml:space="preserve"> regular</w:t>
      </w:r>
      <w:r>
        <w:t xml:space="preserve"> da aplicação</w:t>
      </w:r>
      <w:r w:rsidR="00E13D54">
        <w:t>,</w:t>
      </w:r>
      <w:r>
        <w:t xml:space="preserve"> </w:t>
      </w:r>
      <w:r w:rsidR="00E13D54">
        <w:t>as</w:t>
      </w:r>
      <w:r>
        <w:t xml:space="preserve"> empresa</w:t>
      </w:r>
      <w:r w:rsidR="00E13D54">
        <w:t>s</w:t>
      </w:r>
      <w:r>
        <w:t xml:space="preserve"> incluiria</w:t>
      </w:r>
      <w:r w:rsidR="00E13D54">
        <w:t>m</w:t>
      </w:r>
      <w:r>
        <w:t xml:space="preserve"> informação sensível, desde </w:t>
      </w:r>
      <w:r w:rsidR="00E13D54">
        <w:t>informação de</w:t>
      </w:r>
      <w:r>
        <w:t xml:space="preserve"> projetos, eventos ou até candidaturas, </w:t>
      </w:r>
      <w:r w:rsidR="00E13D54">
        <w:t>que ficariam acessíveis</w:t>
      </w:r>
      <w:r>
        <w:t xml:space="preserve"> a outros grupos. </w:t>
      </w:r>
    </w:p>
    <w:p w14:paraId="6971B67C" w14:textId="62AE3863" w:rsidR="005B01F0" w:rsidRDefault="005B01F0" w:rsidP="005B01F0">
      <w:pPr>
        <w:rPr>
          <w:ins w:id="2377" w:author="Diogo Aires" w:date="2018-07-14T21:40:00Z"/>
        </w:rPr>
      </w:pPr>
      <w:r>
        <w:t xml:space="preserve">Para futuras </w:t>
      </w:r>
      <w:r w:rsidR="00CB7ED4">
        <w:t xml:space="preserve">melhorias </w:t>
      </w:r>
      <w:r w:rsidR="00E13D54">
        <w:t xml:space="preserve">do IView, </w:t>
      </w:r>
      <w:r w:rsidR="00CB7ED4">
        <w:t>temos algumas considerações,</w:t>
      </w:r>
      <w:r>
        <w:t xml:space="preserve"> </w:t>
      </w:r>
      <w:r w:rsidR="00E13D54">
        <w:t xml:space="preserve">tais como a </w:t>
      </w:r>
      <w:r>
        <w:t>inclu</w:t>
      </w:r>
      <w:r w:rsidR="00E13D54">
        <w:t>são d</w:t>
      </w:r>
      <w:r>
        <w:t xml:space="preserve">o Google Calendar e </w:t>
      </w:r>
      <w:r w:rsidR="00E13D54">
        <w:t xml:space="preserve">a </w:t>
      </w:r>
      <w:r>
        <w:t>melhor</w:t>
      </w:r>
      <w:r w:rsidR="00E13D54">
        <w:t>ia</w:t>
      </w:r>
      <w:r>
        <w:t xml:space="preserve"> </w:t>
      </w:r>
      <w:r w:rsidR="00E13D54">
        <w:t>d</w:t>
      </w:r>
      <w:r>
        <w:t>a interface gráfica</w:t>
      </w:r>
      <w:r w:rsidR="00E13D54">
        <w:t>,</w:t>
      </w:r>
      <w:r>
        <w:t xml:space="preserve"> tenta</w:t>
      </w:r>
      <w:r w:rsidR="00E13D54">
        <w:t>ndo</w:t>
      </w:r>
      <w:r>
        <w:t xml:space="preserve"> tornar a informação </w:t>
      </w:r>
      <w:r w:rsidR="00CB7ED4">
        <w:t>o mais fácil de seguir possível</w:t>
      </w:r>
      <w:r>
        <w:t>. Outra funcionalidade interessante</w:t>
      </w:r>
      <w:r w:rsidR="00E13D54">
        <w:t>,</w:t>
      </w:r>
      <w:r>
        <w:t xml:space="preserve"> seria </w:t>
      </w:r>
      <w:r w:rsidR="00E13D54">
        <w:t xml:space="preserve">a </w:t>
      </w:r>
      <w:r>
        <w:t>inclu</w:t>
      </w:r>
      <w:r w:rsidR="00E13D54">
        <w:t>são</w:t>
      </w:r>
      <w:r>
        <w:t xml:space="preserve"> </w:t>
      </w:r>
      <w:r w:rsidR="00E13D54">
        <w:t>d</w:t>
      </w:r>
      <w:r>
        <w:t>o lançamento de notificações</w:t>
      </w:r>
      <w:r w:rsidR="00E13D54">
        <w:t>,</w:t>
      </w:r>
      <w:r>
        <w:t xml:space="preserve"> quando</w:t>
      </w:r>
      <w:r w:rsidR="00E13D54">
        <w:t xml:space="preserve"> fosse criada</w:t>
      </w:r>
      <w:r>
        <w:t xml:space="preserve"> uma oferta </w:t>
      </w:r>
      <w:r w:rsidR="00E13D54">
        <w:t xml:space="preserve">eventualmente </w:t>
      </w:r>
      <w:r>
        <w:t xml:space="preserve">interessante a um </w:t>
      </w:r>
      <w:r w:rsidR="00E13D54">
        <w:t xml:space="preserve">determinado perfil de </w:t>
      </w:r>
      <w:r>
        <w:t>candidato</w:t>
      </w:r>
      <w:r w:rsidR="00E13D54">
        <w:t>s</w:t>
      </w:r>
      <w:r>
        <w:t xml:space="preserve">. Outra melhoria </w:t>
      </w:r>
      <w:r w:rsidR="00275058">
        <w:t xml:space="preserve">a </w:t>
      </w:r>
      <w:r>
        <w:t>consid</w:t>
      </w:r>
      <w:r w:rsidR="00275058">
        <w:t>era</w:t>
      </w:r>
      <w:r>
        <w:t>r</w:t>
      </w:r>
      <w:r w:rsidR="00275058">
        <w:t>,</w:t>
      </w:r>
      <w:r>
        <w:t xml:space="preserve"> seria </w:t>
      </w:r>
      <w:r w:rsidR="00275058">
        <w:t xml:space="preserve">a </w:t>
      </w:r>
      <w:r>
        <w:t>forma</w:t>
      </w:r>
      <w:r w:rsidR="00275058">
        <w:t>ção</w:t>
      </w:r>
      <w:r>
        <w:t xml:space="preserve"> </w:t>
      </w:r>
      <w:r w:rsidR="00275058">
        <w:t>d</w:t>
      </w:r>
      <w:r>
        <w:t>os formulários de forma a que</w:t>
      </w:r>
      <w:r w:rsidR="00275058">
        <w:t>,</w:t>
      </w:r>
      <w:r>
        <w:t xml:space="preserve"> o salto de passos </w:t>
      </w:r>
      <w:r>
        <w:lastRenderedPageBreak/>
        <w:t>de um processo de entrevista</w:t>
      </w:r>
      <w:r w:rsidR="00275058">
        <w:t>,</w:t>
      </w:r>
      <w:r>
        <w:t xml:space="preserve"> não estivesse completamente dependente de um </w:t>
      </w:r>
      <w:r w:rsidR="00275058">
        <w:t xml:space="preserve">formulário em </w:t>
      </w:r>
      <w:r>
        <w:t xml:space="preserve">particular. </w:t>
      </w:r>
      <w:r w:rsidR="00275058">
        <w:t>Interessante seria também, a</w:t>
      </w:r>
      <w:r>
        <w:t xml:space="preserve"> possibilidade de incluir </w:t>
      </w:r>
      <w:r w:rsidR="00275058">
        <w:t xml:space="preserve">na aplicação </w:t>
      </w:r>
      <w:r w:rsidR="00275058" w:rsidRPr="00D97979">
        <w:rPr>
          <w:i/>
        </w:rPr>
        <w:t>web</w:t>
      </w:r>
      <w:r w:rsidR="005C428B">
        <w:t>,</w:t>
      </w:r>
      <w:r w:rsidR="00275058">
        <w:t xml:space="preserve"> </w:t>
      </w:r>
      <w:r>
        <w:t>a capacidade de</w:t>
      </w:r>
      <w:r w:rsidR="005C428B">
        <w:t xml:space="preserve"> receber</w:t>
      </w:r>
      <w:r>
        <w:t xml:space="preserve"> notificações</w:t>
      </w:r>
      <w:r w:rsidR="005C428B">
        <w:t>.</w:t>
      </w:r>
      <w:r>
        <w:t xml:space="preserve"> </w:t>
      </w:r>
      <w:r w:rsidR="005C428B">
        <w:t xml:space="preserve">Deste modo, as </w:t>
      </w:r>
      <w:r>
        <w:t xml:space="preserve">notificações seriam enviadas tanto para aplicação </w:t>
      </w:r>
      <w:r w:rsidR="004845D2" w:rsidRPr="004845D2">
        <w:rPr>
          <w:i/>
        </w:rPr>
        <w:t>mobile</w:t>
      </w:r>
      <w:r>
        <w:rPr>
          <w:i/>
        </w:rPr>
        <w:t xml:space="preserve"> </w:t>
      </w:r>
      <w:r>
        <w:t xml:space="preserve">como para a </w:t>
      </w:r>
      <w:r w:rsidR="004845D2" w:rsidRPr="004845D2">
        <w:rPr>
          <w:i/>
        </w:rPr>
        <w:t>web</w:t>
      </w:r>
      <w:r>
        <w:t>.</w:t>
      </w:r>
      <w:r w:rsidR="00275058">
        <w:t xml:space="preserve"> </w:t>
      </w:r>
      <w:r w:rsidR="005C428B">
        <w:t xml:space="preserve">Como última </w:t>
      </w:r>
      <w:r>
        <w:t>melhoria a considerar</w:t>
      </w:r>
      <w:r w:rsidR="005C428B">
        <w:t>,</w:t>
      </w:r>
      <w:r>
        <w:t xml:space="preserve"> seria a capacidade de criar uma via de comunicação diretamente na aplicação</w:t>
      </w:r>
      <w:r w:rsidR="005C428B">
        <w:t>,</w:t>
      </w:r>
      <w:r>
        <w:t xml:space="preserve"> permitindo</w:t>
      </w:r>
      <w:r w:rsidR="005C428B">
        <w:t xml:space="preserve"> assim</w:t>
      </w:r>
      <w:r>
        <w:t xml:space="preserve"> uma mais fácil marcação de entrevistas, </w:t>
      </w:r>
      <w:r w:rsidR="00275058">
        <w:t xml:space="preserve">podendo </w:t>
      </w:r>
      <w:r>
        <w:t xml:space="preserve">até </w:t>
      </w:r>
      <w:r w:rsidR="00275058">
        <w:t xml:space="preserve">ser </w:t>
      </w:r>
      <w:del w:id="2378" w:author="Diogo Aires" w:date="2018-07-14T21:40:00Z">
        <w:r w:rsidDel="000D0684">
          <w:delText>possivel</w:delText>
        </w:r>
      </w:del>
      <w:ins w:id="2379" w:author="Diogo Aires" w:date="2018-07-14T21:40:00Z">
        <w:r w:rsidR="000D0684">
          <w:t>possível</w:t>
        </w:r>
      </w:ins>
      <w:r>
        <w:t xml:space="preserve"> realizar as entrevistas p</w:t>
      </w:r>
      <w:r w:rsidR="00275058">
        <w:t xml:space="preserve">or essa </w:t>
      </w:r>
      <w:r>
        <w:t>via.</w:t>
      </w:r>
    </w:p>
    <w:p w14:paraId="3526289C" w14:textId="20351360" w:rsidR="006C2310" w:rsidRDefault="006C2310" w:rsidP="005B01F0">
      <w:pPr>
        <w:rPr>
          <w:ins w:id="2380" w:author="Diogo Aires" w:date="2018-07-14T21:40:00Z"/>
        </w:rPr>
      </w:pPr>
    </w:p>
    <w:p w14:paraId="2F3512EE" w14:textId="1349F05B" w:rsidR="006C2310" w:rsidRDefault="006C2310" w:rsidP="005B01F0">
      <w:pPr>
        <w:rPr>
          <w:ins w:id="2381" w:author="Diogo Aires" w:date="2018-07-14T21:40:00Z"/>
        </w:rPr>
      </w:pPr>
    </w:p>
    <w:p w14:paraId="16969526" w14:textId="33EED194" w:rsidR="006C2310" w:rsidRDefault="006C2310" w:rsidP="005B01F0">
      <w:pPr>
        <w:rPr>
          <w:ins w:id="2382" w:author="Diogo Aires" w:date="2018-07-14T21:40:00Z"/>
        </w:rPr>
      </w:pPr>
    </w:p>
    <w:p w14:paraId="6BEAE05F" w14:textId="6850C6D7" w:rsidR="006C2310" w:rsidRDefault="006C2310" w:rsidP="005B01F0">
      <w:pPr>
        <w:rPr>
          <w:ins w:id="2383" w:author="Diogo Aires" w:date="2018-07-14T21:40:00Z"/>
        </w:rPr>
      </w:pPr>
    </w:p>
    <w:p w14:paraId="7DE91FB6" w14:textId="1948B1C8" w:rsidR="006C2310" w:rsidRDefault="006C2310" w:rsidP="005B01F0">
      <w:pPr>
        <w:rPr>
          <w:ins w:id="2384" w:author="Diogo Aires" w:date="2018-07-14T21:40:00Z"/>
        </w:rPr>
      </w:pPr>
    </w:p>
    <w:p w14:paraId="14D90965" w14:textId="7DD24759" w:rsidR="006C2310" w:rsidRDefault="006C2310" w:rsidP="005B01F0">
      <w:pPr>
        <w:rPr>
          <w:ins w:id="2385" w:author="Diogo Aires" w:date="2018-07-14T21:40:00Z"/>
        </w:rPr>
      </w:pPr>
    </w:p>
    <w:p w14:paraId="07080EF5" w14:textId="60A2F426" w:rsidR="006C2310" w:rsidRDefault="006C2310" w:rsidP="005B01F0">
      <w:pPr>
        <w:rPr>
          <w:ins w:id="2386" w:author="Diogo Aires" w:date="2018-07-14T21:40:00Z"/>
        </w:rPr>
      </w:pPr>
    </w:p>
    <w:p w14:paraId="667D3CD4" w14:textId="331EAFF8" w:rsidR="006C2310" w:rsidRDefault="006C2310" w:rsidP="005B01F0">
      <w:pPr>
        <w:rPr>
          <w:ins w:id="2387" w:author="Diogo Aires" w:date="2018-07-14T21:40:00Z"/>
        </w:rPr>
      </w:pPr>
    </w:p>
    <w:p w14:paraId="3B517F7B" w14:textId="327F3827" w:rsidR="006C2310" w:rsidRDefault="006C2310" w:rsidP="005B01F0">
      <w:pPr>
        <w:rPr>
          <w:ins w:id="2388" w:author="Diogo Aires" w:date="2018-07-14T21:40:00Z"/>
        </w:rPr>
      </w:pPr>
    </w:p>
    <w:p w14:paraId="559A10F9" w14:textId="0AE85B13" w:rsidR="006C2310" w:rsidRDefault="006C2310" w:rsidP="005B01F0">
      <w:pPr>
        <w:rPr>
          <w:ins w:id="2389" w:author="Diogo Aires" w:date="2018-07-14T21:40:00Z"/>
        </w:rPr>
      </w:pPr>
    </w:p>
    <w:p w14:paraId="0EFA959D" w14:textId="7D219A45" w:rsidR="006C2310" w:rsidRDefault="006C2310" w:rsidP="005B01F0">
      <w:pPr>
        <w:rPr>
          <w:ins w:id="2390" w:author="Diogo Aires" w:date="2018-07-14T21:40:00Z"/>
        </w:rPr>
      </w:pPr>
    </w:p>
    <w:p w14:paraId="0D28338B" w14:textId="4C8BF4EE" w:rsidR="006C2310" w:rsidRDefault="006C2310" w:rsidP="005B01F0">
      <w:pPr>
        <w:rPr>
          <w:ins w:id="2391" w:author="Diogo Aires" w:date="2018-07-14T21:40:00Z"/>
        </w:rPr>
      </w:pPr>
    </w:p>
    <w:p w14:paraId="30403E55" w14:textId="2022819A" w:rsidR="006C2310" w:rsidRDefault="006C2310" w:rsidP="005B01F0">
      <w:pPr>
        <w:rPr>
          <w:ins w:id="2392" w:author="Diogo Aires" w:date="2018-07-14T21:40:00Z"/>
        </w:rPr>
      </w:pPr>
    </w:p>
    <w:p w14:paraId="66D2A94A" w14:textId="6AD6F181" w:rsidR="006C2310" w:rsidRDefault="006C2310" w:rsidP="005B01F0">
      <w:pPr>
        <w:rPr>
          <w:ins w:id="2393" w:author="Diogo Aires" w:date="2018-07-14T21:40:00Z"/>
        </w:rPr>
      </w:pPr>
    </w:p>
    <w:p w14:paraId="52FBC345" w14:textId="2E4DB786" w:rsidR="006C2310" w:rsidRDefault="006C2310" w:rsidP="005B01F0">
      <w:pPr>
        <w:rPr>
          <w:ins w:id="2394" w:author="Diogo Aires" w:date="2018-07-14T21:40:00Z"/>
        </w:rPr>
      </w:pPr>
    </w:p>
    <w:p w14:paraId="76865CA1" w14:textId="7E9D255A" w:rsidR="006C2310" w:rsidRDefault="006C2310" w:rsidP="005B01F0">
      <w:pPr>
        <w:rPr>
          <w:ins w:id="2395" w:author="Diogo Aires" w:date="2018-07-14T21:40:00Z"/>
        </w:rPr>
      </w:pPr>
    </w:p>
    <w:p w14:paraId="6DAED7B7" w14:textId="4407F8C4" w:rsidR="006C2310" w:rsidRDefault="006C2310" w:rsidP="005B01F0">
      <w:pPr>
        <w:rPr>
          <w:ins w:id="2396" w:author="Diogo Aires" w:date="2018-07-14T21:40:00Z"/>
        </w:rPr>
      </w:pPr>
    </w:p>
    <w:p w14:paraId="00DF5072" w14:textId="1CF69E77" w:rsidR="006C2310" w:rsidRDefault="006C2310" w:rsidP="005B01F0">
      <w:pPr>
        <w:rPr>
          <w:ins w:id="2397" w:author="Diogo Aires" w:date="2018-07-14T21:40:00Z"/>
        </w:rPr>
      </w:pPr>
    </w:p>
    <w:p w14:paraId="3C2A0C3A" w14:textId="663E6D6B" w:rsidR="006C2310" w:rsidRDefault="006C2310" w:rsidP="005B01F0">
      <w:pPr>
        <w:rPr>
          <w:ins w:id="2398" w:author="Diogo Aires" w:date="2018-07-14T21:40:00Z"/>
        </w:rPr>
      </w:pPr>
    </w:p>
    <w:p w14:paraId="03F88947" w14:textId="539E272C" w:rsidR="006C2310" w:rsidRDefault="006C2310" w:rsidP="005B01F0">
      <w:pPr>
        <w:rPr>
          <w:ins w:id="2399" w:author="Diogo Aires" w:date="2018-07-14T21:40:00Z"/>
        </w:rPr>
      </w:pPr>
    </w:p>
    <w:p w14:paraId="7551AE5B" w14:textId="0CEF8CBF" w:rsidR="006C2310" w:rsidRDefault="006C2310" w:rsidP="005B01F0">
      <w:pPr>
        <w:rPr>
          <w:ins w:id="2400" w:author="Diogo Aires" w:date="2018-07-14T21:40:00Z"/>
        </w:rPr>
      </w:pPr>
    </w:p>
    <w:p w14:paraId="5CF7409E" w14:textId="3D20CD9D" w:rsidR="006C2310" w:rsidRDefault="006C2310" w:rsidP="005B01F0">
      <w:pPr>
        <w:rPr>
          <w:ins w:id="2401" w:author="Diogo Aires" w:date="2018-07-14T21:40:00Z"/>
        </w:rPr>
      </w:pPr>
    </w:p>
    <w:p w14:paraId="2E7CC6B2" w14:textId="47919D53" w:rsidR="006C2310" w:rsidRDefault="006C2310" w:rsidP="005B01F0">
      <w:pPr>
        <w:rPr>
          <w:ins w:id="2402" w:author="Diogo Aires" w:date="2018-07-14T21:40:00Z"/>
        </w:rPr>
      </w:pPr>
    </w:p>
    <w:p w14:paraId="384D62CD" w14:textId="66E5E82C" w:rsidR="006C2310" w:rsidRDefault="006C2310" w:rsidP="005B01F0">
      <w:pPr>
        <w:rPr>
          <w:ins w:id="2403" w:author="Diogo Aires" w:date="2018-07-14T21:40:00Z"/>
        </w:rPr>
      </w:pPr>
    </w:p>
    <w:p w14:paraId="1D08BE79" w14:textId="0CD4A1AB" w:rsidR="006C2310" w:rsidRDefault="006C2310" w:rsidP="005B01F0">
      <w:pPr>
        <w:rPr>
          <w:ins w:id="2404" w:author="Diogo Aires" w:date="2018-07-14T21:40:00Z"/>
        </w:rPr>
      </w:pPr>
    </w:p>
    <w:p w14:paraId="544AC924" w14:textId="7C7C752F" w:rsidR="006C2310" w:rsidRDefault="006C2310" w:rsidP="005B01F0">
      <w:pPr>
        <w:rPr>
          <w:ins w:id="2405" w:author="Diogo Aires" w:date="2018-07-14T21:40:00Z"/>
        </w:rPr>
      </w:pPr>
    </w:p>
    <w:p w14:paraId="4DA889A7" w14:textId="7B43D727" w:rsidR="006C2310" w:rsidRDefault="006C2310" w:rsidP="005B01F0">
      <w:pPr>
        <w:rPr>
          <w:ins w:id="2406" w:author="Diogo Aires" w:date="2018-07-14T21:40:00Z"/>
        </w:rPr>
      </w:pPr>
    </w:p>
    <w:p w14:paraId="74A1F252" w14:textId="1C0D3D76" w:rsidR="006C2310" w:rsidRDefault="006C2310" w:rsidP="005B01F0">
      <w:pPr>
        <w:rPr>
          <w:ins w:id="2407" w:author="Diogo Aires" w:date="2018-07-14T21:40:00Z"/>
        </w:rPr>
      </w:pPr>
    </w:p>
    <w:p w14:paraId="42FBA365" w14:textId="77777777" w:rsidR="006C2310" w:rsidRDefault="006C2310" w:rsidP="005B01F0">
      <w:pPr>
        <w:rPr>
          <w:u w:val="single"/>
        </w:rPr>
      </w:pPr>
    </w:p>
    <w:p w14:paraId="4A729C78" w14:textId="051AD991" w:rsidR="005B01F0" w:rsidDel="006C2310" w:rsidRDefault="005B01F0" w:rsidP="005B01F0">
      <w:pPr>
        <w:spacing w:after="200" w:line="276" w:lineRule="auto"/>
        <w:jc w:val="left"/>
        <w:rPr>
          <w:del w:id="2408" w:author="Diogo Aires" w:date="2018-07-14T21:40:00Z"/>
        </w:rPr>
      </w:pPr>
      <w:del w:id="2409" w:author="Diogo Aires" w:date="2018-07-14T21:40:00Z">
        <w:r w:rsidDel="006C2310">
          <w:lastRenderedPageBreak/>
          <w:br w:type="page"/>
        </w:r>
      </w:del>
    </w:p>
    <w:p w14:paraId="4C73A3B6" w14:textId="721931FD" w:rsidR="005B01F0" w:rsidRPr="005B01F0" w:rsidRDefault="005B01F0" w:rsidP="005B01F0">
      <w:pPr>
        <w:pStyle w:val="Cabealho1"/>
        <w:rPr>
          <w:bCs w:val="0"/>
        </w:rPr>
      </w:pPr>
      <w:del w:id="2410" w:author="Diogo Aires" w:date="2018-07-14T21:40:00Z">
        <w:r w:rsidDel="006C2310">
          <w:rPr>
            <w:b w:val="0"/>
            <w:bCs w:val="0"/>
          </w:rPr>
          <w:delText xml:space="preserve"> </w:delText>
        </w:r>
      </w:del>
      <w:bookmarkStart w:id="2411" w:name="_Toc519372229"/>
      <w:r w:rsidRPr="005B01F0">
        <w:rPr>
          <w:bCs w:val="0"/>
        </w:rPr>
        <w:t>Refer</w:t>
      </w:r>
      <w:r>
        <w:rPr>
          <w:bCs w:val="0"/>
        </w:rPr>
        <w:t>ê</w:t>
      </w:r>
      <w:r w:rsidRPr="005B01F0">
        <w:rPr>
          <w:bCs w:val="0"/>
        </w:rPr>
        <w:t>ncias</w:t>
      </w:r>
      <w:bookmarkEnd w:id="2411"/>
    </w:p>
    <w:sdt>
      <w:sdtPr>
        <w:rPr>
          <w:b/>
          <w:bCs/>
        </w:rPr>
        <w:id w:val="-2129065210"/>
        <w:docPartObj>
          <w:docPartGallery w:val="Bibliographies"/>
          <w:docPartUnique/>
        </w:docPartObj>
      </w:sdtPr>
      <w:sdtEndPr>
        <w:rPr>
          <w:b w:val="0"/>
          <w:bCs w:val="0"/>
        </w:rPr>
      </w:sdtEndPr>
      <w:sdtContent>
        <w:bookmarkEnd w:id="1986" w:displacedByCustomXml="prev"/>
        <w:p w14:paraId="28BDAFB1" w14:textId="77777777" w:rsidR="009915B0" w:rsidRDefault="00AD7B7C" w:rsidP="00A44E32">
          <w:pPr>
            <w:jc w:val="left"/>
            <w:rPr>
              <w:rFonts w:asciiTheme="minorHAnsi" w:hAnsiTheme="minorHAnsi"/>
              <w:noProof/>
            </w:rPr>
          </w:pPr>
          <w:r>
            <w:fldChar w:fldCharType="begin"/>
          </w:r>
          <w:r>
            <w:instrText xml:space="preserve"> BIBLIOGRAPHY </w:instrText>
          </w:r>
          <w:r>
            <w:fldChar w:fldCharType="separate"/>
          </w:r>
        </w:p>
        <w:tbl>
          <w:tblPr>
            <w:tblW w:w="5000" w:type="pct"/>
            <w:tblCellSpacing w:w="15" w:type="dxa"/>
            <w:tblCellMar>
              <w:top w:w="15" w:type="dxa"/>
              <w:left w:w="15" w:type="dxa"/>
              <w:bottom w:w="15" w:type="dxa"/>
              <w:right w:w="15" w:type="dxa"/>
            </w:tblCellMar>
            <w:tblLook w:val="04A0" w:firstRow="1" w:lastRow="0" w:firstColumn="1" w:lastColumn="0" w:noHBand="0" w:noVBand="1"/>
          </w:tblPr>
          <w:tblGrid>
            <w:gridCol w:w="332"/>
            <w:gridCol w:w="30"/>
            <w:gridCol w:w="8142"/>
          </w:tblGrid>
          <w:tr w:rsidR="009915B0" w14:paraId="18411B65" w14:textId="77777777">
            <w:trPr>
              <w:divId w:val="1693989082"/>
              <w:tblCellSpacing w:w="15" w:type="dxa"/>
            </w:trPr>
            <w:tc>
              <w:tcPr>
                <w:tcW w:w="50" w:type="pct"/>
                <w:gridSpan w:val="2"/>
                <w:hideMark/>
              </w:tcPr>
              <w:p w14:paraId="1117ECFA" w14:textId="01EE2993" w:rsidR="009915B0" w:rsidRDefault="009915B0" w:rsidP="009915B0">
                <w:pPr>
                  <w:pStyle w:val="Bibliografia"/>
                  <w:ind w:firstLine="0"/>
                  <w:rPr>
                    <w:noProof/>
                    <w:sz w:val="24"/>
                    <w:szCs w:val="24"/>
                  </w:rPr>
                </w:pPr>
                <w:r>
                  <w:rPr>
                    <w:noProof/>
                  </w:rPr>
                  <w:t xml:space="preserve">[1] </w:t>
                </w:r>
              </w:p>
            </w:tc>
            <w:tc>
              <w:tcPr>
                <w:tcW w:w="0" w:type="auto"/>
                <w:hideMark/>
              </w:tcPr>
              <w:p w14:paraId="5DEAEADD" w14:textId="77777777" w:rsidR="009915B0" w:rsidRDefault="009915B0" w:rsidP="009915B0">
                <w:pPr>
                  <w:pStyle w:val="Bibliografia"/>
                  <w:ind w:firstLine="0"/>
                  <w:rPr>
                    <w:noProof/>
                  </w:rPr>
                </w:pPr>
                <w:r w:rsidRPr="009915B0">
                  <w:rPr>
                    <w:noProof/>
                    <w:lang w:val="en-US"/>
                  </w:rPr>
                  <w:t xml:space="preserve">Mind Source, “Portal de Emprego,” Mind Source, [Online]. Available: https://emprego.mindsource.pt/. </w:t>
                </w:r>
                <w:r>
                  <w:rPr>
                    <w:noProof/>
                  </w:rPr>
                  <w:t>[Acedido em Abril 2018].</w:t>
                </w:r>
              </w:p>
            </w:tc>
          </w:tr>
          <w:tr w:rsidR="009915B0" w14:paraId="73963840" w14:textId="77777777">
            <w:trPr>
              <w:divId w:val="1693989082"/>
              <w:tblCellSpacing w:w="15" w:type="dxa"/>
            </w:trPr>
            <w:tc>
              <w:tcPr>
                <w:tcW w:w="50" w:type="pct"/>
                <w:gridSpan w:val="2"/>
                <w:hideMark/>
              </w:tcPr>
              <w:p w14:paraId="14C4B5E1" w14:textId="77777777" w:rsidR="009915B0" w:rsidRDefault="009915B0" w:rsidP="009915B0">
                <w:pPr>
                  <w:pStyle w:val="Bibliografia"/>
                  <w:ind w:firstLine="0"/>
                  <w:rPr>
                    <w:noProof/>
                  </w:rPr>
                </w:pPr>
                <w:r>
                  <w:rPr>
                    <w:noProof/>
                  </w:rPr>
                  <w:t xml:space="preserve">[2] </w:t>
                </w:r>
              </w:p>
            </w:tc>
            <w:tc>
              <w:tcPr>
                <w:tcW w:w="0" w:type="auto"/>
                <w:hideMark/>
              </w:tcPr>
              <w:p w14:paraId="59823774" w14:textId="77777777" w:rsidR="009915B0" w:rsidRDefault="009915B0" w:rsidP="009915B0">
                <w:pPr>
                  <w:pStyle w:val="Bibliografia"/>
                  <w:ind w:firstLine="0"/>
                  <w:rPr>
                    <w:noProof/>
                  </w:rPr>
                </w:pPr>
                <w:r w:rsidRPr="009915B0">
                  <w:rPr>
                    <w:noProof/>
                    <w:lang w:val="en-US"/>
                  </w:rPr>
                  <w:t xml:space="preserve">Randstrand, “My Profile,” Randstrand, [Online]. Available: https://myprofile.randstad.pt/. </w:t>
                </w:r>
                <w:r>
                  <w:rPr>
                    <w:noProof/>
                  </w:rPr>
                  <w:t>[Acedido em Abril 2018].</w:t>
                </w:r>
              </w:p>
            </w:tc>
          </w:tr>
          <w:tr w:rsidR="009915B0" w14:paraId="400599D2" w14:textId="77777777">
            <w:trPr>
              <w:divId w:val="1693989082"/>
              <w:tblCellSpacing w:w="15" w:type="dxa"/>
            </w:trPr>
            <w:tc>
              <w:tcPr>
                <w:tcW w:w="50" w:type="pct"/>
                <w:gridSpan w:val="2"/>
                <w:hideMark/>
              </w:tcPr>
              <w:p w14:paraId="64F8EAA8" w14:textId="77777777" w:rsidR="009915B0" w:rsidRDefault="009915B0" w:rsidP="009915B0">
                <w:pPr>
                  <w:pStyle w:val="Bibliografia"/>
                  <w:ind w:firstLine="0"/>
                  <w:rPr>
                    <w:noProof/>
                  </w:rPr>
                </w:pPr>
                <w:r>
                  <w:rPr>
                    <w:noProof/>
                  </w:rPr>
                  <w:t xml:space="preserve">[3] </w:t>
                </w:r>
              </w:p>
            </w:tc>
            <w:tc>
              <w:tcPr>
                <w:tcW w:w="0" w:type="auto"/>
                <w:hideMark/>
              </w:tcPr>
              <w:p w14:paraId="3C4F0F2A" w14:textId="77777777" w:rsidR="009915B0" w:rsidRDefault="009915B0" w:rsidP="009915B0">
                <w:pPr>
                  <w:pStyle w:val="Bibliografia"/>
                  <w:ind w:firstLine="0"/>
                  <w:rPr>
                    <w:noProof/>
                  </w:rPr>
                </w:pPr>
                <w:r w:rsidRPr="009915B0">
                  <w:rPr>
                    <w:noProof/>
                    <w:lang w:val="en-US"/>
                  </w:rPr>
                  <w:t xml:space="preserve">LinkedIn Corporation, “LinkeId,” LinkedIn Corporation, 05 Maio 2003. </w:t>
                </w:r>
                <w:r>
                  <w:rPr>
                    <w:noProof/>
                  </w:rPr>
                  <w:t>[Online]. Available: https://pt.linkedin.com/. [Acedido em Abril 2018].</w:t>
                </w:r>
              </w:p>
            </w:tc>
          </w:tr>
          <w:tr w:rsidR="009915B0" w14:paraId="4992F0C0" w14:textId="77777777">
            <w:trPr>
              <w:divId w:val="1693989082"/>
              <w:tblCellSpacing w:w="15" w:type="dxa"/>
            </w:trPr>
            <w:tc>
              <w:tcPr>
                <w:tcW w:w="50" w:type="pct"/>
                <w:gridSpan w:val="2"/>
                <w:hideMark/>
              </w:tcPr>
              <w:p w14:paraId="31EAE5C8" w14:textId="77777777" w:rsidR="009915B0" w:rsidRDefault="009915B0" w:rsidP="009915B0">
                <w:pPr>
                  <w:pStyle w:val="Bibliografia"/>
                  <w:ind w:firstLine="0"/>
                  <w:rPr>
                    <w:noProof/>
                  </w:rPr>
                </w:pPr>
                <w:r>
                  <w:rPr>
                    <w:noProof/>
                  </w:rPr>
                  <w:t xml:space="preserve">[4] </w:t>
                </w:r>
              </w:p>
            </w:tc>
            <w:tc>
              <w:tcPr>
                <w:tcW w:w="0" w:type="auto"/>
                <w:hideMark/>
              </w:tcPr>
              <w:p w14:paraId="1B7DF0FE" w14:textId="77777777" w:rsidR="009915B0" w:rsidRDefault="009915B0" w:rsidP="009915B0">
                <w:pPr>
                  <w:pStyle w:val="Bibliografia"/>
                  <w:ind w:firstLine="0"/>
                  <w:rPr>
                    <w:noProof/>
                  </w:rPr>
                </w:pPr>
                <w:r w:rsidRPr="009915B0">
                  <w:rPr>
                    <w:noProof/>
                    <w:lang w:val="en-US"/>
                  </w:rPr>
                  <w:t xml:space="preserve">ITJobs Portugal, “ITJobs,” ITJobs Portugal, [Online]. Available: https://www.itjobs.pt/. </w:t>
                </w:r>
                <w:r>
                  <w:rPr>
                    <w:noProof/>
                  </w:rPr>
                  <w:t>[Acedido em Abril 2018].</w:t>
                </w:r>
              </w:p>
            </w:tc>
          </w:tr>
          <w:tr w:rsidR="009915B0" w14:paraId="77CD763D" w14:textId="77777777">
            <w:trPr>
              <w:divId w:val="1693989082"/>
              <w:tblCellSpacing w:w="15" w:type="dxa"/>
            </w:trPr>
            <w:tc>
              <w:tcPr>
                <w:tcW w:w="50" w:type="pct"/>
                <w:hideMark/>
              </w:tcPr>
              <w:p w14:paraId="252AE399" w14:textId="77777777" w:rsidR="009915B0" w:rsidRDefault="009915B0" w:rsidP="009915B0">
                <w:pPr>
                  <w:pStyle w:val="Bibliografia"/>
                  <w:ind w:firstLine="0"/>
                  <w:rPr>
                    <w:noProof/>
                  </w:rPr>
                </w:pPr>
                <w:r>
                  <w:rPr>
                    <w:noProof/>
                  </w:rPr>
                  <w:t xml:space="preserve">[5] </w:t>
                </w:r>
              </w:p>
            </w:tc>
            <w:tc>
              <w:tcPr>
                <w:tcW w:w="0" w:type="auto"/>
                <w:gridSpan w:val="2"/>
                <w:hideMark/>
              </w:tcPr>
              <w:p w14:paraId="7BA02EAB" w14:textId="0F215DB9" w:rsidR="009915B0" w:rsidRDefault="009915B0" w:rsidP="009915B0">
                <w:pPr>
                  <w:pStyle w:val="Bibliografia"/>
                  <w:ind w:firstLine="0"/>
                  <w:rPr>
                    <w:noProof/>
                    <w:lang w:val="en-US"/>
                  </w:rPr>
                </w:pPr>
                <w:r w:rsidRPr="009915B0">
                  <w:rPr>
                    <w:noProof/>
                    <w:lang w:val="en-US"/>
                  </w:rPr>
                  <w:t>OutSystems, “OutSystems Architecture,” OutSystems, [Online]. Available:</w:t>
                </w:r>
                <w:r>
                  <w:rPr>
                    <w:noProof/>
                    <w:lang w:val="en-US"/>
                  </w:rPr>
                  <w:t xml:space="preserve"> </w:t>
                </w:r>
                <w:r w:rsidRPr="009915B0">
                  <w:rPr>
                    <w:noProof/>
                    <w:lang w:val="en-US"/>
                  </w:rPr>
                  <w:t>https:</w:t>
                </w:r>
                <w:r>
                  <w:rPr>
                    <w:noProof/>
                    <w:lang w:val="en-US"/>
                  </w:rPr>
                  <w:t xml:space="preserve"> </w:t>
                </w:r>
                <w:r w:rsidRPr="009915B0">
                  <w:rPr>
                    <w:noProof/>
                    <w:lang w:val="en-US"/>
                  </w:rPr>
                  <w:t xml:space="preserve">//success.outsystems.com/Evaluation/Architecture/2_OutSystems_Platform_architecture. </w:t>
                </w:r>
                <w:r>
                  <w:rPr>
                    <w:noProof/>
                  </w:rPr>
                  <w:t>[Acedido em Abril 2018].</w:t>
                </w:r>
              </w:p>
              <w:p w14:paraId="796A22FE" w14:textId="0E3E078F" w:rsidR="009915B0" w:rsidRDefault="009915B0" w:rsidP="009915B0">
                <w:pPr>
                  <w:pStyle w:val="Bibliografia"/>
                  <w:ind w:firstLine="0"/>
                  <w:rPr>
                    <w:noProof/>
                  </w:rPr>
                </w:pPr>
                <w:r w:rsidRPr="009915B0">
                  <w:rPr>
                    <w:noProof/>
                  </w:rPr>
                  <w:t xml:space="preserve"> </w:t>
                </w:r>
              </w:p>
            </w:tc>
          </w:tr>
        </w:tbl>
        <w:p w14:paraId="203DE7B1" w14:textId="77777777" w:rsidR="009915B0" w:rsidRPr="009915B0" w:rsidRDefault="009915B0">
          <w:pPr>
            <w:divId w:val="1693989082"/>
            <w:rPr>
              <w:rFonts w:eastAsia="Times New Roman"/>
              <w:noProof/>
              <w:lang w:val="en-US"/>
            </w:rPr>
          </w:pPr>
        </w:p>
        <w:p w14:paraId="1E1E715E" w14:textId="67DA1A68" w:rsidR="00AD7B7C" w:rsidRDefault="00AD7B7C" w:rsidP="00A44E32">
          <w:pPr>
            <w:jc w:val="left"/>
          </w:pPr>
          <w:r>
            <w:rPr>
              <w:b/>
              <w:bCs/>
            </w:rPr>
            <w:fldChar w:fldCharType="end"/>
          </w:r>
        </w:p>
      </w:sdtContent>
    </w:sdt>
    <w:p w14:paraId="10EFD38E" w14:textId="77777777" w:rsidR="00AD7B7C" w:rsidRDefault="00AD7B7C">
      <w:pPr>
        <w:spacing w:after="200" w:line="276" w:lineRule="auto"/>
        <w:jc w:val="left"/>
      </w:pPr>
    </w:p>
    <w:p w14:paraId="5B93AF19" w14:textId="0CD87504" w:rsidR="00093F3E" w:rsidRDefault="00093F3E">
      <w:pPr>
        <w:spacing w:after="200" w:line="276" w:lineRule="auto"/>
        <w:jc w:val="left"/>
      </w:pPr>
      <w:r>
        <w:br w:type="page"/>
      </w:r>
    </w:p>
    <w:p w14:paraId="670DDD23" w14:textId="2915F544" w:rsidR="00A30C03" w:rsidRDefault="00A30C03">
      <w:pPr>
        <w:spacing w:after="200" w:line="276" w:lineRule="auto"/>
        <w:jc w:val="left"/>
      </w:pPr>
    </w:p>
    <w:p w14:paraId="4A6EEC12" w14:textId="34D5B0AB" w:rsidR="00A30C03" w:rsidRDefault="00A30C03">
      <w:pPr>
        <w:spacing w:after="200" w:line="276" w:lineRule="auto"/>
        <w:jc w:val="left"/>
      </w:pPr>
    </w:p>
    <w:p w14:paraId="04E76ACA" w14:textId="0113B7FD" w:rsidR="00A30C03" w:rsidRDefault="00A30C03">
      <w:pPr>
        <w:spacing w:after="200" w:line="276" w:lineRule="auto"/>
        <w:jc w:val="left"/>
      </w:pPr>
    </w:p>
    <w:p w14:paraId="6C86086C" w14:textId="23B3AB4B" w:rsidR="00A30C03" w:rsidRDefault="00A30C03">
      <w:pPr>
        <w:spacing w:after="200" w:line="276" w:lineRule="auto"/>
        <w:jc w:val="left"/>
      </w:pPr>
    </w:p>
    <w:p w14:paraId="3EBF2D8B" w14:textId="06E5FCF4" w:rsidR="00A30C03" w:rsidRDefault="00A30C03">
      <w:pPr>
        <w:spacing w:after="200" w:line="276" w:lineRule="auto"/>
        <w:jc w:val="left"/>
      </w:pPr>
    </w:p>
    <w:p w14:paraId="4025E2A0" w14:textId="69C8763F" w:rsidR="00A30C03" w:rsidRDefault="00A30C03">
      <w:pPr>
        <w:spacing w:after="200" w:line="276" w:lineRule="auto"/>
        <w:jc w:val="left"/>
      </w:pPr>
    </w:p>
    <w:p w14:paraId="4A6D4499" w14:textId="30C0487E" w:rsidR="00A30C03" w:rsidRDefault="00A30C03">
      <w:pPr>
        <w:spacing w:after="200" w:line="276" w:lineRule="auto"/>
        <w:jc w:val="left"/>
      </w:pPr>
    </w:p>
    <w:p w14:paraId="5BA9CBEF" w14:textId="3D4AA691" w:rsidR="00A30C03" w:rsidRDefault="00A30C03">
      <w:pPr>
        <w:spacing w:after="200" w:line="276" w:lineRule="auto"/>
        <w:jc w:val="left"/>
      </w:pPr>
    </w:p>
    <w:p w14:paraId="73E4DF24" w14:textId="22B2BF96" w:rsidR="00A30C03" w:rsidRDefault="00A30C03">
      <w:pPr>
        <w:spacing w:after="200" w:line="276" w:lineRule="auto"/>
        <w:jc w:val="left"/>
      </w:pPr>
    </w:p>
    <w:p w14:paraId="3E6CB59C" w14:textId="7EE3736D" w:rsidR="00A30C03" w:rsidRDefault="00A30C03">
      <w:pPr>
        <w:spacing w:after="200" w:line="276" w:lineRule="auto"/>
        <w:jc w:val="left"/>
      </w:pPr>
    </w:p>
    <w:p w14:paraId="76D014C8" w14:textId="3B599D78" w:rsidR="00A30C03" w:rsidRDefault="00A30C03">
      <w:pPr>
        <w:spacing w:after="200" w:line="276" w:lineRule="auto"/>
        <w:jc w:val="left"/>
      </w:pPr>
    </w:p>
    <w:p w14:paraId="77FAD8E3" w14:textId="1C7D1CC5" w:rsidR="00A30C03" w:rsidRDefault="00A30C03">
      <w:pPr>
        <w:spacing w:after="200" w:line="276" w:lineRule="auto"/>
        <w:jc w:val="left"/>
      </w:pPr>
    </w:p>
    <w:p w14:paraId="06C56B57" w14:textId="0CABE501" w:rsidR="00A30C03" w:rsidRDefault="00A30C03">
      <w:pPr>
        <w:spacing w:after="200" w:line="276" w:lineRule="auto"/>
        <w:jc w:val="left"/>
      </w:pPr>
    </w:p>
    <w:p w14:paraId="2EAAC5B5" w14:textId="5775646F" w:rsidR="00A30C03" w:rsidRDefault="00A30C03">
      <w:pPr>
        <w:spacing w:after="200" w:line="276" w:lineRule="auto"/>
        <w:jc w:val="left"/>
        <w:rPr>
          <w:rFonts w:eastAsiaTheme="majorEastAsia" w:cstheme="majorBidi"/>
          <w:b/>
          <w:bCs/>
          <w:sz w:val="40"/>
          <w:szCs w:val="28"/>
        </w:rPr>
      </w:pPr>
    </w:p>
    <w:p w14:paraId="3222DE52" w14:textId="0334C1CB" w:rsidR="002275D3" w:rsidRDefault="00D971BC" w:rsidP="00FB3DC3">
      <w:pPr>
        <w:pStyle w:val="Cabealho1"/>
      </w:pPr>
      <w:bookmarkStart w:id="2412" w:name="_Toc517606844"/>
      <w:bookmarkStart w:id="2413" w:name="_Toc519372230"/>
      <w:r>
        <w:lastRenderedPageBreak/>
        <w:t>A.</w:t>
      </w:r>
      <w:r w:rsidR="00A64C77">
        <w:t>1</w:t>
      </w:r>
      <w:r>
        <w:t xml:space="preserve"> </w:t>
      </w:r>
      <w:r w:rsidR="0057240C" w:rsidRPr="00D971BC">
        <w:t>Modelos de dados</w:t>
      </w:r>
      <w:bookmarkEnd w:id="2412"/>
      <w:bookmarkEnd w:id="2413"/>
    </w:p>
    <w:p w14:paraId="3DD5D090" w14:textId="35A658A1" w:rsidR="00FB3DC3" w:rsidRDefault="00FB3DC3" w:rsidP="00FB3DC3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3574BDD" wp14:editId="05BC250E">
                <wp:simplePos x="0" y="0"/>
                <wp:positionH relativeFrom="column">
                  <wp:posOffset>-833755</wp:posOffset>
                </wp:positionH>
                <wp:positionV relativeFrom="paragraph">
                  <wp:posOffset>7377430</wp:posOffset>
                </wp:positionV>
                <wp:extent cx="7058025" cy="635"/>
                <wp:effectExtent l="0" t="0" r="0" b="0"/>
                <wp:wrapSquare wrapText="bothSides"/>
                <wp:docPr id="19" name="Caixa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58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8FAAA5" w14:textId="3283C701" w:rsidR="00721E70" w:rsidRPr="00461588" w:rsidRDefault="00721E70" w:rsidP="00FB3DC3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Modelos De Dados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Modelos_De_Dados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B73B54"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9754E6">
                              <w:rPr>
                                <w:i/>
                              </w:rPr>
                              <w:t>Users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3574BDD" id="_x0000_t202" coordsize="21600,21600" o:spt="202" path="m,l,21600r21600,l21600,xe">
                <v:stroke joinstyle="miter"/>
                <v:path gradientshapeok="t" o:connecttype="rect"/>
              </v:shapetype>
              <v:shape id="Caixa de texto 19" o:spid="_x0000_s1026" type="#_x0000_t202" style="position:absolute;left:0;text-align:left;margin-left:-65.65pt;margin-top:580.9pt;width:555.75pt;height: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" stroked="f">
                <v:textbox style="mso-fit-shape-to-text:t" inset="0,0,0,0">
                  <w:txbxContent>
                    <w:p w14:paraId="268FAAA5" w14:textId="3283C701" w:rsidR="00721E70" w:rsidRPr="00461588" w:rsidRDefault="00721E70" w:rsidP="00FB3DC3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Modelos De Dados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Modelos_De_Dados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B73B54"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r w:rsidRPr="009754E6">
                        <w:rPr>
                          <w:i/>
                        </w:rPr>
                        <w:t>Users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2188FC86" wp14:editId="52554519">
            <wp:simplePos x="0" y="0"/>
            <wp:positionH relativeFrom="margin">
              <wp:align>center</wp:align>
            </wp:positionH>
            <wp:positionV relativeFrom="paragraph">
              <wp:posOffset>681355</wp:posOffset>
            </wp:positionV>
            <wp:extent cx="7058627" cy="6638925"/>
            <wp:effectExtent l="0" t="0" r="9525" b="0"/>
            <wp:wrapSquare wrapText="bothSides"/>
            <wp:docPr id="12" name="Imagem 12" descr="C:\Users\Diogo\AppData\Local\Microsoft\Windows\INetCache\Content.Word\Utilizado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Utilizadores.pn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8627" cy="663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Sendo que a base de dados desenvolvida para este projeto inclui um notável </w:t>
      </w:r>
      <w:r w:rsidR="0044320C">
        <w:t>número</w:t>
      </w:r>
      <w:r>
        <w:t xml:space="preserve"> de entidades, o modelo de dados </w:t>
      </w:r>
      <w:r w:rsidR="002E0B52">
        <w:t>é</w:t>
      </w:r>
      <w:r>
        <w:t xml:space="preserve"> demonstrado em três submodelos, com a divisão das entidades sendo igual a verificada na secção </w:t>
      </w:r>
      <w:r>
        <w:fldChar w:fldCharType="begin"/>
      </w:r>
      <w:r>
        <w:instrText xml:space="preserve"> REF _Ref512097913 \r \h </w:instrText>
      </w:r>
      <w:r>
        <w:fldChar w:fldCharType="separate"/>
      </w:r>
      <w:r w:rsidR="00B73B54">
        <w:t>3.2</w:t>
      </w:r>
      <w:r>
        <w:fldChar w:fldCharType="end"/>
      </w:r>
      <w:r>
        <w:t>.</w:t>
      </w:r>
    </w:p>
    <w:p w14:paraId="54D01E5D" w14:textId="66B77BB2" w:rsidR="00034AA7" w:rsidRPr="00FB3DC3" w:rsidRDefault="008006A1" w:rsidP="00A44E32">
      <w:pPr>
        <w:pStyle w:val="Tabelas"/>
      </w:pPr>
      <w: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C577169" wp14:editId="3431978E">
                <wp:simplePos x="0" y="0"/>
                <wp:positionH relativeFrom="column">
                  <wp:posOffset>-499110</wp:posOffset>
                </wp:positionH>
                <wp:positionV relativeFrom="paragraph">
                  <wp:posOffset>8376285</wp:posOffset>
                </wp:positionV>
                <wp:extent cx="6762750" cy="635"/>
                <wp:effectExtent l="0" t="0" r="0" b="0"/>
                <wp:wrapSquare wrapText="bothSides"/>
                <wp:docPr id="68" name="Caixa de tex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62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5A6465" w14:textId="1AAFF503" w:rsidR="00721E70" w:rsidRPr="00E35355" w:rsidRDefault="00721E70" w:rsidP="008006A1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Modelos De Dados 3 - </w:t>
                            </w:r>
                            <w:r w:rsidRPr="009754E6">
                              <w:rPr>
                                <w:i/>
                              </w:rPr>
                              <w:t>Events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577169" id="Caixa de texto 68" o:spid="_x0000_s1027" type="#_x0000_t202" style="position:absolute;left:0;text-align:left;margin-left:-39.3pt;margin-top:659.55pt;width:532.5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" stroked="f">
                <v:textbox style="mso-fit-shape-to-text:t" inset="0,0,0,0">
                  <w:txbxContent>
                    <w:p w14:paraId="565A6465" w14:textId="1AAFF503" w:rsidR="00721E70" w:rsidRPr="00E35355" w:rsidRDefault="00721E70" w:rsidP="008006A1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Modelos De Dados 3 - </w:t>
                      </w:r>
                      <w:r w:rsidRPr="009754E6">
                        <w:rPr>
                          <w:i/>
                        </w:rPr>
                        <w:t>Events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drawing>
          <wp:anchor distT="0" distB="0" distL="114300" distR="114300" simplePos="0" relativeHeight="251668480" behindDoc="0" locked="0" layoutInCell="1" allowOverlap="1" wp14:anchorId="2CB8E1BD" wp14:editId="4E137F4F">
            <wp:simplePos x="0" y="0"/>
            <wp:positionH relativeFrom="margin">
              <wp:posOffset>-499110</wp:posOffset>
            </wp:positionH>
            <wp:positionV relativeFrom="paragraph">
              <wp:posOffset>4662805</wp:posOffset>
            </wp:positionV>
            <wp:extent cx="6762750" cy="3656330"/>
            <wp:effectExtent l="0" t="0" r="0" b="1270"/>
            <wp:wrapSquare wrapText="bothSides"/>
            <wp:docPr id="66" name="Imagem 66" descr="C:\Users\Diogo\AppData\Local\Microsoft\Windows\INetCache\Content.Word\Even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ogo\AppData\Local\Microsoft\Windows\INetCache\Content.Word\Eventos.pn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0" cy="365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36B9E029" wp14:editId="33D3AAF1">
                <wp:simplePos x="0" y="0"/>
                <wp:positionH relativeFrom="column">
                  <wp:posOffset>-784860</wp:posOffset>
                </wp:positionH>
                <wp:positionV relativeFrom="paragraph">
                  <wp:posOffset>4409440</wp:posOffset>
                </wp:positionV>
                <wp:extent cx="68865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7" name="Caixa de tex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86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DCDE7B" w14:textId="12603477" w:rsidR="00721E70" w:rsidRPr="00125734" w:rsidRDefault="00721E70" w:rsidP="008006A1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Modelos De Dados 2 - </w:t>
                            </w:r>
                            <w:r w:rsidRPr="009754E6">
                              <w:rPr>
                                <w:i/>
                              </w:rPr>
                              <w:t>Vacancies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B9E029" id="Caixa de texto 67" o:spid="_x0000_s1028" type="#_x0000_t202" style="position:absolute;left:0;text-align:left;margin-left:-61.8pt;margin-top:347.2pt;width:542.25pt;height:.05pt;z-index:-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" stroked="f">
                <v:textbox style="mso-fit-shape-to-text:t" inset="0,0,0,0">
                  <w:txbxContent>
                    <w:p w14:paraId="78DCDE7B" w14:textId="12603477" w:rsidR="00721E70" w:rsidRPr="00125734" w:rsidRDefault="00721E70" w:rsidP="008006A1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Modelos De Dados 2 - </w:t>
                      </w:r>
                      <w:r w:rsidRPr="009754E6">
                        <w:rPr>
                          <w:i/>
                        </w:rPr>
                        <w:t>Vacancies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795964">
        <w:drawing>
          <wp:anchor distT="0" distB="0" distL="114300" distR="114300" simplePos="0" relativeHeight="251665408" behindDoc="1" locked="0" layoutInCell="1" allowOverlap="1" wp14:anchorId="5FCC8E64" wp14:editId="3B12934E">
            <wp:simplePos x="0" y="0"/>
            <wp:positionH relativeFrom="page">
              <wp:posOffset>295275</wp:posOffset>
            </wp:positionH>
            <wp:positionV relativeFrom="paragraph">
              <wp:posOffset>0</wp:posOffset>
            </wp:positionV>
            <wp:extent cx="6886575" cy="4352290"/>
            <wp:effectExtent l="0" t="0" r="9525" b="0"/>
            <wp:wrapTight wrapText="bothSides">
              <wp:wrapPolygon edited="0">
                <wp:start x="0" y="0"/>
                <wp:lineTo x="0" y="21461"/>
                <wp:lineTo x="21570" y="21461"/>
                <wp:lineTo x="21570" y="0"/>
                <wp:lineTo x="0" y="0"/>
              </wp:wrapPolygon>
            </wp:wrapTight>
            <wp:docPr id="28" name="Imagem 28" descr="C:\Users\Diogo\AppData\Local\Microsoft\Windows\INetCache\Content.Word\Even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iogo\AppData\Local\Microsoft\Windows\INetCache\Content.Word\Eventos.pn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435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034AA7" w:rsidRPr="00FB3DC3" w:rsidSect="00730AFE">
      <w:footerReference w:type="first" r:id="rId186"/>
      <w:pgSz w:w="11906" w:h="16838"/>
      <w:pgMar w:top="1417" w:right="1701" w:bottom="1417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5CB8067" w14:textId="77777777" w:rsidR="0047428B" w:rsidRDefault="0047428B" w:rsidP="000614E1">
      <w:pPr>
        <w:spacing w:line="240" w:lineRule="auto"/>
      </w:pPr>
      <w:r>
        <w:separator/>
      </w:r>
    </w:p>
  </w:endnote>
  <w:endnote w:type="continuationSeparator" w:id="0">
    <w:p w14:paraId="6C3F36E9" w14:textId="77777777" w:rsidR="0047428B" w:rsidRDefault="0047428B" w:rsidP="000614E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-Bold">
    <w:altName w:val="Calibri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860276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A12B276" w14:textId="77777777" w:rsidR="00721E70" w:rsidRDefault="00721E70">
        <w:pPr>
          <w:pStyle w:val="Rodap"/>
          <w:jc w:val="center"/>
        </w:pPr>
      </w:p>
      <w:p w14:paraId="6A553806" w14:textId="757DA73C" w:rsidR="00721E70" w:rsidRDefault="00721E70">
        <w:pPr>
          <w:pStyle w:val="Rodap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73B54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253323E" w14:textId="77777777" w:rsidR="00721E70" w:rsidRDefault="00721E70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4613976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ACDDF89" w14:textId="75155F9C" w:rsidR="00721E70" w:rsidRDefault="00721E70">
        <w:pPr>
          <w:pStyle w:val="Rodap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73B54">
          <w:rPr>
            <w:noProof/>
          </w:rPr>
          <w:t>iii</w:t>
        </w:r>
        <w:r>
          <w:rPr>
            <w:noProof/>
          </w:rPr>
          <w:fldChar w:fldCharType="end"/>
        </w:r>
      </w:p>
    </w:sdtContent>
  </w:sdt>
  <w:p w14:paraId="370542AB" w14:textId="77777777" w:rsidR="00721E70" w:rsidRDefault="00721E70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86466519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E2256E2" w14:textId="5B038429" w:rsidR="00721E70" w:rsidRDefault="00721E70" w:rsidP="008B671B">
        <w:pPr>
          <w:pStyle w:val="Rodap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73B54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066C26CC" w14:textId="77777777" w:rsidR="00721E70" w:rsidRDefault="00721E70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1D10A78" w14:textId="77777777" w:rsidR="0047428B" w:rsidRDefault="0047428B" w:rsidP="000614E1">
      <w:pPr>
        <w:spacing w:line="240" w:lineRule="auto"/>
      </w:pPr>
      <w:r>
        <w:separator/>
      </w:r>
    </w:p>
  </w:footnote>
  <w:footnote w:type="continuationSeparator" w:id="0">
    <w:p w14:paraId="5FFEB42B" w14:textId="77777777" w:rsidR="0047428B" w:rsidRDefault="0047428B" w:rsidP="000614E1">
      <w:pPr>
        <w:spacing w:line="240" w:lineRule="auto"/>
      </w:pPr>
      <w:r>
        <w:continuationSeparator/>
      </w:r>
    </w:p>
  </w:footnote>
  <w:footnote w:id="1">
    <w:p w14:paraId="1BCD4E47" w14:textId="77777777" w:rsidR="00721E70" w:rsidRDefault="00721E70" w:rsidP="00CF4810">
      <w:pPr>
        <w:pStyle w:val="Textodenotaderodap"/>
      </w:pPr>
      <w:r>
        <w:rPr>
          <w:rStyle w:val="Refdenotaderodap"/>
        </w:rPr>
        <w:footnoteRef/>
      </w:r>
      <w:r>
        <w:t xml:space="preserve"> Ficheiro em que um candidato consegue demonstrar as suas competências em tecnologias, idiomas e onde, normalmente, pode incluir aplicações que desenvolveu</w:t>
      </w:r>
    </w:p>
  </w:footnote>
  <w:footnote w:id="2">
    <w:p w14:paraId="0202A3FC" w14:textId="77777777" w:rsidR="00721E70" w:rsidRDefault="00721E70" w:rsidP="00E7170A">
      <w:pPr>
        <w:pStyle w:val="Textodenotaderodap"/>
      </w:pPr>
      <w:r>
        <w:rPr>
          <w:rStyle w:val="Refdenotaderodap"/>
        </w:rPr>
        <w:footnoteRef/>
      </w:r>
      <w:r>
        <w:t xml:space="preserve"> Por disponibilidades, referimos a janelas de tempo associados a dias de semana que o candidato considerar fiáveis para participar numa entrevista </w:t>
      </w:r>
    </w:p>
  </w:footnote>
  <w:footnote w:id="3">
    <w:p w14:paraId="265352A9" w14:textId="364E26A8" w:rsidR="00721E70" w:rsidRDefault="00721E70">
      <w:pPr>
        <w:pStyle w:val="Textodenotaderodap"/>
      </w:pPr>
      <w:r>
        <w:rPr>
          <w:rStyle w:val="Refdenotaderodap"/>
        </w:rPr>
        <w:footnoteRef/>
      </w:r>
      <w:r>
        <w:t xml:space="preserve"> R</w:t>
      </w:r>
      <w:r w:rsidRPr="00F40589">
        <w:rPr>
          <w:i/>
        </w:rPr>
        <w:t>ich widget</w:t>
      </w:r>
      <w:r>
        <w:t xml:space="preserve"> que permite criar uma página tipo </w:t>
      </w:r>
      <w:r w:rsidRPr="00F40589">
        <w:rPr>
          <w:i/>
        </w:rPr>
        <w:t>popup</w:t>
      </w:r>
      <w:r>
        <w:t xml:space="preserve"> a partir de uma página já estabelecida na aplicação.</w:t>
      </w:r>
    </w:p>
  </w:footnote>
  <w:footnote w:id="4">
    <w:p w14:paraId="23FDEC30" w14:textId="1D1D0CE7" w:rsidR="00721E70" w:rsidRDefault="00721E70">
      <w:pPr>
        <w:pStyle w:val="Textodenotaderodap"/>
      </w:pPr>
      <w:r>
        <w:rPr>
          <w:rStyle w:val="Refdenotaderodap"/>
        </w:rPr>
        <w:footnoteRef/>
      </w:r>
      <w:r>
        <w:t xml:space="preserve"> Se for obtida mais que uma entidade, estas são unidas através de ações </w:t>
      </w:r>
      <w:r w:rsidRPr="00F111C6">
        <w:rPr>
          <w:i/>
        </w:rPr>
        <w:t>join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26899"/>
    <w:multiLevelType w:val="multilevel"/>
    <w:tmpl w:val="2C02B94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" w15:restartNumberingAfterBreak="0">
    <w:nsid w:val="009A305C"/>
    <w:multiLevelType w:val="hybridMultilevel"/>
    <w:tmpl w:val="034CF566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" w15:restartNumberingAfterBreak="0">
    <w:nsid w:val="02F407EF"/>
    <w:multiLevelType w:val="hybridMultilevel"/>
    <w:tmpl w:val="1112451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021FDA"/>
    <w:multiLevelType w:val="hybridMultilevel"/>
    <w:tmpl w:val="4BD48FB2"/>
    <w:lvl w:ilvl="0" w:tplc="0816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4" w15:restartNumberingAfterBreak="0">
    <w:nsid w:val="032D7BC3"/>
    <w:multiLevelType w:val="hybridMultilevel"/>
    <w:tmpl w:val="8048D1B4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35036DD"/>
    <w:multiLevelType w:val="hybridMultilevel"/>
    <w:tmpl w:val="F416A6B6"/>
    <w:lvl w:ilvl="0" w:tplc="08160001">
      <w:start w:val="1"/>
      <w:numFmt w:val="bullet"/>
      <w:lvlText w:val=""/>
      <w:lvlJc w:val="left"/>
      <w:pPr>
        <w:ind w:left="1111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1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1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1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1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1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1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1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1" w:hanging="360"/>
      </w:pPr>
      <w:rPr>
        <w:rFonts w:ascii="Wingdings" w:hAnsi="Wingdings" w:hint="default"/>
      </w:rPr>
    </w:lvl>
  </w:abstractNum>
  <w:abstractNum w:abstractNumId="6" w15:restartNumberingAfterBreak="0">
    <w:nsid w:val="045020D4"/>
    <w:multiLevelType w:val="multilevel"/>
    <w:tmpl w:val="42F059AE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7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80" w:hanging="1440"/>
      </w:pPr>
      <w:rPr>
        <w:rFonts w:hint="default"/>
      </w:rPr>
    </w:lvl>
  </w:abstractNum>
  <w:abstractNum w:abstractNumId="7" w15:restartNumberingAfterBreak="0">
    <w:nsid w:val="08637307"/>
    <w:multiLevelType w:val="hybridMultilevel"/>
    <w:tmpl w:val="01383E1C"/>
    <w:lvl w:ilvl="0" w:tplc="D58CEA88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080" w:hanging="360"/>
      </w:pPr>
    </w:lvl>
    <w:lvl w:ilvl="2" w:tplc="0816001B" w:tentative="1">
      <w:start w:val="1"/>
      <w:numFmt w:val="lowerRoman"/>
      <w:lvlText w:val="%3."/>
      <w:lvlJc w:val="right"/>
      <w:pPr>
        <w:ind w:left="1800" w:hanging="180"/>
      </w:pPr>
    </w:lvl>
    <w:lvl w:ilvl="3" w:tplc="0816000F" w:tentative="1">
      <w:start w:val="1"/>
      <w:numFmt w:val="decimal"/>
      <w:lvlText w:val="%4."/>
      <w:lvlJc w:val="left"/>
      <w:pPr>
        <w:ind w:left="2520" w:hanging="360"/>
      </w:pPr>
    </w:lvl>
    <w:lvl w:ilvl="4" w:tplc="08160019" w:tentative="1">
      <w:start w:val="1"/>
      <w:numFmt w:val="lowerLetter"/>
      <w:lvlText w:val="%5."/>
      <w:lvlJc w:val="left"/>
      <w:pPr>
        <w:ind w:left="3240" w:hanging="360"/>
      </w:pPr>
    </w:lvl>
    <w:lvl w:ilvl="5" w:tplc="0816001B" w:tentative="1">
      <w:start w:val="1"/>
      <w:numFmt w:val="lowerRoman"/>
      <w:lvlText w:val="%6."/>
      <w:lvlJc w:val="right"/>
      <w:pPr>
        <w:ind w:left="3960" w:hanging="180"/>
      </w:pPr>
    </w:lvl>
    <w:lvl w:ilvl="6" w:tplc="0816000F" w:tentative="1">
      <w:start w:val="1"/>
      <w:numFmt w:val="decimal"/>
      <w:lvlText w:val="%7."/>
      <w:lvlJc w:val="left"/>
      <w:pPr>
        <w:ind w:left="4680" w:hanging="360"/>
      </w:pPr>
    </w:lvl>
    <w:lvl w:ilvl="7" w:tplc="08160019" w:tentative="1">
      <w:start w:val="1"/>
      <w:numFmt w:val="lowerLetter"/>
      <w:lvlText w:val="%8."/>
      <w:lvlJc w:val="left"/>
      <w:pPr>
        <w:ind w:left="5400" w:hanging="360"/>
      </w:pPr>
    </w:lvl>
    <w:lvl w:ilvl="8" w:tplc="08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0D7E6038"/>
    <w:multiLevelType w:val="hybridMultilevel"/>
    <w:tmpl w:val="2714802C"/>
    <w:lvl w:ilvl="0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08B53C1"/>
    <w:multiLevelType w:val="hybridMultilevel"/>
    <w:tmpl w:val="A510BEFE"/>
    <w:lvl w:ilvl="0" w:tplc="04090001">
      <w:start w:val="1"/>
      <w:numFmt w:val="bullet"/>
      <w:lvlText w:val=""/>
      <w:lvlJc w:val="left"/>
      <w:pPr>
        <w:ind w:left="75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7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11" w:hanging="360"/>
      </w:pPr>
      <w:rPr>
        <w:rFonts w:ascii="Wingdings" w:hAnsi="Wingdings" w:hint="default"/>
      </w:rPr>
    </w:lvl>
  </w:abstractNum>
  <w:abstractNum w:abstractNumId="10" w15:restartNumberingAfterBreak="0">
    <w:nsid w:val="14826705"/>
    <w:multiLevelType w:val="hybridMultilevel"/>
    <w:tmpl w:val="FCEED71A"/>
    <w:lvl w:ilvl="0" w:tplc="08160003">
      <w:start w:val="1"/>
      <w:numFmt w:val="bullet"/>
      <w:lvlText w:val="o"/>
      <w:lvlJc w:val="left"/>
      <w:pPr>
        <w:ind w:left="1077" w:hanging="360"/>
      </w:pPr>
      <w:rPr>
        <w:rFonts w:ascii="Courier New" w:hAnsi="Courier New" w:cs="Courier New" w:hint="default"/>
      </w:rPr>
    </w:lvl>
    <w:lvl w:ilvl="1" w:tplc="0816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8160003">
      <w:start w:val="1"/>
      <w:numFmt w:val="bullet"/>
      <w:lvlText w:val="o"/>
      <w:lvlJc w:val="left"/>
      <w:pPr>
        <w:ind w:left="2517" w:hanging="360"/>
      </w:pPr>
      <w:rPr>
        <w:rFonts w:ascii="Courier New" w:hAnsi="Courier New" w:cs="Courier New" w:hint="default"/>
      </w:rPr>
    </w:lvl>
    <w:lvl w:ilvl="3" w:tplc="0816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1" w15:restartNumberingAfterBreak="0">
    <w:nsid w:val="17123E2B"/>
    <w:multiLevelType w:val="multilevel"/>
    <w:tmpl w:val="4BDCA482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04" w:hanging="1440"/>
      </w:pPr>
      <w:rPr>
        <w:rFonts w:hint="default"/>
      </w:rPr>
    </w:lvl>
  </w:abstractNum>
  <w:abstractNum w:abstractNumId="12" w15:restartNumberingAfterBreak="0">
    <w:nsid w:val="184F56FA"/>
    <w:multiLevelType w:val="hybridMultilevel"/>
    <w:tmpl w:val="0BAACA92"/>
    <w:lvl w:ilvl="0" w:tplc="04090001">
      <w:start w:val="1"/>
      <w:numFmt w:val="bullet"/>
      <w:lvlText w:val=""/>
      <w:lvlJc w:val="left"/>
      <w:pPr>
        <w:ind w:left="2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40" w:hanging="360"/>
      </w:pPr>
      <w:rPr>
        <w:rFonts w:ascii="Wingdings" w:hAnsi="Wingdings" w:hint="default"/>
      </w:rPr>
    </w:lvl>
  </w:abstractNum>
  <w:abstractNum w:abstractNumId="13" w15:restartNumberingAfterBreak="0">
    <w:nsid w:val="1C3B3767"/>
    <w:multiLevelType w:val="hybridMultilevel"/>
    <w:tmpl w:val="70FA9BB2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21B5516D"/>
    <w:multiLevelType w:val="hybridMultilevel"/>
    <w:tmpl w:val="25E40F70"/>
    <w:lvl w:ilvl="0" w:tplc="0816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5" w15:restartNumberingAfterBreak="0">
    <w:nsid w:val="251C61FF"/>
    <w:multiLevelType w:val="hybridMultilevel"/>
    <w:tmpl w:val="7FE638B6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6" w15:restartNumberingAfterBreak="0">
    <w:nsid w:val="288C2B60"/>
    <w:multiLevelType w:val="hybridMultilevel"/>
    <w:tmpl w:val="7414BCDE"/>
    <w:lvl w:ilvl="0" w:tplc="0816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7" w15:restartNumberingAfterBreak="0">
    <w:nsid w:val="37BC6E55"/>
    <w:multiLevelType w:val="hybridMultilevel"/>
    <w:tmpl w:val="E5522DC8"/>
    <w:lvl w:ilvl="0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801442D"/>
    <w:multiLevelType w:val="multilevel"/>
    <w:tmpl w:val="2C02B94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9" w15:restartNumberingAfterBreak="0">
    <w:nsid w:val="3CE73C27"/>
    <w:multiLevelType w:val="hybridMultilevel"/>
    <w:tmpl w:val="C9427D7E"/>
    <w:lvl w:ilvl="0" w:tplc="ABC66176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  <w:color w:val="000000" w:themeColor="text1"/>
      </w:rPr>
    </w:lvl>
    <w:lvl w:ilvl="1" w:tplc="E5F465E0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  <w:color w:val="auto"/>
      </w:rPr>
    </w:lvl>
    <w:lvl w:ilvl="2" w:tplc="0816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20" w15:restartNumberingAfterBreak="0">
    <w:nsid w:val="4128600A"/>
    <w:multiLevelType w:val="hybridMultilevel"/>
    <w:tmpl w:val="0F6ABF1C"/>
    <w:lvl w:ilvl="0" w:tplc="0816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21" w15:restartNumberingAfterBreak="0">
    <w:nsid w:val="49D93D7A"/>
    <w:multiLevelType w:val="hybridMultilevel"/>
    <w:tmpl w:val="441407C8"/>
    <w:lvl w:ilvl="0" w:tplc="0816000F">
      <w:start w:val="1"/>
      <w:numFmt w:val="decimal"/>
      <w:lvlText w:val="%1."/>
      <w:lvlJc w:val="left"/>
      <w:pPr>
        <w:ind w:left="1077" w:hanging="360"/>
      </w:pPr>
    </w:lvl>
    <w:lvl w:ilvl="1" w:tplc="08160019" w:tentative="1">
      <w:start w:val="1"/>
      <w:numFmt w:val="lowerLetter"/>
      <w:lvlText w:val="%2."/>
      <w:lvlJc w:val="left"/>
      <w:pPr>
        <w:ind w:left="1797" w:hanging="360"/>
      </w:pPr>
    </w:lvl>
    <w:lvl w:ilvl="2" w:tplc="0816001B" w:tentative="1">
      <w:start w:val="1"/>
      <w:numFmt w:val="lowerRoman"/>
      <w:lvlText w:val="%3."/>
      <w:lvlJc w:val="right"/>
      <w:pPr>
        <w:ind w:left="2517" w:hanging="180"/>
      </w:pPr>
    </w:lvl>
    <w:lvl w:ilvl="3" w:tplc="0816000F" w:tentative="1">
      <w:start w:val="1"/>
      <w:numFmt w:val="decimal"/>
      <w:lvlText w:val="%4."/>
      <w:lvlJc w:val="left"/>
      <w:pPr>
        <w:ind w:left="3237" w:hanging="360"/>
      </w:pPr>
    </w:lvl>
    <w:lvl w:ilvl="4" w:tplc="08160019" w:tentative="1">
      <w:start w:val="1"/>
      <w:numFmt w:val="lowerLetter"/>
      <w:lvlText w:val="%5."/>
      <w:lvlJc w:val="left"/>
      <w:pPr>
        <w:ind w:left="3957" w:hanging="360"/>
      </w:pPr>
    </w:lvl>
    <w:lvl w:ilvl="5" w:tplc="0816001B" w:tentative="1">
      <w:start w:val="1"/>
      <w:numFmt w:val="lowerRoman"/>
      <w:lvlText w:val="%6."/>
      <w:lvlJc w:val="right"/>
      <w:pPr>
        <w:ind w:left="4677" w:hanging="180"/>
      </w:pPr>
    </w:lvl>
    <w:lvl w:ilvl="6" w:tplc="0816000F" w:tentative="1">
      <w:start w:val="1"/>
      <w:numFmt w:val="decimal"/>
      <w:lvlText w:val="%7."/>
      <w:lvlJc w:val="left"/>
      <w:pPr>
        <w:ind w:left="5397" w:hanging="360"/>
      </w:pPr>
    </w:lvl>
    <w:lvl w:ilvl="7" w:tplc="08160019" w:tentative="1">
      <w:start w:val="1"/>
      <w:numFmt w:val="lowerLetter"/>
      <w:lvlText w:val="%8."/>
      <w:lvlJc w:val="left"/>
      <w:pPr>
        <w:ind w:left="6117" w:hanging="360"/>
      </w:pPr>
    </w:lvl>
    <w:lvl w:ilvl="8" w:tplc="0816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22" w15:restartNumberingAfterBreak="0">
    <w:nsid w:val="4FB227D5"/>
    <w:multiLevelType w:val="hybridMultilevel"/>
    <w:tmpl w:val="83A82A66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52C5088F"/>
    <w:multiLevelType w:val="hybridMultilevel"/>
    <w:tmpl w:val="E8F46162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 w15:restartNumberingAfterBreak="0">
    <w:nsid w:val="53331C53"/>
    <w:multiLevelType w:val="hybridMultilevel"/>
    <w:tmpl w:val="BBF67292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5" w15:restartNumberingAfterBreak="0">
    <w:nsid w:val="59EA417F"/>
    <w:multiLevelType w:val="multilevel"/>
    <w:tmpl w:val="2C02B94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6" w15:restartNumberingAfterBreak="0">
    <w:nsid w:val="5C1D1676"/>
    <w:multiLevelType w:val="hybridMultilevel"/>
    <w:tmpl w:val="B6F8DA46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7" w15:restartNumberingAfterBreak="0">
    <w:nsid w:val="5CBB29C5"/>
    <w:multiLevelType w:val="hybridMultilevel"/>
    <w:tmpl w:val="667C2BAA"/>
    <w:lvl w:ilvl="0" w:tplc="0816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8" w15:restartNumberingAfterBreak="0">
    <w:nsid w:val="5EDA19B2"/>
    <w:multiLevelType w:val="hybridMultilevel"/>
    <w:tmpl w:val="43DA7E58"/>
    <w:lvl w:ilvl="0" w:tplc="08160001">
      <w:start w:val="1"/>
      <w:numFmt w:val="bullet"/>
      <w:lvlText w:val=""/>
      <w:lvlJc w:val="left"/>
      <w:pPr>
        <w:ind w:left="28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35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42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9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6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64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1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8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8577" w:hanging="360"/>
      </w:pPr>
      <w:rPr>
        <w:rFonts w:ascii="Wingdings" w:hAnsi="Wingdings" w:hint="default"/>
      </w:rPr>
    </w:lvl>
  </w:abstractNum>
  <w:abstractNum w:abstractNumId="29" w15:restartNumberingAfterBreak="0">
    <w:nsid w:val="600F6A78"/>
    <w:multiLevelType w:val="hybridMultilevel"/>
    <w:tmpl w:val="83D867A8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0" w15:restartNumberingAfterBreak="0">
    <w:nsid w:val="622735D0"/>
    <w:multiLevelType w:val="hybridMultilevel"/>
    <w:tmpl w:val="6D9458B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45F5ED8"/>
    <w:multiLevelType w:val="multilevel"/>
    <w:tmpl w:val="8FE83B68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548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7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2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91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984" w:hanging="1440"/>
      </w:pPr>
      <w:rPr>
        <w:rFonts w:hint="default"/>
      </w:rPr>
    </w:lvl>
  </w:abstractNum>
  <w:abstractNum w:abstractNumId="32" w15:restartNumberingAfterBreak="0">
    <w:nsid w:val="64B838B3"/>
    <w:multiLevelType w:val="hybridMultilevel"/>
    <w:tmpl w:val="A71446EE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1">
      <w:start w:val="1"/>
      <w:numFmt w:val="bullet"/>
      <w:lvlText w:val=""/>
      <w:lvlJc w:val="left"/>
      <w:pPr>
        <w:ind w:left="732" w:hanging="360"/>
      </w:pPr>
      <w:rPr>
        <w:rFonts w:ascii="Symbol" w:hAnsi="Symbol" w:hint="default"/>
      </w:rPr>
    </w:lvl>
    <w:lvl w:ilvl="2" w:tplc="08160003">
      <w:start w:val="1"/>
      <w:numFmt w:val="bullet"/>
      <w:lvlText w:val="o"/>
      <w:lvlJc w:val="left"/>
      <w:pPr>
        <w:ind w:left="1452" w:hanging="360"/>
      </w:pPr>
      <w:rPr>
        <w:rFonts w:ascii="Courier New" w:hAnsi="Courier New" w:cs="Courier New" w:hint="default"/>
      </w:rPr>
    </w:lvl>
    <w:lvl w:ilvl="3" w:tplc="08160001" w:tentative="1">
      <w:start w:val="1"/>
      <w:numFmt w:val="bullet"/>
      <w:lvlText w:val=""/>
      <w:lvlJc w:val="left"/>
      <w:pPr>
        <w:ind w:left="2172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2892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3612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332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052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5772" w:hanging="360"/>
      </w:pPr>
      <w:rPr>
        <w:rFonts w:ascii="Wingdings" w:hAnsi="Wingdings" w:hint="default"/>
      </w:rPr>
    </w:lvl>
  </w:abstractNum>
  <w:abstractNum w:abstractNumId="33" w15:restartNumberingAfterBreak="0">
    <w:nsid w:val="654D7DBD"/>
    <w:multiLevelType w:val="hybridMultilevel"/>
    <w:tmpl w:val="EB5E06A8"/>
    <w:lvl w:ilvl="0" w:tplc="08160001">
      <w:start w:val="1"/>
      <w:numFmt w:val="bullet"/>
      <w:lvlText w:val=""/>
      <w:lvlJc w:val="left"/>
      <w:pPr>
        <w:ind w:left="1185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90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62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34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6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8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50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22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945" w:hanging="360"/>
      </w:pPr>
      <w:rPr>
        <w:rFonts w:ascii="Wingdings" w:hAnsi="Wingdings" w:hint="default"/>
      </w:rPr>
    </w:lvl>
  </w:abstractNum>
  <w:abstractNum w:abstractNumId="34" w15:restartNumberingAfterBreak="0">
    <w:nsid w:val="66D120B5"/>
    <w:multiLevelType w:val="multilevel"/>
    <w:tmpl w:val="28DE38B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432" w:hanging="432"/>
      </w:pPr>
    </w:lvl>
    <w:lvl w:ilvl="2">
      <w:start w:val="1"/>
      <w:numFmt w:val="decimal"/>
      <w:lvlText w:val="%1.%2.%3."/>
      <w:lvlJc w:val="left"/>
      <w:pPr>
        <w:ind w:left="504" w:hanging="504"/>
      </w:pPr>
      <w:rPr>
        <w:sz w:val="22"/>
        <w:szCs w:val="22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 w15:restartNumberingAfterBreak="0">
    <w:nsid w:val="699C4AE1"/>
    <w:multiLevelType w:val="multilevel"/>
    <w:tmpl w:val="B4BACE8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36" w15:restartNumberingAfterBreak="0">
    <w:nsid w:val="71FE7819"/>
    <w:multiLevelType w:val="hybridMultilevel"/>
    <w:tmpl w:val="53D0C286"/>
    <w:lvl w:ilvl="0" w:tplc="08160001">
      <w:start w:val="1"/>
      <w:numFmt w:val="bullet"/>
      <w:lvlText w:val=""/>
      <w:lvlJc w:val="left"/>
      <w:pPr>
        <w:ind w:left="1111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1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1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1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1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1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1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1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1" w:hanging="360"/>
      </w:pPr>
      <w:rPr>
        <w:rFonts w:ascii="Wingdings" w:hAnsi="Wingdings" w:hint="default"/>
      </w:rPr>
    </w:lvl>
  </w:abstractNum>
  <w:abstractNum w:abstractNumId="37" w15:restartNumberingAfterBreak="0">
    <w:nsid w:val="7DE76D84"/>
    <w:multiLevelType w:val="hybridMultilevel"/>
    <w:tmpl w:val="6706F018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num w:numId="1">
    <w:abstractNumId w:val="30"/>
  </w:num>
  <w:num w:numId="2">
    <w:abstractNumId w:val="14"/>
  </w:num>
  <w:num w:numId="3">
    <w:abstractNumId w:val="24"/>
  </w:num>
  <w:num w:numId="4">
    <w:abstractNumId w:val="29"/>
  </w:num>
  <w:num w:numId="5">
    <w:abstractNumId w:val="23"/>
  </w:num>
  <w:num w:numId="6">
    <w:abstractNumId w:val="1"/>
  </w:num>
  <w:num w:numId="7">
    <w:abstractNumId w:val="13"/>
  </w:num>
  <w:num w:numId="8">
    <w:abstractNumId w:val="22"/>
  </w:num>
  <w:num w:numId="9">
    <w:abstractNumId w:val="4"/>
  </w:num>
  <w:num w:numId="10">
    <w:abstractNumId w:val="15"/>
  </w:num>
  <w:num w:numId="11">
    <w:abstractNumId w:val="28"/>
  </w:num>
  <w:num w:numId="12">
    <w:abstractNumId w:val="20"/>
  </w:num>
  <w:num w:numId="13">
    <w:abstractNumId w:val="9"/>
  </w:num>
  <w:num w:numId="14">
    <w:abstractNumId w:val="12"/>
  </w:num>
  <w:num w:numId="15">
    <w:abstractNumId w:val="26"/>
  </w:num>
  <w:num w:numId="16">
    <w:abstractNumId w:val="29"/>
  </w:num>
  <w:num w:numId="17">
    <w:abstractNumId w:val="37"/>
  </w:num>
  <w:num w:numId="18">
    <w:abstractNumId w:val="19"/>
  </w:num>
  <w:num w:numId="19">
    <w:abstractNumId w:val="33"/>
  </w:num>
  <w:num w:numId="20">
    <w:abstractNumId w:val="16"/>
  </w:num>
  <w:num w:numId="21">
    <w:abstractNumId w:val="34"/>
  </w:num>
  <w:num w:numId="22">
    <w:abstractNumId w:val="32"/>
  </w:num>
  <w:num w:numId="23">
    <w:abstractNumId w:val="36"/>
  </w:num>
  <w:num w:numId="24">
    <w:abstractNumId w:val="5"/>
  </w:num>
  <w:num w:numId="25">
    <w:abstractNumId w:val="0"/>
  </w:num>
  <w:num w:numId="26">
    <w:abstractNumId w:val="3"/>
  </w:num>
  <w:num w:numId="27">
    <w:abstractNumId w:val="2"/>
  </w:num>
  <w:num w:numId="28">
    <w:abstractNumId w:val="35"/>
  </w:num>
  <w:num w:numId="29">
    <w:abstractNumId w:val="27"/>
  </w:num>
  <w:num w:numId="30">
    <w:abstractNumId w:val="6"/>
  </w:num>
  <w:num w:numId="31">
    <w:abstractNumId w:val="31"/>
  </w:num>
  <w:num w:numId="32">
    <w:abstractNumId w:val="11"/>
  </w:num>
  <w:num w:numId="33">
    <w:abstractNumId w:val="7"/>
    <w:lvlOverride w:ilvl="0">
      <w:startOverride w:val="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7"/>
  </w:num>
  <w:num w:numId="35">
    <w:abstractNumId w:val="10"/>
  </w:num>
  <w:num w:numId="36">
    <w:abstractNumId w:val="21"/>
  </w:num>
  <w:num w:numId="37">
    <w:abstractNumId w:val="17"/>
  </w:num>
  <w:num w:numId="38">
    <w:abstractNumId w:val="8"/>
  </w:num>
  <w:num w:numId="39">
    <w:abstractNumId w:val="25"/>
  </w:num>
  <w:num w:numId="40">
    <w:abstractNumId w:val="18"/>
  </w:num>
  <w:numIdMacAtCleanup w:val="33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Diogo Aires">
    <w15:presenceInfo w15:providerId="Windows Live" w15:userId="da9c2eabdd63d30b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trackRevisions/>
  <w:documentProtection w:edit="trackedChanges" w:enforcement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29B0"/>
    <w:rsid w:val="00000696"/>
    <w:rsid w:val="00000A7D"/>
    <w:rsid w:val="00000D24"/>
    <w:rsid w:val="0000152F"/>
    <w:rsid w:val="000022FB"/>
    <w:rsid w:val="0000424E"/>
    <w:rsid w:val="00010A15"/>
    <w:rsid w:val="0001538C"/>
    <w:rsid w:val="00016042"/>
    <w:rsid w:val="0001663F"/>
    <w:rsid w:val="00016A79"/>
    <w:rsid w:val="00020320"/>
    <w:rsid w:val="0002069E"/>
    <w:rsid w:val="0002425B"/>
    <w:rsid w:val="00024825"/>
    <w:rsid w:val="0002695E"/>
    <w:rsid w:val="00027E2E"/>
    <w:rsid w:val="00030B09"/>
    <w:rsid w:val="000320CA"/>
    <w:rsid w:val="00032CEA"/>
    <w:rsid w:val="00034AA7"/>
    <w:rsid w:val="00036303"/>
    <w:rsid w:val="00036650"/>
    <w:rsid w:val="00036BAC"/>
    <w:rsid w:val="00040FF1"/>
    <w:rsid w:val="00042A4A"/>
    <w:rsid w:val="00044983"/>
    <w:rsid w:val="00044C93"/>
    <w:rsid w:val="000464E3"/>
    <w:rsid w:val="000479DB"/>
    <w:rsid w:val="000508EB"/>
    <w:rsid w:val="0005237C"/>
    <w:rsid w:val="0005356E"/>
    <w:rsid w:val="00055D4D"/>
    <w:rsid w:val="00056201"/>
    <w:rsid w:val="0006062F"/>
    <w:rsid w:val="000608D6"/>
    <w:rsid w:val="000614E1"/>
    <w:rsid w:val="00062082"/>
    <w:rsid w:val="00063E1E"/>
    <w:rsid w:val="0006644D"/>
    <w:rsid w:val="00066D65"/>
    <w:rsid w:val="00067795"/>
    <w:rsid w:val="00067D28"/>
    <w:rsid w:val="000705E3"/>
    <w:rsid w:val="000804A8"/>
    <w:rsid w:val="00082008"/>
    <w:rsid w:val="000837A0"/>
    <w:rsid w:val="00086BE2"/>
    <w:rsid w:val="000926D9"/>
    <w:rsid w:val="00092A7D"/>
    <w:rsid w:val="00092DC1"/>
    <w:rsid w:val="00093F3E"/>
    <w:rsid w:val="000A239A"/>
    <w:rsid w:val="000A2868"/>
    <w:rsid w:val="000A4928"/>
    <w:rsid w:val="000A4BE3"/>
    <w:rsid w:val="000A5426"/>
    <w:rsid w:val="000A76DA"/>
    <w:rsid w:val="000A76F6"/>
    <w:rsid w:val="000B05FA"/>
    <w:rsid w:val="000B147E"/>
    <w:rsid w:val="000B1AC6"/>
    <w:rsid w:val="000B2016"/>
    <w:rsid w:val="000B3A22"/>
    <w:rsid w:val="000B55E6"/>
    <w:rsid w:val="000B5C5F"/>
    <w:rsid w:val="000B6EA1"/>
    <w:rsid w:val="000B6EBB"/>
    <w:rsid w:val="000C05C7"/>
    <w:rsid w:val="000C0D6E"/>
    <w:rsid w:val="000C210B"/>
    <w:rsid w:val="000C376D"/>
    <w:rsid w:val="000C4AF7"/>
    <w:rsid w:val="000C4DB2"/>
    <w:rsid w:val="000C591A"/>
    <w:rsid w:val="000C62A0"/>
    <w:rsid w:val="000C75A6"/>
    <w:rsid w:val="000C784D"/>
    <w:rsid w:val="000D0684"/>
    <w:rsid w:val="000D0BEC"/>
    <w:rsid w:val="000D1754"/>
    <w:rsid w:val="000D1D3A"/>
    <w:rsid w:val="000D3DB0"/>
    <w:rsid w:val="000D47E4"/>
    <w:rsid w:val="000D47EA"/>
    <w:rsid w:val="000D4FE6"/>
    <w:rsid w:val="000D6232"/>
    <w:rsid w:val="000D6331"/>
    <w:rsid w:val="000D7718"/>
    <w:rsid w:val="000E014D"/>
    <w:rsid w:val="000E0AB6"/>
    <w:rsid w:val="000E2082"/>
    <w:rsid w:val="000E2D3D"/>
    <w:rsid w:val="000E2EA4"/>
    <w:rsid w:val="000E496B"/>
    <w:rsid w:val="000F05E6"/>
    <w:rsid w:val="000F0F2D"/>
    <w:rsid w:val="000F37F1"/>
    <w:rsid w:val="000F47EF"/>
    <w:rsid w:val="000F5BE9"/>
    <w:rsid w:val="000F5D11"/>
    <w:rsid w:val="0010015E"/>
    <w:rsid w:val="00104DAB"/>
    <w:rsid w:val="00106425"/>
    <w:rsid w:val="001067F2"/>
    <w:rsid w:val="00112014"/>
    <w:rsid w:val="001177E3"/>
    <w:rsid w:val="00120868"/>
    <w:rsid w:val="001216BB"/>
    <w:rsid w:val="00121D66"/>
    <w:rsid w:val="001225BD"/>
    <w:rsid w:val="00123FA3"/>
    <w:rsid w:val="00126520"/>
    <w:rsid w:val="001271BC"/>
    <w:rsid w:val="001302C4"/>
    <w:rsid w:val="00130D50"/>
    <w:rsid w:val="00132033"/>
    <w:rsid w:val="00135F44"/>
    <w:rsid w:val="00140B3E"/>
    <w:rsid w:val="00141BAD"/>
    <w:rsid w:val="00142358"/>
    <w:rsid w:val="00142684"/>
    <w:rsid w:val="001441C7"/>
    <w:rsid w:val="001471E3"/>
    <w:rsid w:val="00147296"/>
    <w:rsid w:val="001513C3"/>
    <w:rsid w:val="001514B9"/>
    <w:rsid w:val="0015316A"/>
    <w:rsid w:val="00154D79"/>
    <w:rsid w:val="00155370"/>
    <w:rsid w:val="00156623"/>
    <w:rsid w:val="00156CED"/>
    <w:rsid w:val="00157178"/>
    <w:rsid w:val="00157DCD"/>
    <w:rsid w:val="00160036"/>
    <w:rsid w:val="001609BF"/>
    <w:rsid w:val="00160CA1"/>
    <w:rsid w:val="0016117E"/>
    <w:rsid w:val="001649B4"/>
    <w:rsid w:val="00164F02"/>
    <w:rsid w:val="00165298"/>
    <w:rsid w:val="00165D05"/>
    <w:rsid w:val="0016781A"/>
    <w:rsid w:val="00170526"/>
    <w:rsid w:val="0017106C"/>
    <w:rsid w:val="00172E8F"/>
    <w:rsid w:val="001742AC"/>
    <w:rsid w:val="0017459D"/>
    <w:rsid w:val="00174852"/>
    <w:rsid w:val="001803F7"/>
    <w:rsid w:val="001813C6"/>
    <w:rsid w:val="001815F6"/>
    <w:rsid w:val="0018209D"/>
    <w:rsid w:val="00183650"/>
    <w:rsid w:val="00191562"/>
    <w:rsid w:val="00191588"/>
    <w:rsid w:val="00193AB4"/>
    <w:rsid w:val="00194211"/>
    <w:rsid w:val="00195135"/>
    <w:rsid w:val="00195DEE"/>
    <w:rsid w:val="00197516"/>
    <w:rsid w:val="001A105C"/>
    <w:rsid w:val="001A146F"/>
    <w:rsid w:val="001A180C"/>
    <w:rsid w:val="001A2C72"/>
    <w:rsid w:val="001A658A"/>
    <w:rsid w:val="001A6927"/>
    <w:rsid w:val="001B106C"/>
    <w:rsid w:val="001B111E"/>
    <w:rsid w:val="001B2BA6"/>
    <w:rsid w:val="001B3313"/>
    <w:rsid w:val="001B3E23"/>
    <w:rsid w:val="001B3FA4"/>
    <w:rsid w:val="001B54D5"/>
    <w:rsid w:val="001B6DDB"/>
    <w:rsid w:val="001C1B9C"/>
    <w:rsid w:val="001C1C58"/>
    <w:rsid w:val="001C3BE1"/>
    <w:rsid w:val="001C687F"/>
    <w:rsid w:val="001C742E"/>
    <w:rsid w:val="001D0C52"/>
    <w:rsid w:val="001D1153"/>
    <w:rsid w:val="001D1C68"/>
    <w:rsid w:val="001D1E1F"/>
    <w:rsid w:val="001D28B3"/>
    <w:rsid w:val="001D492A"/>
    <w:rsid w:val="001D4DC7"/>
    <w:rsid w:val="001D7F8C"/>
    <w:rsid w:val="001E0245"/>
    <w:rsid w:val="001E261B"/>
    <w:rsid w:val="001E2DD4"/>
    <w:rsid w:val="001E33F9"/>
    <w:rsid w:val="001E3FFB"/>
    <w:rsid w:val="001E44BA"/>
    <w:rsid w:val="001E5C45"/>
    <w:rsid w:val="001E6CB8"/>
    <w:rsid w:val="001F071F"/>
    <w:rsid w:val="001F389E"/>
    <w:rsid w:val="001F3FE7"/>
    <w:rsid w:val="001F41C1"/>
    <w:rsid w:val="001F421F"/>
    <w:rsid w:val="001F46ED"/>
    <w:rsid w:val="001F48A7"/>
    <w:rsid w:val="001F5792"/>
    <w:rsid w:val="00202050"/>
    <w:rsid w:val="0020223D"/>
    <w:rsid w:val="00202328"/>
    <w:rsid w:val="00203552"/>
    <w:rsid w:val="00204F20"/>
    <w:rsid w:val="00206407"/>
    <w:rsid w:val="0021007E"/>
    <w:rsid w:val="0021059C"/>
    <w:rsid w:val="00211D8E"/>
    <w:rsid w:val="0021256B"/>
    <w:rsid w:val="00212B9A"/>
    <w:rsid w:val="00213401"/>
    <w:rsid w:val="002179FC"/>
    <w:rsid w:val="00217F15"/>
    <w:rsid w:val="00217FEB"/>
    <w:rsid w:val="00222CDF"/>
    <w:rsid w:val="00223350"/>
    <w:rsid w:val="00226D3F"/>
    <w:rsid w:val="002275B7"/>
    <w:rsid w:val="002275D3"/>
    <w:rsid w:val="0023333B"/>
    <w:rsid w:val="00236CEC"/>
    <w:rsid w:val="00237953"/>
    <w:rsid w:val="00237B65"/>
    <w:rsid w:val="00242A7B"/>
    <w:rsid w:val="00243E89"/>
    <w:rsid w:val="002469CC"/>
    <w:rsid w:val="00246B5E"/>
    <w:rsid w:val="00246DA8"/>
    <w:rsid w:val="00250368"/>
    <w:rsid w:val="00250413"/>
    <w:rsid w:val="00250A3C"/>
    <w:rsid w:val="00252B7C"/>
    <w:rsid w:val="002530C3"/>
    <w:rsid w:val="00254FBA"/>
    <w:rsid w:val="00255211"/>
    <w:rsid w:val="0025572A"/>
    <w:rsid w:val="00257AD3"/>
    <w:rsid w:val="00262242"/>
    <w:rsid w:val="00262CB8"/>
    <w:rsid w:val="00263952"/>
    <w:rsid w:val="00263AE5"/>
    <w:rsid w:val="002652B2"/>
    <w:rsid w:val="00265824"/>
    <w:rsid w:val="00271762"/>
    <w:rsid w:val="00272FA7"/>
    <w:rsid w:val="0027453F"/>
    <w:rsid w:val="00274A4F"/>
    <w:rsid w:val="00275058"/>
    <w:rsid w:val="00275437"/>
    <w:rsid w:val="0027695E"/>
    <w:rsid w:val="002772E3"/>
    <w:rsid w:val="00277334"/>
    <w:rsid w:val="00280D7F"/>
    <w:rsid w:val="002822A8"/>
    <w:rsid w:val="002859EF"/>
    <w:rsid w:val="00287755"/>
    <w:rsid w:val="00290928"/>
    <w:rsid w:val="00293AE9"/>
    <w:rsid w:val="00293AEB"/>
    <w:rsid w:val="00296A00"/>
    <w:rsid w:val="00296E08"/>
    <w:rsid w:val="00297A21"/>
    <w:rsid w:val="00297C3E"/>
    <w:rsid w:val="002A0BDB"/>
    <w:rsid w:val="002A1E71"/>
    <w:rsid w:val="002A3BE6"/>
    <w:rsid w:val="002A5078"/>
    <w:rsid w:val="002A5F02"/>
    <w:rsid w:val="002A60EF"/>
    <w:rsid w:val="002A70B5"/>
    <w:rsid w:val="002A73EC"/>
    <w:rsid w:val="002A744B"/>
    <w:rsid w:val="002B1FE7"/>
    <w:rsid w:val="002B2656"/>
    <w:rsid w:val="002B51AC"/>
    <w:rsid w:val="002B5A0D"/>
    <w:rsid w:val="002C062E"/>
    <w:rsid w:val="002C14DF"/>
    <w:rsid w:val="002C1E07"/>
    <w:rsid w:val="002C2DB4"/>
    <w:rsid w:val="002C2E1C"/>
    <w:rsid w:val="002C668B"/>
    <w:rsid w:val="002D0415"/>
    <w:rsid w:val="002D10B0"/>
    <w:rsid w:val="002D39BF"/>
    <w:rsid w:val="002D6DE6"/>
    <w:rsid w:val="002D75DB"/>
    <w:rsid w:val="002D7818"/>
    <w:rsid w:val="002E0B52"/>
    <w:rsid w:val="002E68E1"/>
    <w:rsid w:val="002F04EF"/>
    <w:rsid w:val="002F1A6B"/>
    <w:rsid w:val="002F25CF"/>
    <w:rsid w:val="002F2DC8"/>
    <w:rsid w:val="002F32CA"/>
    <w:rsid w:val="002F381B"/>
    <w:rsid w:val="002F4A91"/>
    <w:rsid w:val="002F6F0F"/>
    <w:rsid w:val="00302995"/>
    <w:rsid w:val="00306346"/>
    <w:rsid w:val="00306E0D"/>
    <w:rsid w:val="00307938"/>
    <w:rsid w:val="00311081"/>
    <w:rsid w:val="0031283A"/>
    <w:rsid w:val="00315977"/>
    <w:rsid w:val="00315A85"/>
    <w:rsid w:val="00315B7A"/>
    <w:rsid w:val="00322A2F"/>
    <w:rsid w:val="00322DB8"/>
    <w:rsid w:val="0032369E"/>
    <w:rsid w:val="003237DB"/>
    <w:rsid w:val="00323E06"/>
    <w:rsid w:val="00327B46"/>
    <w:rsid w:val="003322DE"/>
    <w:rsid w:val="0033387B"/>
    <w:rsid w:val="003343DA"/>
    <w:rsid w:val="00336657"/>
    <w:rsid w:val="0033684B"/>
    <w:rsid w:val="00341887"/>
    <w:rsid w:val="00342D91"/>
    <w:rsid w:val="00344A78"/>
    <w:rsid w:val="00345143"/>
    <w:rsid w:val="00345835"/>
    <w:rsid w:val="00345AFD"/>
    <w:rsid w:val="00347330"/>
    <w:rsid w:val="003473EC"/>
    <w:rsid w:val="00347B34"/>
    <w:rsid w:val="00347CDB"/>
    <w:rsid w:val="00347DE0"/>
    <w:rsid w:val="0035204A"/>
    <w:rsid w:val="00353697"/>
    <w:rsid w:val="00356D87"/>
    <w:rsid w:val="00356DDD"/>
    <w:rsid w:val="00357D61"/>
    <w:rsid w:val="003610C5"/>
    <w:rsid w:val="003611B3"/>
    <w:rsid w:val="00362BC3"/>
    <w:rsid w:val="00363C25"/>
    <w:rsid w:val="00371FE2"/>
    <w:rsid w:val="00372D47"/>
    <w:rsid w:val="003737CF"/>
    <w:rsid w:val="0037703B"/>
    <w:rsid w:val="0037721D"/>
    <w:rsid w:val="00380EAF"/>
    <w:rsid w:val="003827C1"/>
    <w:rsid w:val="003831D6"/>
    <w:rsid w:val="00384058"/>
    <w:rsid w:val="003851AF"/>
    <w:rsid w:val="003853B2"/>
    <w:rsid w:val="00385D16"/>
    <w:rsid w:val="00385F9A"/>
    <w:rsid w:val="003867D4"/>
    <w:rsid w:val="00387B8E"/>
    <w:rsid w:val="00387C58"/>
    <w:rsid w:val="00387E36"/>
    <w:rsid w:val="00390285"/>
    <w:rsid w:val="003911DB"/>
    <w:rsid w:val="003935CE"/>
    <w:rsid w:val="003944B6"/>
    <w:rsid w:val="003957C9"/>
    <w:rsid w:val="00395B7E"/>
    <w:rsid w:val="003960A0"/>
    <w:rsid w:val="00396530"/>
    <w:rsid w:val="00396F75"/>
    <w:rsid w:val="00397B26"/>
    <w:rsid w:val="003A0093"/>
    <w:rsid w:val="003A1479"/>
    <w:rsid w:val="003A2006"/>
    <w:rsid w:val="003A4534"/>
    <w:rsid w:val="003A5843"/>
    <w:rsid w:val="003A6DDB"/>
    <w:rsid w:val="003A784A"/>
    <w:rsid w:val="003B0019"/>
    <w:rsid w:val="003B1C8C"/>
    <w:rsid w:val="003B2802"/>
    <w:rsid w:val="003B310E"/>
    <w:rsid w:val="003B4F53"/>
    <w:rsid w:val="003B6414"/>
    <w:rsid w:val="003B6902"/>
    <w:rsid w:val="003C19BD"/>
    <w:rsid w:val="003C19CB"/>
    <w:rsid w:val="003C28C6"/>
    <w:rsid w:val="003C5851"/>
    <w:rsid w:val="003C61F4"/>
    <w:rsid w:val="003D0194"/>
    <w:rsid w:val="003D1492"/>
    <w:rsid w:val="003D1A72"/>
    <w:rsid w:val="003D20EE"/>
    <w:rsid w:val="003D2E8D"/>
    <w:rsid w:val="003D6A38"/>
    <w:rsid w:val="003E0711"/>
    <w:rsid w:val="003E25BD"/>
    <w:rsid w:val="003E368C"/>
    <w:rsid w:val="003E3A13"/>
    <w:rsid w:val="003E5A2E"/>
    <w:rsid w:val="003E5BBD"/>
    <w:rsid w:val="003E5FDA"/>
    <w:rsid w:val="003E6057"/>
    <w:rsid w:val="003E7AE0"/>
    <w:rsid w:val="003E7DA1"/>
    <w:rsid w:val="003E7F0D"/>
    <w:rsid w:val="003F0805"/>
    <w:rsid w:val="003F4A1C"/>
    <w:rsid w:val="003F4DF8"/>
    <w:rsid w:val="003F5636"/>
    <w:rsid w:val="003F566D"/>
    <w:rsid w:val="003F61F5"/>
    <w:rsid w:val="003F6C39"/>
    <w:rsid w:val="003F70FE"/>
    <w:rsid w:val="004005D6"/>
    <w:rsid w:val="0040095C"/>
    <w:rsid w:val="00400B4A"/>
    <w:rsid w:val="00400C79"/>
    <w:rsid w:val="004026E4"/>
    <w:rsid w:val="00406BA6"/>
    <w:rsid w:val="00410254"/>
    <w:rsid w:val="00411408"/>
    <w:rsid w:val="0041155D"/>
    <w:rsid w:val="004122A0"/>
    <w:rsid w:val="004122AC"/>
    <w:rsid w:val="004144E0"/>
    <w:rsid w:val="00414840"/>
    <w:rsid w:val="004269FC"/>
    <w:rsid w:val="004276ED"/>
    <w:rsid w:val="00434A84"/>
    <w:rsid w:val="004357EE"/>
    <w:rsid w:val="0044053B"/>
    <w:rsid w:val="00441971"/>
    <w:rsid w:val="00442310"/>
    <w:rsid w:val="0044320C"/>
    <w:rsid w:val="00445EFE"/>
    <w:rsid w:val="00446999"/>
    <w:rsid w:val="00446BE7"/>
    <w:rsid w:val="0044762E"/>
    <w:rsid w:val="00450922"/>
    <w:rsid w:val="00452180"/>
    <w:rsid w:val="004534AC"/>
    <w:rsid w:val="004566EF"/>
    <w:rsid w:val="004568C0"/>
    <w:rsid w:val="00456D33"/>
    <w:rsid w:val="00457A56"/>
    <w:rsid w:val="00461F77"/>
    <w:rsid w:val="004642D6"/>
    <w:rsid w:val="00464FD5"/>
    <w:rsid w:val="0046516E"/>
    <w:rsid w:val="0046724B"/>
    <w:rsid w:val="004710E2"/>
    <w:rsid w:val="00471250"/>
    <w:rsid w:val="00471590"/>
    <w:rsid w:val="00471FFB"/>
    <w:rsid w:val="0047428B"/>
    <w:rsid w:val="00474416"/>
    <w:rsid w:val="0047615C"/>
    <w:rsid w:val="00476335"/>
    <w:rsid w:val="00476903"/>
    <w:rsid w:val="004825E9"/>
    <w:rsid w:val="00483451"/>
    <w:rsid w:val="00483506"/>
    <w:rsid w:val="004845D2"/>
    <w:rsid w:val="0048696A"/>
    <w:rsid w:val="00490039"/>
    <w:rsid w:val="0049234B"/>
    <w:rsid w:val="00492644"/>
    <w:rsid w:val="00494B24"/>
    <w:rsid w:val="00496026"/>
    <w:rsid w:val="0049642E"/>
    <w:rsid w:val="00497126"/>
    <w:rsid w:val="00497421"/>
    <w:rsid w:val="00497669"/>
    <w:rsid w:val="004A015B"/>
    <w:rsid w:val="004A1C4D"/>
    <w:rsid w:val="004A624F"/>
    <w:rsid w:val="004A7DB2"/>
    <w:rsid w:val="004B079E"/>
    <w:rsid w:val="004B14B4"/>
    <w:rsid w:val="004B1CED"/>
    <w:rsid w:val="004B27DD"/>
    <w:rsid w:val="004B36CA"/>
    <w:rsid w:val="004B3FAD"/>
    <w:rsid w:val="004B6575"/>
    <w:rsid w:val="004B7280"/>
    <w:rsid w:val="004B7577"/>
    <w:rsid w:val="004B7B12"/>
    <w:rsid w:val="004C306A"/>
    <w:rsid w:val="004C4FEB"/>
    <w:rsid w:val="004C68DA"/>
    <w:rsid w:val="004D34D2"/>
    <w:rsid w:val="004D478B"/>
    <w:rsid w:val="004D5245"/>
    <w:rsid w:val="004E1095"/>
    <w:rsid w:val="004E12C8"/>
    <w:rsid w:val="004E1C1E"/>
    <w:rsid w:val="004E237F"/>
    <w:rsid w:val="004E4FF2"/>
    <w:rsid w:val="004E557C"/>
    <w:rsid w:val="004E5CD4"/>
    <w:rsid w:val="004E60EC"/>
    <w:rsid w:val="004E6160"/>
    <w:rsid w:val="004E7337"/>
    <w:rsid w:val="004F1B5D"/>
    <w:rsid w:val="004F3A58"/>
    <w:rsid w:val="004F3F55"/>
    <w:rsid w:val="004F54C4"/>
    <w:rsid w:val="00500A2D"/>
    <w:rsid w:val="00500E61"/>
    <w:rsid w:val="0050236C"/>
    <w:rsid w:val="0050270D"/>
    <w:rsid w:val="00503DA4"/>
    <w:rsid w:val="00504665"/>
    <w:rsid w:val="00504BCC"/>
    <w:rsid w:val="005053E8"/>
    <w:rsid w:val="00507468"/>
    <w:rsid w:val="00510FA5"/>
    <w:rsid w:val="00512121"/>
    <w:rsid w:val="005121FB"/>
    <w:rsid w:val="00517E3F"/>
    <w:rsid w:val="00520068"/>
    <w:rsid w:val="005223B2"/>
    <w:rsid w:val="00525300"/>
    <w:rsid w:val="005268C6"/>
    <w:rsid w:val="00526D12"/>
    <w:rsid w:val="00531A7E"/>
    <w:rsid w:val="00531A83"/>
    <w:rsid w:val="00534E05"/>
    <w:rsid w:val="00534FF7"/>
    <w:rsid w:val="00535667"/>
    <w:rsid w:val="00536F59"/>
    <w:rsid w:val="00537002"/>
    <w:rsid w:val="00540F41"/>
    <w:rsid w:val="005432AD"/>
    <w:rsid w:val="00543FE2"/>
    <w:rsid w:val="00545184"/>
    <w:rsid w:val="00546BEB"/>
    <w:rsid w:val="00551582"/>
    <w:rsid w:val="0055208E"/>
    <w:rsid w:val="00556E42"/>
    <w:rsid w:val="00560167"/>
    <w:rsid w:val="0056079C"/>
    <w:rsid w:val="00561DCB"/>
    <w:rsid w:val="005653AD"/>
    <w:rsid w:val="005661BC"/>
    <w:rsid w:val="005661C6"/>
    <w:rsid w:val="00566B08"/>
    <w:rsid w:val="00567668"/>
    <w:rsid w:val="00570396"/>
    <w:rsid w:val="00570735"/>
    <w:rsid w:val="00570B91"/>
    <w:rsid w:val="0057240C"/>
    <w:rsid w:val="005751E9"/>
    <w:rsid w:val="00575AD2"/>
    <w:rsid w:val="0057756E"/>
    <w:rsid w:val="0057787D"/>
    <w:rsid w:val="00583FA1"/>
    <w:rsid w:val="00585309"/>
    <w:rsid w:val="0058530B"/>
    <w:rsid w:val="00586D10"/>
    <w:rsid w:val="00591513"/>
    <w:rsid w:val="0059316E"/>
    <w:rsid w:val="0059338B"/>
    <w:rsid w:val="005962E7"/>
    <w:rsid w:val="005976F2"/>
    <w:rsid w:val="00597D99"/>
    <w:rsid w:val="005A3E0E"/>
    <w:rsid w:val="005A49A5"/>
    <w:rsid w:val="005A56A0"/>
    <w:rsid w:val="005A70E5"/>
    <w:rsid w:val="005A7C72"/>
    <w:rsid w:val="005B01F0"/>
    <w:rsid w:val="005B0964"/>
    <w:rsid w:val="005B7DC7"/>
    <w:rsid w:val="005C140B"/>
    <w:rsid w:val="005C18DA"/>
    <w:rsid w:val="005C2715"/>
    <w:rsid w:val="005C3A00"/>
    <w:rsid w:val="005C428B"/>
    <w:rsid w:val="005C4CA4"/>
    <w:rsid w:val="005C4CFA"/>
    <w:rsid w:val="005C7800"/>
    <w:rsid w:val="005D01B2"/>
    <w:rsid w:val="005D132B"/>
    <w:rsid w:val="005D257F"/>
    <w:rsid w:val="005D3B65"/>
    <w:rsid w:val="005D56D4"/>
    <w:rsid w:val="005D6C5B"/>
    <w:rsid w:val="005D70FD"/>
    <w:rsid w:val="005E0A2F"/>
    <w:rsid w:val="005E2631"/>
    <w:rsid w:val="005E2DD8"/>
    <w:rsid w:val="005E4D21"/>
    <w:rsid w:val="005E5410"/>
    <w:rsid w:val="005E5EFE"/>
    <w:rsid w:val="005E660D"/>
    <w:rsid w:val="005F0F3A"/>
    <w:rsid w:val="005F2B60"/>
    <w:rsid w:val="005F3A61"/>
    <w:rsid w:val="005F6980"/>
    <w:rsid w:val="0060259B"/>
    <w:rsid w:val="0060274E"/>
    <w:rsid w:val="00603D11"/>
    <w:rsid w:val="00603EF8"/>
    <w:rsid w:val="00604B1C"/>
    <w:rsid w:val="00604ECD"/>
    <w:rsid w:val="006058E4"/>
    <w:rsid w:val="00606F02"/>
    <w:rsid w:val="006101C2"/>
    <w:rsid w:val="00616225"/>
    <w:rsid w:val="00616E74"/>
    <w:rsid w:val="00620678"/>
    <w:rsid w:val="00620F43"/>
    <w:rsid w:val="00621B5D"/>
    <w:rsid w:val="00623535"/>
    <w:rsid w:val="00623605"/>
    <w:rsid w:val="00626836"/>
    <w:rsid w:val="00626F12"/>
    <w:rsid w:val="00632034"/>
    <w:rsid w:val="006340A1"/>
    <w:rsid w:val="006340FB"/>
    <w:rsid w:val="00635312"/>
    <w:rsid w:val="006366F7"/>
    <w:rsid w:val="00637772"/>
    <w:rsid w:val="00640614"/>
    <w:rsid w:val="00643144"/>
    <w:rsid w:val="006435C1"/>
    <w:rsid w:val="00643806"/>
    <w:rsid w:val="00644459"/>
    <w:rsid w:val="0064610C"/>
    <w:rsid w:val="00646A0B"/>
    <w:rsid w:val="00646D81"/>
    <w:rsid w:val="00647F07"/>
    <w:rsid w:val="00650654"/>
    <w:rsid w:val="00650FE3"/>
    <w:rsid w:val="00652BEB"/>
    <w:rsid w:val="0065317A"/>
    <w:rsid w:val="00654293"/>
    <w:rsid w:val="00656068"/>
    <w:rsid w:val="006567AA"/>
    <w:rsid w:val="00660A65"/>
    <w:rsid w:val="00661B33"/>
    <w:rsid w:val="00661C52"/>
    <w:rsid w:val="006637B4"/>
    <w:rsid w:val="006645D7"/>
    <w:rsid w:val="006646BE"/>
    <w:rsid w:val="006647BE"/>
    <w:rsid w:val="006650EF"/>
    <w:rsid w:val="0066759C"/>
    <w:rsid w:val="00667DE0"/>
    <w:rsid w:val="00667FC8"/>
    <w:rsid w:val="0067133F"/>
    <w:rsid w:val="00671484"/>
    <w:rsid w:val="00673395"/>
    <w:rsid w:val="006735C7"/>
    <w:rsid w:val="00673FD1"/>
    <w:rsid w:val="006770A0"/>
    <w:rsid w:val="00681911"/>
    <w:rsid w:val="0068499A"/>
    <w:rsid w:val="00687CE1"/>
    <w:rsid w:val="00690CF1"/>
    <w:rsid w:val="00690DD5"/>
    <w:rsid w:val="00691A91"/>
    <w:rsid w:val="00694319"/>
    <w:rsid w:val="006A2CFF"/>
    <w:rsid w:val="006A5116"/>
    <w:rsid w:val="006B1069"/>
    <w:rsid w:val="006B1E3D"/>
    <w:rsid w:val="006B3019"/>
    <w:rsid w:val="006B4925"/>
    <w:rsid w:val="006B51A9"/>
    <w:rsid w:val="006B6323"/>
    <w:rsid w:val="006C05F3"/>
    <w:rsid w:val="006C0EEA"/>
    <w:rsid w:val="006C0EFD"/>
    <w:rsid w:val="006C2310"/>
    <w:rsid w:val="006C3103"/>
    <w:rsid w:val="006C34F5"/>
    <w:rsid w:val="006C3E74"/>
    <w:rsid w:val="006C57FD"/>
    <w:rsid w:val="006C5A4E"/>
    <w:rsid w:val="006D140B"/>
    <w:rsid w:val="006D1975"/>
    <w:rsid w:val="006D2CFD"/>
    <w:rsid w:val="006D2F7B"/>
    <w:rsid w:val="006D360F"/>
    <w:rsid w:val="006D3A8A"/>
    <w:rsid w:val="006D4186"/>
    <w:rsid w:val="006D4BB4"/>
    <w:rsid w:val="006D5112"/>
    <w:rsid w:val="006E02B4"/>
    <w:rsid w:val="006E03CD"/>
    <w:rsid w:val="006E1B5E"/>
    <w:rsid w:val="006E3C82"/>
    <w:rsid w:val="006E3FA0"/>
    <w:rsid w:val="006E40F1"/>
    <w:rsid w:val="006E4158"/>
    <w:rsid w:val="006E4FC8"/>
    <w:rsid w:val="006E68D1"/>
    <w:rsid w:val="006E6F7D"/>
    <w:rsid w:val="006E7478"/>
    <w:rsid w:val="006F0D70"/>
    <w:rsid w:val="006F2662"/>
    <w:rsid w:val="006F2A51"/>
    <w:rsid w:val="006F4FEB"/>
    <w:rsid w:val="006F7351"/>
    <w:rsid w:val="006F7643"/>
    <w:rsid w:val="00701369"/>
    <w:rsid w:val="00705302"/>
    <w:rsid w:val="0070531C"/>
    <w:rsid w:val="00706D8E"/>
    <w:rsid w:val="007105A1"/>
    <w:rsid w:val="0071132D"/>
    <w:rsid w:val="0071269E"/>
    <w:rsid w:val="007143E7"/>
    <w:rsid w:val="0071480D"/>
    <w:rsid w:val="00715133"/>
    <w:rsid w:val="00715671"/>
    <w:rsid w:val="00715FFE"/>
    <w:rsid w:val="00716CA8"/>
    <w:rsid w:val="00716ED7"/>
    <w:rsid w:val="00720040"/>
    <w:rsid w:val="00721E70"/>
    <w:rsid w:val="00722E41"/>
    <w:rsid w:val="007265BF"/>
    <w:rsid w:val="00726F43"/>
    <w:rsid w:val="007274BC"/>
    <w:rsid w:val="00730AFE"/>
    <w:rsid w:val="00730D2A"/>
    <w:rsid w:val="00730DED"/>
    <w:rsid w:val="00731300"/>
    <w:rsid w:val="00732F07"/>
    <w:rsid w:val="00734E44"/>
    <w:rsid w:val="00734ED9"/>
    <w:rsid w:val="00735303"/>
    <w:rsid w:val="00737A81"/>
    <w:rsid w:val="00743256"/>
    <w:rsid w:val="007452DA"/>
    <w:rsid w:val="007457C4"/>
    <w:rsid w:val="00746D67"/>
    <w:rsid w:val="00750DFB"/>
    <w:rsid w:val="007510BD"/>
    <w:rsid w:val="00751DF8"/>
    <w:rsid w:val="007521CC"/>
    <w:rsid w:val="00753A5B"/>
    <w:rsid w:val="00754DBD"/>
    <w:rsid w:val="00756512"/>
    <w:rsid w:val="007608A7"/>
    <w:rsid w:val="007612E5"/>
    <w:rsid w:val="00761E28"/>
    <w:rsid w:val="007620B9"/>
    <w:rsid w:val="0076514E"/>
    <w:rsid w:val="00765BE9"/>
    <w:rsid w:val="00765D5E"/>
    <w:rsid w:val="00765E69"/>
    <w:rsid w:val="00767E10"/>
    <w:rsid w:val="007709FE"/>
    <w:rsid w:val="00771D00"/>
    <w:rsid w:val="00772007"/>
    <w:rsid w:val="0077244D"/>
    <w:rsid w:val="00772C51"/>
    <w:rsid w:val="007732B7"/>
    <w:rsid w:val="007736A2"/>
    <w:rsid w:val="0077464E"/>
    <w:rsid w:val="00775176"/>
    <w:rsid w:val="0077760E"/>
    <w:rsid w:val="00780215"/>
    <w:rsid w:val="00784769"/>
    <w:rsid w:val="00785A47"/>
    <w:rsid w:val="00785D6E"/>
    <w:rsid w:val="00785E75"/>
    <w:rsid w:val="007946B7"/>
    <w:rsid w:val="00795964"/>
    <w:rsid w:val="00796B7C"/>
    <w:rsid w:val="007A0414"/>
    <w:rsid w:val="007A0869"/>
    <w:rsid w:val="007A108C"/>
    <w:rsid w:val="007A253C"/>
    <w:rsid w:val="007A3EDC"/>
    <w:rsid w:val="007A47CC"/>
    <w:rsid w:val="007A4C9C"/>
    <w:rsid w:val="007A4D26"/>
    <w:rsid w:val="007A5929"/>
    <w:rsid w:val="007A6E08"/>
    <w:rsid w:val="007B150B"/>
    <w:rsid w:val="007B51A0"/>
    <w:rsid w:val="007B55A4"/>
    <w:rsid w:val="007C08D1"/>
    <w:rsid w:val="007C14F8"/>
    <w:rsid w:val="007C2774"/>
    <w:rsid w:val="007C40A0"/>
    <w:rsid w:val="007C561D"/>
    <w:rsid w:val="007C71FD"/>
    <w:rsid w:val="007C7A7A"/>
    <w:rsid w:val="007D1AC8"/>
    <w:rsid w:val="007D2048"/>
    <w:rsid w:val="007D2AF8"/>
    <w:rsid w:val="007D2F6C"/>
    <w:rsid w:val="007D3368"/>
    <w:rsid w:val="007D42E8"/>
    <w:rsid w:val="007D7C4E"/>
    <w:rsid w:val="007E0300"/>
    <w:rsid w:val="007E2DF7"/>
    <w:rsid w:val="007E3591"/>
    <w:rsid w:val="007E3E7F"/>
    <w:rsid w:val="007E3FFC"/>
    <w:rsid w:val="007E472E"/>
    <w:rsid w:val="007E7D86"/>
    <w:rsid w:val="007F2767"/>
    <w:rsid w:val="007F30F4"/>
    <w:rsid w:val="007F5F56"/>
    <w:rsid w:val="008006A1"/>
    <w:rsid w:val="008033A6"/>
    <w:rsid w:val="00805D0D"/>
    <w:rsid w:val="008103D6"/>
    <w:rsid w:val="00814D16"/>
    <w:rsid w:val="00814EA7"/>
    <w:rsid w:val="00815E07"/>
    <w:rsid w:val="0081637D"/>
    <w:rsid w:val="00817579"/>
    <w:rsid w:val="00817E7C"/>
    <w:rsid w:val="008228A7"/>
    <w:rsid w:val="00822A29"/>
    <w:rsid w:val="00823599"/>
    <w:rsid w:val="00823DC5"/>
    <w:rsid w:val="008241D2"/>
    <w:rsid w:val="008259B7"/>
    <w:rsid w:val="008307AE"/>
    <w:rsid w:val="00830803"/>
    <w:rsid w:val="00830969"/>
    <w:rsid w:val="008322CF"/>
    <w:rsid w:val="008338AB"/>
    <w:rsid w:val="00834E3F"/>
    <w:rsid w:val="00840226"/>
    <w:rsid w:val="008414F3"/>
    <w:rsid w:val="00842784"/>
    <w:rsid w:val="00842DB2"/>
    <w:rsid w:val="00843393"/>
    <w:rsid w:val="00843A5A"/>
    <w:rsid w:val="0084477F"/>
    <w:rsid w:val="00850590"/>
    <w:rsid w:val="00853027"/>
    <w:rsid w:val="008533B8"/>
    <w:rsid w:val="00853EA8"/>
    <w:rsid w:val="00854993"/>
    <w:rsid w:val="00856292"/>
    <w:rsid w:val="008638D9"/>
    <w:rsid w:val="00865C7D"/>
    <w:rsid w:val="00867C03"/>
    <w:rsid w:val="0087596E"/>
    <w:rsid w:val="008761DB"/>
    <w:rsid w:val="00876FA1"/>
    <w:rsid w:val="008856F5"/>
    <w:rsid w:val="00890C56"/>
    <w:rsid w:val="00890EA6"/>
    <w:rsid w:val="00894ABA"/>
    <w:rsid w:val="00895DDE"/>
    <w:rsid w:val="00896425"/>
    <w:rsid w:val="008977F5"/>
    <w:rsid w:val="00897B70"/>
    <w:rsid w:val="008A0589"/>
    <w:rsid w:val="008A226E"/>
    <w:rsid w:val="008A23B0"/>
    <w:rsid w:val="008A2ACB"/>
    <w:rsid w:val="008A2D3D"/>
    <w:rsid w:val="008B024E"/>
    <w:rsid w:val="008B05B3"/>
    <w:rsid w:val="008B13E2"/>
    <w:rsid w:val="008B671B"/>
    <w:rsid w:val="008B7B5B"/>
    <w:rsid w:val="008C1932"/>
    <w:rsid w:val="008C2649"/>
    <w:rsid w:val="008C3173"/>
    <w:rsid w:val="008C3AA6"/>
    <w:rsid w:val="008C3B35"/>
    <w:rsid w:val="008C486E"/>
    <w:rsid w:val="008C51D6"/>
    <w:rsid w:val="008C6F3D"/>
    <w:rsid w:val="008C7002"/>
    <w:rsid w:val="008D1BB5"/>
    <w:rsid w:val="008D2D89"/>
    <w:rsid w:val="008D31C6"/>
    <w:rsid w:val="008D5F2E"/>
    <w:rsid w:val="008D75DD"/>
    <w:rsid w:val="008D7CF8"/>
    <w:rsid w:val="008E1176"/>
    <w:rsid w:val="008E232A"/>
    <w:rsid w:val="008E2407"/>
    <w:rsid w:val="008E312E"/>
    <w:rsid w:val="008E3E18"/>
    <w:rsid w:val="008E43C1"/>
    <w:rsid w:val="008E677D"/>
    <w:rsid w:val="008E70AC"/>
    <w:rsid w:val="008E7710"/>
    <w:rsid w:val="008E7D91"/>
    <w:rsid w:val="008F18CE"/>
    <w:rsid w:val="008F32CA"/>
    <w:rsid w:val="008F3C35"/>
    <w:rsid w:val="008F425C"/>
    <w:rsid w:val="008F4734"/>
    <w:rsid w:val="0090109D"/>
    <w:rsid w:val="0090277D"/>
    <w:rsid w:val="009029B0"/>
    <w:rsid w:val="00904EA4"/>
    <w:rsid w:val="00904F27"/>
    <w:rsid w:val="00911377"/>
    <w:rsid w:val="0091505D"/>
    <w:rsid w:val="00916D61"/>
    <w:rsid w:val="00920273"/>
    <w:rsid w:val="00921D35"/>
    <w:rsid w:val="00922D60"/>
    <w:rsid w:val="0092495D"/>
    <w:rsid w:val="00924F78"/>
    <w:rsid w:val="00927389"/>
    <w:rsid w:val="009273A2"/>
    <w:rsid w:val="0092780B"/>
    <w:rsid w:val="00927BCD"/>
    <w:rsid w:val="00930B0C"/>
    <w:rsid w:val="0093213D"/>
    <w:rsid w:val="0093243A"/>
    <w:rsid w:val="0093662D"/>
    <w:rsid w:val="00937630"/>
    <w:rsid w:val="0094371B"/>
    <w:rsid w:val="00944327"/>
    <w:rsid w:val="00946F26"/>
    <w:rsid w:val="00947740"/>
    <w:rsid w:val="00947FDB"/>
    <w:rsid w:val="00954DD6"/>
    <w:rsid w:val="00957335"/>
    <w:rsid w:val="00963667"/>
    <w:rsid w:val="00963A95"/>
    <w:rsid w:val="009641B1"/>
    <w:rsid w:val="00967829"/>
    <w:rsid w:val="0096786C"/>
    <w:rsid w:val="00973282"/>
    <w:rsid w:val="00973B38"/>
    <w:rsid w:val="00974613"/>
    <w:rsid w:val="009754E6"/>
    <w:rsid w:val="00975672"/>
    <w:rsid w:val="009776D9"/>
    <w:rsid w:val="00977AD6"/>
    <w:rsid w:val="00983527"/>
    <w:rsid w:val="00983E03"/>
    <w:rsid w:val="00984068"/>
    <w:rsid w:val="00984230"/>
    <w:rsid w:val="00984CB2"/>
    <w:rsid w:val="009868DD"/>
    <w:rsid w:val="009904B7"/>
    <w:rsid w:val="009909BD"/>
    <w:rsid w:val="009915B0"/>
    <w:rsid w:val="0099367A"/>
    <w:rsid w:val="00994D1C"/>
    <w:rsid w:val="009952E9"/>
    <w:rsid w:val="0099567A"/>
    <w:rsid w:val="00996762"/>
    <w:rsid w:val="009A1998"/>
    <w:rsid w:val="009A662F"/>
    <w:rsid w:val="009A6C08"/>
    <w:rsid w:val="009A7C43"/>
    <w:rsid w:val="009B0A80"/>
    <w:rsid w:val="009B1F9F"/>
    <w:rsid w:val="009B25BB"/>
    <w:rsid w:val="009B5D71"/>
    <w:rsid w:val="009B6044"/>
    <w:rsid w:val="009B6AF6"/>
    <w:rsid w:val="009B73B0"/>
    <w:rsid w:val="009B77B7"/>
    <w:rsid w:val="009C0F52"/>
    <w:rsid w:val="009C2208"/>
    <w:rsid w:val="009C5665"/>
    <w:rsid w:val="009C572C"/>
    <w:rsid w:val="009C593E"/>
    <w:rsid w:val="009C5A65"/>
    <w:rsid w:val="009C7A9B"/>
    <w:rsid w:val="009D06BF"/>
    <w:rsid w:val="009D10EC"/>
    <w:rsid w:val="009D4D41"/>
    <w:rsid w:val="009D6841"/>
    <w:rsid w:val="009E018D"/>
    <w:rsid w:val="009E0E9B"/>
    <w:rsid w:val="009E34B6"/>
    <w:rsid w:val="009E4E6C"/>
    <w:rsid w:val="009E61A9"/>
    <w:rsid w:val="009E6CB9"/>
    <w:rsid w:val="009F07CC"/>
    <w:rsid w:val="009F0A8F"/>
    <w:rsid w:val="009F12C8"/>
    <w:rsid w:val="009F4068"/>
    <w:rsid w:val="009F4CD7"/>
    <w:rsid w:val="009F566B"/>
    <w:rsid w:val="009F72ED"/>
    <w:rsid w:val="00A01CE9"/>
    <w:rsid w:val="00A02630"/>
    <w:rsid w:val="00A05F49"/>
    <w:rsid w:val="00A061FE"/>
    <w:rsid w:val="00A06CE0"/>
    <w:rsid w:val="00A10A74"/>
    <w:rsid w:val="00A12551"/>
    <w:rsid w:val="00A1288B"/>
    <w:rsid w:val="00A12ABF"/>
    <w:rsid w:val="00A12B49"/>
    <w:rsid w:val="00A1333D"/>
    <w:rsid w:val="00A15530"/>
    <w:rsid w:val="00A169BA"/>
    <w:rsid w:val="00A17646"/>
    <w:rsid w:val="00A17F80"/>
    <w:rsid w:val="00A224E1"/>
    <w:rsid w:val="00A22634"/>
    <w:rsid w:val="00A23542"/>
    <w:rsid w:val="00A23E28"/>
    <w:rsid w:val="00A240F0"/>
    <w:rsid w:val="00A253FC"/>
    <w:rsid w:val="00A25CE8"/>
    <w:rsid w:val="00A262B6"/>
    <w:rsid w:val="00A3075B"/>
    <w:rsid w:val="00A308A6"/>
    <w:rsid w:val="00A30C03"/>
    <w:rsid w:val="00A31232"/>
    <w:rsid w:val="00A33574"/>
    <w:rsid w:val="00A340AB"/>
    <w:rsid w:val="00A34307"/>
    <w:rsid w:val="00A35DF1"/>
    <w:rsid w:val="00A40565"/>
    <w:rsid w:val="00A41286"/>
    <w:rsid w:val="00A4129C"/>
    <w:rsid w:val="00A41754"/>
    <w:rsid w:val="00A41BD7"/>
    <w:rsid w:val="00A44E32"/>
    <w:rsid w:val="00A53FAA"/>
    <w:rsid w:val="00A56E03"/>
    <w:rsid w:val="00A570DF"/>
    <w:rsid w:val="00A6069D"/>
    <w:rsid w:val="00A60878"/>
    <w:rsid w:val="00A625C2"/>
    <w:rsid w:val="00A64C77"/>
    <w:rsid w:val="00A6737C"/>
    <w:rsid w:val="00A67BF3"/>
    <w:rsid w:val="00A710E3"/>
    <w:rsid w:val="00A713E5"/>
    <w:rsid w:val="00A72B0D"/>
    <w:rsid w:val="00A7330A"/>
    <w:rsid w:val="00A738AB"/>
    <w:rsid w:val="00A75700"/>
    <w:rsid w:val="00A7768C"/>
    <w:rsid w:val="00A826D3"/>
    <w:rsid w:val="00A835CC"/>
    <w:rsid w:val="00A85C59"/>
    <w:rsid w:val="00A85EAF"/>
    <w:rsid w:val="00A86B64"/>
    <w:rsid w:val="00A909FF"/>
    <w:rsid w:val="00A90DE4"/>
    <w:rsid w:val="00A93C9F"/>
    <w:rsid w:val="00A941CE"/>
    <w:rsid w:val="00A9514C"/>
    <w:rsid w:val="00A951A5"/>
    <w:rsid w:val="00AA0DF9"/>
    <w:rsid w:val="00AA1072"/>
    <w:rsid w:val="00AA1F46"/>
    <w:rsid w:val="00AA1FF2"/>
    <w:rsid w:val="00AA3E88"/>
    <w:rsid w:val="00AA49C8"/>
    <w:rsid w:val="00AA5393"/>
    <w:rsid w:val="00AA65DE"/>
    <w:rsid w:val="00AA7A15"/>
    <w:rsid w:val="00AA7FA7"/>
    <w:rsid w:val="00AB001A"/>
    <w:rsid w:val="00AB0EC2"/>
    <w:rsid w:val="00AB1821"/>
    <w:rsid w:val="00AB2534"/>
    <w:rsid w:val="00AB25FE"/>
    <w:rsid w:val="00AB67CF"/>
    <w:rsid w:val="00AB6C31"/>
    <w:rsid w:val="00AB7B31"/>
    <w:rsid w:val="00AB7FB4"/>
    <w:rsid w:val="00AC2804"/>
    <w:rsid w:val="00AC2D72"/>
    <w:rsid w:val="00AC321B"/>
    <w:rsid w:val="00AC36D9"/>
    <w:rsid w:val="00AC5AD8"/>
    <w:rsid w:val="00AC7B04"/>
    <w:rsid w:val="00AC7FB0"/>
    <w:rsid w:val="00AD0A46"/>
    <w:rsid w:val="00AD1D77"/>
    <w:rsid w:val="00AD2E7C"/>
    <w:rsid w:val="00AD2FB6"/>
    <w:rsid w:val="00AD3FBD"/>
    <w:rsid w:val="00AD54ED"/>
    <w:rsid w:val="00AD6BB4"/>
    <w:rsid w:val="00AD7B7C"/>
    <w:rsid w:val="00AE1B37"/>
    <w:rsid w:val="00AE21FB"/>
    <w:rsid w:val="00AE35C8"/>
    <w:rsid w:val="00AE76A2"/>
    <w:rsid w:val="00AE7D0C"/>
    <w:rsid w:val="00AF1D52"/>
    <w:rsid w:val="00AF30EF"/>
    <w:rsid w:val="00AF42CB"/>
    <w:rsid w:val="00AF4785"/>
    <w:rsid w:val="00AF502B"/>
    <w:rsid w:val="00AF6318"/>
    <w:rsid w:val="00B0065E"/>
    <w:rsid w:val="00B026E0"/>
    <w:rsid w:val="00B03162"/>
    <w:rsid w:val="00B041A7"/>
    <w:rsid w:val="00B047CB"/>
    <w:rsid w:val="00B06107"/>
    <w:rsid w:val="00B11489"/>
    <w:rsid w:val="00B173B6"/>
    <w:rsid w:val="00B20380"/>
    <w:rsid w:val="00B22A93"/>
    <w:rsid w:val="00B22BC7"/>
    <w:rsid w:val="00B231D1"/>
    <w:rsid w:val="00B246EC"/>
    <w:rsid w:val="00B267FC"/>
    <w:rsid w:val="00B27326"/>
    <w:rsid w:val="00B27A71"/>
    <w:rsid w:val="00B322FB"/>
    <w:rsid w:val="00B32DE9"/>
    <w:rsid w:val="00B34D26"/>
    <w:rsid w:val="00B35671"/>
    <w:rsid w:val="00B376D8"/>
    <w:rsid w:val="00B40D66"/>
    <w:rsid w:val="00B41F2D"/>
    <w:rsid w:val="00B41F6B"/>
    <w:rsid w:val="00B436CD"/>
    <w:rsid w:val="00B43F71"/>
    <w:rsid w:val="00B4458F"/>
    <w:rsid w:val="00B45EE9"/>
    <w:rsid w:val="00B47114"/>
    <w:rsid w:val="00B47FCD"/>
    <w:rsid w:val="00B50436"/>
    <w:rsid w:val="00B5194A"/>
    <w:rsid w:val="00B51C3E"/>
    <w:rsid w:val="00B51EB6"/>
    <w:rsid w:val="00B51FA7"/>
    <w:rsid w:val="00B54DF4"/>
    <w:rsid w:val="00B55C5D"/>
    <w:rsid w:val="00B61F89"/>
    <w:rsid w:val="00B6223E"/>
    <w:rsid w:val="00B65376"/>
    <w:rsid w:val="00B6572D"/>
    <w:rsid w:val="00B6631F"/>
    <w:rsid w:val="00B676B9"/>
    <w:rsid w:val="00B67A2F"/>
    <w:rsid w:val="00B71025"/>
    <w:rsid w:val="00B71300"/>
    <w:rsid w:val="00B716D2"/>
    <w:rsid w:val="00B724B8"/>
    <w:rsid w:val="00B7288D"/>
    <w:rsid w:val="00B73249"/>
    <w:rsid w:val="00B73B54"/>
    <w:rsid w:val="00B73D1C"/>
    <w:rsid w:val="00B8207F"/>
    <w:rsid w:val="00B82341"/>
    <w:rsid w:val="00B83242"/>
    <w:rsid w:val="00B8731C"/>
    <w:rsid w:val="00B921FA"/>
    <w:rsid w:val="00B9350E"/>
    <w:rsid w:val="00B94385"/>
    <w:rsid w:val="00B967AD"/>
    <w:rsid w:val="00B9688E"/>
    <w:rsid w:val="00BA012B"/>
    <w:rsid w:val="00BA08BD"/>
    <w:rsid w:val="00BA44FE"/>
    <w:rsid w:val="00BA4541"/>
    <w:rsid w:val="00BB0B40"/>
    <w:rsid w:val="00BB31BA"/>
    <w:rsid w:val="00BB3CFD"/>
    <w:rsid w:val="00BB476C"/>
    <w:rsid w:val="00BB4F1E"/>
    <w:rsid w:val="00BB558F"/>
    <w:rsid w:val="00BB5D10"/>
    <w:rsid w:val="00BB60AE"/>
    <w:rsid w:val="00BB75E9"/>
    <w:rsid w:val="00BC1794"/>
    <w:rsid w:val="00BC52B2"/>
    <w:rsid w:val="00BC5D47"/>
    <w:rsid w:val="00BC7E50"/>
    <w:rsid w:val="00BD0E95"/>
    <w:rsid w:val="00BD5564"/>
    <w:rsid w:val="00BD5707"/>
    <w:rsid w:val="00BD773D"/>
    <w:rsid w:val="00BE177D"/>
    <w:rsid w:val="00BE427A"/>
    <w:rsid w:val="00BE64E4"/>
    <w:rsid w:val="00BE6EF2"/>
    <w:rsid w:val="00BF02E1"/>
    <w:rsid w:val="00BF033A"/>
    <w:rsid w:val="00BF0429"/>
    <w:rsid w:val="00BF2FC1"/>
    <w:rsid w:val="00BF3671"/>
    <w:rsid w:val="00BF393A"/>
    <w:rsid w:val="00C03BCF"/>
    <w:rsid w:val="00C03D64"/>
    <w:rsid w:val="00C044F9"/>
    <w:rsid w:val="00C05496"/>
    <w:rsid w:val="00C06BC0"/>
    <w:rsid w:val="00C07C5D"/>
    <w:rsid w:val="00C12AE3"/>
    <w:rsid w:val="00C135B9"/>
    <w:rsid w:val="00C13FE5"/>
    <w:rsid w:val="00C1677D"/>
    <w:rsid w:val="00C17049"/>
    <w:rsid w:val="00C1793F"/>
    <w:rsid w:val="00C17EFE"/>
    <w:rsid w:val="00C20D21"/>
    <w:rsid w:val="00C211AB"/>
    <w:rsid w:val="00C223D4"/>
    <w:rsid w:val="00C22DF8"/>
    <w:rsid w:val="00C24033"/>
    <w:rsid w:val="00C24E18"/>
    <w:rsid w:val="00C24EE9"/>
    <w:rsid w:val="00C267A4"/>
    <w:rsid w:val="00C30656"/>
    <w:rsid w:val="00C31D94"/>
    <w:rsid w:val="00C329B0"/>
    <w:rsid w:val="00C338C1"/>
    <w:rsid w:val="00C34227"/>
    <w:rsid w:val="00C34F51"/>
    <w:rsid w:val="00C358E4"/>
    <w:rsid w:val="00C35FCA"/>
    <w:rsid w:val="00C361A2"/>
    <w:rsid w:val="00C40ABD"/>
    <w:rsid w:val="00C4186A"/>
    <w:rsid w:val="00C41E79"/>
    <w:rsid w:val="00C445F8"/>
    <w:rsid w:val="00C455D6"/>
    <w:rsid w:val="00C46835"/>
    <w:rsid w:val="00C503B7"/>
    <w:rsid w:val="00C512DE"/>
    <w:rsid w:val="00C5154C"/>
    <w:rsid w:val="00C52DC7"/>
    <w:rsid w:val="00C53B52"/>
    <w:rsid w:val="00C553C9"/>
    <w:rsid w:val="00C5630B"/>
    <w:rsid w:val="00C5696E"/>
    <w:rsid w:val="00C56D0A"/>
    <w:rsid w:val="00C57D15"/>
    <w:rsid w:val="00C60996"/>
    <w:rsid w:val="00C61913"/>
    <w:rsid w:val="00C61FBC"/>
    <w:rsid w:val="00C62078"/>
    <w:rsid w:val="00C620E1"/>
    <w:rsid w:val="00C6262D"/>
    <w:rsid w:val="00C633AE"/>
    <w:rsid w:val="00C64181"/>
    <w:rsid w:val="00C71A04"/>
    <w:rsid w:val="00C720FD"/>
    <w:rsid w:val="00C749E8"/>
    <w:rsid w:val="00C74CCA"/>
    <w:rsid w:val="00C74CFA"/>
    <w:rsid w:val="00C75B1B"/>
    <w:rsid w:val="00C75BA8"/>
    <w:rsid w:val="00C76398"/>
    <w:rsid w:val="00C8047E"/>
    <w:rsid w:val="00C80AC2"/>
    <w:rsid w:val="00C81CB7"/>
    <w:rsid w:val="00C81F5F"/>
    <w:rsid w:val="00C825FA"/>
    <w:rsid w:val="00C82983"/>
    <w:rsid w:val="00C8303B"/>
    <w:rsid w:val="00C841D3"/>
    <w:rsid w:val="00C95B26"/>
    <w:rsid w:val="00C96351"/>
    <w:rsid w:val="00CA0CCA"/>
    <w:rsid w:val="00CA3D7C"/>
    <w:rsid w:val="00CA436E"/>
    <w:rsid w:val="00CA57AD"/>
    <w:rsid w:val="00CA6701"/>
    <w:rsid w:val="00CB2F45"/>
    <w:rsid w:val="00CB3748"/>
    <w:rsid w:val="00CB47FA"/>
    <w:rsid w:val="00CB7ED4"/>
    <w:rsid w:val="00CC14C9"/>
    <w:rsid w:val="00CC1C19"/>
    <w:rsid w:val="00CC24CB"/>
    <w:rsid w:val="00CC39C8"/>
    <w:rsid w:val="00CC5AEB"/>
    <w:rsid w:val="00CC5D46"/>
    <w:rsid w:val="00CC6E45"/>
    <w:rsid w:val="00CD0082"/>
    <w:rsid w:val="00CD11DC"/>
    <w:rsid w:val="00CE11BE"/>
    <w:rsid w:val="00CE2820"/>
    <w:rsid w:val="00CE2EE7"/>
    <w:rsid w:val="00CE36E9"/>
    <w:rsid w:val="00CE3B70"/>
    <w:rsid w:val="00CE3D6E"/>
    <w:rsid w:val="00CE5EF7"/>
    <w:rsid w:val="00CE6597"/>
    <w:rsid w:val="00CE76B9"/>
    <w:rsid w:val="00CF239F"/>
    <w:rsid w:val="00CF2852"/>
    <w:rsid w:val="00CF3A7B"/>
    <w:rsid w:val="00CF4810"/>
    <w:rsid w:val="00CF6841"/>
    <w:rsid w:val="00CF7B67"/>
    <w:rsid w:val="00D03617"/>
    <w:rsid w:val="00D05DC1"/>
    <w:rsid w:val="00D07085"/>
    <w:rsid w:val="00D07A3F"/>
    <w:rsid w:val="00D10055"/>
    <w:rsid w:val="00D1011F"/>
    <w:rsid w:val="00D10F6D"/>
    <w:rsid w:val="00D12FA9"/>
    <w:rsid w:val="00D14412"/>
    <w:rsid w:val="00D14F73"/>
    <w:rsid w:val="00D20004"/>
    <w:rsid w:val="00D20820"/>
    <w:rsid w:val="00D26738"/>
    <w:rsid w:val="00D27371"/>
    <w:rsid w:val="00D319D9"/>
    <w:rsid w:val="00D31B74"/>
    <w:rsid w:val="00D3296C"/>
    <w:rsid w:val="00D32FF0"/>
    <w:rsid w:val="00D35AF9"/>
    <w:rsid w:val="00D3688D"/>
    <w:rsid w:val="00D37759"/>
    <w:rsid w:val="00D37A68"/>
    <w:rsid w:val="00D37B8D"/>
    <w:rsid w:val="00D4392C"/>
    <w:rsid w:val="00D44A5A"/>
    <w:rsid w:val="00D45365"/>
    <w:rsid w:val="00D4763D"/>
    <w:rsid w:val="00D47F2C"/>
    <w:rsid w:val="00D52103"/>
    <w:rsid w:val="00D521EC"/>
    <w:rsid w:val="00D57016"/>
    <w:rsid w:val="00D57478"/>
    <w:rsid w:val="00D5748A"/>
    <w:rsid w:val="00D57649"/>
    <w:rsid w:val="00D5784C"/>
    <w:rsid w:val="00D57880"/>
    <w:rsid w:val="00D61B50"/>
    <w:rsid w:val="00D63245"/>
    <w:rsid w:val="00D6685D"/>
    <w:rsid w:val="00D70410"/>
    <w:rsid w:val="00D710E4"/>
    <w:rsid w:val="00D717D1"/>
    <w:rsid w:val="00D7205E"/>
    <w:rsid w:val="00D74415"/>
    <w:rsid w:val="00D74F3A"/>
    <w:rsid w:val="00D756E4"/>
    <w:rsid w:val="00D75D47"/>
    <w:rsid w:val="00D76CCA"/>
    <w:rsid w:val="00D77CB1"/>
    <w:rsid w:val="00D824D8"/>
    <w:rsid w:val="00D84909"/>
    <w:rsid w:val="00D8609C"/>
    <w:rsid w:val="00D86BFB"/>
    <w:rsid w:val="00D936FF"/>
    <w:rsid w:val="00D9445E"/>
    <w:rsid w:val="00D94CE4"/>
    <w:rsid w:val="00D9518F"/>
    <w:rsid w:val="00D967F9"/>
    <w:rsid w:val="00D96F78"/>
    <w:rsid w:val="00D971BC"/>
    <w:rsid w:val="00D97979"/>
    <w:rsid w:val="00D97AB5"/>
    <w:rsid w:val="00DA1328"/>
    <w:rsid w:val="00DA33FD"/>
    <w:rsid w:val="00DA4F18"/>
    <w:rsid w:val="00DA6AB5"/>
    <w:rsid w:val="00DB0214"/>
    <w:rsid w:val="00DB202E"/>
    <w:rsid w:val="00DB2BD6"/>
    <w:rsid w:val="00DB2CC5"/>
    <w:rsid w:val="00DB37EE"/>
    <w:rsid w:val="00DB4F07"/>
    <w:rsid w:val="00DB5578"/>
    <w:rsid w:val="00DB714E"/>
    <w:rsid w:val="00DB7697"/>
    <w:rsid w:val="00DC1483"/>
    <w:rsid w:val="00DC21A2"/>
    <w:rsid w:val="00DC28AA"/>
    <w:rsid w:val="00DC3B97"/>
    <w:rsid w:val="00DC3EB9"/>
    <w:rsid w:val="00DC4923"/>
    <w:rsid w:val="00DC5753"/>
    <w:rsid w:val="00DC5995"/>
    <w:rsid w:val="00DC5D12"/>
    <w:rsid w:val="00DC5DE3"/>
    <w:rsid w:val="00DC60AE"/>
    <w:rsid w:val="00DC7F97"/>
    <w:rsid w:val="00DD0073"/>
    <w:rsid w:val="00DD3CDE"/>
    <w:rsid w:val="00DD70E1"/>
    <w:rsid w:val="00DE0570"/>
    <w:rsid w:val="00DE0A7C"/>
    <w:rsid w:val="00DE243A"/>
    <w:rsid w:val="00DE49A1"/>
    <w:rsid w:val="00DF01A0"/>
    <w:rsid w:val="00DF05D6"/>
    <w:rsid w:val="00DF4969"/>
    <w:rsid w:val="00DF567C"/>
    <w:rsid w:val="00DF5CC0"/>
    <w:rsid w:val="00DF61C9"/>
    <w:rsid w:val="00DF6652"/>
    <w:rsid w:val="00DF77A6"/>
    <w:rsid w:val="00DF7A12"/>
    <w:rsid w:val="00E00478"/>
    <w:rsid w:val="00E01A44"/>
    <w:rsid w:val="00E01C01"/>
    <w:rsid w:val="00E03A4A"/>
    <w:rsid w:val="00E04346"/>
    <w:rsid w:val="00E077F5"/>
    <w:rsid w:val="00E07D1C"/>
    <w:rsid w:val="00E10F12"/>
    <w:rsid w:val="00E119BB"/>
    <w:rsid w:val="00E11C84"/>
    <w:rsid w:val="00E1297D"/>
    <w:rsid w:val="00E1300E"/>
    <w:rsid w:val="00E13D54"/>
    <w:rsid w:val="00E17DA2"/>
    <w:rsid w:val="00E21945"/>
    <w:rsid w:val="00E21A63"/>
    <w:rsid w:val="00E23D24"/>
    <w:rsid w:val="00E257E2"/>
    <w:rsid w:val="00E25A5F"/>
    <w:rsid w:val="00E26997"/>
    <w:rsid w:val="00E27C42"/>
    <w:rsid w:val="00E27D41"/>
    <w:rsid w:val="00E315C0"/>
    <w:rsid w:val="00E32165"/>
    <w:rsid w:val="00E33428"/>
    <w:rsid w:val="00E33ED1"/>
    <w:rsid w:val="00E34423"/>
    <w:rsid w:val="00E347F3"/>
    <w:rsid w:val="00E368A7"/>
    <w:rsid w:val="00E36EE9"/>
    <w:rsid w:val="00E37E25"/>
    <w:rsid w:val="00E40A1F"/>
    <w:rsid w:val="00E41F74"/>
    <w:rsid w:val="00E422F3"/>
    <w:rsid w:val="00E42C9B"/>
    <w:rsid w:val="00E45D46"/>
    <w:rsid w:val="00E46E63"/>
    <w:rsid w:val="00E47B24"/>
    <w:rsid w:val="00E50235"/>
    <w:rsid w:val="00E5137D"/>
    <w:rsid w:val="00E52155"/>
    <w:rsid w:val="00E535DE"/>
    <w:rsid w:val="00E546D8"/>
    <w:rsid w:val="00E54E58"/>
    <w:rsid w:val="00E55ACC"/>
    <w:rsid w:val="00E562FD"/>
    <w:rsid w:val="00E56E6F"/>
    <w:rsid w:val="00E576A8"/>
    <w:rsid w:val="00E638FB"/>
    <w:rsid w:val="00E63914"/>
    <w:rsid w:val="00E6434A"/>
    <w:rsid w:val="00E6657D"/>
    <w:rsid w:val="00E66CB1"/>
    <w:rsid w:val="00E7113F"/>
    <w:rsid w:val="00E7170A"/>
    <w:rsid w:val="00E72175"/>
    <w:rsid w:val="00E72C93"/>
    <w:rsid w:val="00E740FD"/>
    <w:rsid w:val="00E762F9"/>
    <w:rsid w:val="00E80907"/>
    <w:rsid w:val="00E81020"/>
    <w:rsid w:val="00E83BBB"/>
    <w:rsid w:val="00E83E3F"/>
    <w:rsid w:val="00E84006"/>
    <w:rsid w:val="00E860E7"/>
    <w:rsid w:val="00E8633D"/>
    <w:rsid w:val="00E86B53"/>
    <w:rsid w:val="00E905D6"/>
    <w:rsid w:val="00E91B9E"/>
    <w:rsid w:val="00E9209B"/>
    <w:rsid w:val="00E93770"/>
    <w:rsid w:val="00E96534"/>
    <w:rsid w:val="00E965AF"/>
    <w:rsid w:val="00EA3508"/>
    <w:rsid w:val="00EA48B5"/>
    <w:rsid w:val="00EA621A"/>
    <w:rsid w:val="00EA6476"/>
    <w:rsid w:val="00EB0060"/>
    <w:rsid w:val="00EB0640"/>
    <w:rsid w:val="00EB21C4"/>
    <w:rsid w:val="00EB49D2"/>
    <w:rsid w:val="00EB4C6B"/>
    <w:rsid w:val="00EC0A64"/>
    <w:rsid w:val="00EC17CE"/>
    <w:rsid w:val="00EC4FEB"/>
    <w:rsid w:val="00EC7C7D"/>
    <w:rsid w:val="00EC7D30"/>
    <w:rsid w:val="00ED0808"/>
    <w:rsid w:val="00ED0E7B"/>
    <w:rsid w:val="00ED259E"/>
    <w:rsid w:val="00ED33C3"/>
    <w:rsid w:val="00ED3550"/>
    <w:rsid w:val="00ED3B72"/>
    <w:rsid w:val="00ED6620"/>
    <w:rsid w:val="00ED6E22"/>
    <w:rsid w:val="00EE0329"/>
    <w:rsid w:val="00EE1251"/>
    <w:rsid w:val="00EE630D"/>
    <w:rsid w:val="00EE64FA"/>
    <w:rsid w:val="00EF1611"/>
    <w:rsid w:val="00EF45D8"/>
    <w:rsid w:val="00EF5EE0"/>
    <w:rsid w:val="00EF6DBC"/>
    <w:rsid w:val="00EF7C10"/>
    <w:rsid w:val="00F00045"/>
    <w:rsid w:val="00F00993"/>
    <w:rsid w:val="00F01CCE"/>
    <w:rsid w:val="00F020FD"/>
    <w:rsid w:val="00F0215D"/>
    <w:rsid w:val="00F0216B"/>
    <w:rsid w:val="00F046D1"/>
    <w:rsid w:val="00F04B76"/>
    <w:rsid w:val="00F06E9E"/>
    <w:rsid w:val="00F07EF2"/>
    <w:rsid w:val="00F111C6"/>
    <w:rsid w:val="00F122B9"/>
    <w:rsid w:val="00F147AA"/>
    <w:rsid w:val="00F20C9F"/>
    <w:rsid w:val="00F21BF0"/>
    <w:rsid w:val="00F21FC0"/>
    <w:rsid w:val="00F2321B"/>
    <w:rsid w:val="00F23607"/>
    <w:rsid w:val="00F2364A"/>
    <w:rsid w:val="00F25650"/>
    <w:rsid w:val="00F256BE"/>
    <w:rsid w:val="00F25D0B"/>
    <w:rsid w:val="00F26817"/>
    <w:rsid w:val="00F26F18"/>
    <w:rsid w:val="00F305C1"/>
    <w:rsid w:val="00F30886"/>
    <w:rsid w:val="00F33308"/>
    <w:rsid w:val="00F344EC"/>
    <w:rsid w:val="00F34B1B"/>
    <w:rsid w:val="00F354FD"/>
    <w:rsid w:val="00F402FE"/>
    <w:rsid w:val="00F4043D"/>
    <w:rsid w:val="00F40589"/>
    <w:rsid w:val="00F40957"/>
    <w:rsid w:val="00F44486"/>
    <w:rsid w:val="00F5045A"/>
    <w:rsid w:val="00F513FA"/>
    <w:rsid w:val="00F51FC4"/>
    <w:rsid w:val="00F52458"/>
    <w:rsid w:val="00F53F4C"/>
    <w:rsid w:val="00F54A50"/>
    <w:rsid w:val="00F55677"/>
    <w:rsid w:val="00F6081B"/>
    <w:rsid w:val="00F61B1F"/>
    <w:rsid w:val="00F627E8"/>
    <w:rsid w:val="00F62F0E"/>
    <w:rsid w:val="00F62FF1"/>
    <w:rsid w:val="00F65752"/>
    <w:rsid w:val="00F66BC3"/>
    <w:rsid w:val="00F67905"/>
    <w:rsid w:val="00F67F0A"/>
    <w:rsid w:val="00F8024E"/>
    <w:rsid w:val="00F80416"/>
    <w:rsid w:val="00F8163F"/>
    <w:rsid w:val="00F81677"/>
    <w:rsid w:val="00F81C45"/>
    <w:rsid w:val="00F844F9"/>
    <w:rsid w:val="00F85452"/>
    <w:rsid w:val="00F908A7"/>
    <w:rsid w:val="00F90D77"/>
    <w:rsid w:val="00F9476D"/>
    <w:rsid w:val="00F94D17"/>
    <w:rsid w:val="00F963E1"/>
    <w:rsid w:val="00F975BD"/>
    <w:rsid w:val="00F97903"/>
    <w:rsid w:val="00FA14A6"/>
    <w:rsid w:val="00FA2698"/>
    <w:rsid w:val="00FA2AD2"/>
    <w:rsid w:val="00FA3289"/>
    <w:rsid w:val="00FA37B9"/>
    <w:rsid w:val="00FB0331"/>
    <w:rsid w:val="00FB3406"/>
    <w:rsid w:val="00FB3DC3"/>
    <w:rsid w:val="00FB6367"/>
    <w:rsid w:val="00FC0073"/>
    <w:rsid w:val="00FC15B3"/>
    <w:rsid w:val="00FC186D"/>
    <w:rsid w:val="00FC2978"/>
    <w:rsid w:val="00FC2D42"/>
    <w:rsid w:val="00FC3FD5"/>
    <w:rsid w:val="00FC60E8"/>
    <w:rsid w:val="00FC667E"/>
    <w:rsid w:val="00FC75C8"/>
    <w:rsid w:val="00FD004B"/>
    <w:rsid w:val="00FD1F98"/>
    <w:rsid w:val="00FD32A6"/>
    <w:rsid w:val="00FD6B5D"/>
    <w:rsid w:val="00FD7891"/>
    <w:rsid w:val="00FD7E00"/>
    <w:rsid w:val="00FE128B"/>
    <w:rsid w:val="00FE1FE5"/>
    <w:rsid w:val="00FE35B3"/>
    <w:rsid w:val="00FE3A82"/>
    <w:rsid w:val="00FE472A"/>
    <w:rsid w:val="00FE5514"/>
    <w:rsid w:val="00FE6165"/>
    <w:rsid w:val="00FE6FC0"/>
    <w:rsid w:val="00FF13AB"/>
    <w:rsid w:val="00FF25A1"/>
    <w:rsid w:val="00FF62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A5028EC"/>
  <w15:docId w15:val="{80EFBB2F-2FB0-4FAC-B06B-C4AE7DA5DB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C5A65"/>
    <w:pPr>
      <w:spacing w:after="0" w:line="360" w:lineRule="auto"/>
      <w:ind w:firstLine="357"/>
      <w:jc w:val="both"/>
    </w:pPr>
    <w:rPr>
      <w:rFonts w:ascii="Times New Roman" w:hAnsi="Times New Roman"/>
    </w:rPr>
  </w:style>
  <w:style w:type="paragraph" w:styleId="Cabealho1">
    <w:name w:val="heading 1"/>
    <w:basedOn w:val="Normal"/>
    <w:next w:val="Normal"/>
    <w:link w:val="Cabealho1Carter"/>
    <w:uiPriority w:val="9"/>
    <w:qFormat/>
    <w:rsid w:val="00621B5D"/>
    <w:pPr>
      <w:keepNext/>
      <w:keepLines/>
      <w:spacing w:before="480"/>
      <w:outlineLvl w:val="0"/>
    </w:pPr>
    <w:rPr>
      <w:rFonts w:eastAsiaTheme="majorEastAsia" w:cstheme="majorBidi"/>
      <w:b/>
      <w:bCs/>
      <w:sz w:val="40"/>
      <w:szCs w:val="28"/>
    </w:rPr>
  </w:style>
  <w:style w:type="paragraph" w:styleId="Cabealho2">
    <w:name w:val="heading 2"/>
    <w:basedOn w:val="Normal"/>
    <w:next w:val="Normal"/>
    <w:link w:val="Cabealho2Carter"/>
    <w:uiPriority w:val="9"/>
    <w:unhideWhenUsed/>
    <w:qFormat/>
    <w:rsid w:val="008C51D6"/>
    <w:pPr>
      <w:keepNext/>
      <w:keepLines/>
      <w:spacing w:before="200"/>
      <w:outlineLvl w:val="1"/>
    </w:pPr>
    <w:rPr>
      <w:rFonts w:eastAsiaTheme="majorEastAsia" w:cstheme="majorBidi"/>
      <w:b/>
      <w:bCs/>
      <w:sz w:val="26"/>
      <w:szCs w:val="26"/>
    </w:rPr>
  </w:style>
  <w:style w:type="paragraph" w:styleId="Cabealho3">
    <w:name w:val="heading 3"/>
    <w:basedOn w:val="Normal"/>
    <w:next w:val="Normal"/>
    <w:link w:val="Cabealho3Carter"/>
    <w:uiPriority w:val="9"/>
    <w:unhideWhenUsed/>
    <w:qFormat/>
    <w:rsid w:val="00621B5D"/>
    <w:pPr>
      <w:keepNext/>
      <w:keepLines/>
      <w:spacing w:before="200"/>
      <w:outlineLvl w:val="2"/>
    </w:pPr>
    <w:rPr>
      <w:rFonts w:eastAsiaTheme="majorEastAsia" w:cstheme="majorBidi"/>
      <w:b/>
      <w:bCs/>
      <w:sz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abealho1Carter">
    <w:name w:val="Cabeçalho 1 Caráter"/>
    <w:basedOn w:val="Tipodeletrapredefinidodopargrafo"/>
    <w:link w:val="Cabealho1"/>
    <w:uiPriority w:val="9"/>
    <w:rsid w:val="00621B5D"/>
    <w:rPr>
      <w:rFonts w:ascii="Times New Roman" w:eastAsiaTheme="majorEastAsia" w:hAnsi="Times New Roman" w:cstheme="majorBidi"/>
      <w:b/>
      <w:bCs/>
      <w:sz w:val="40"/>
      <w:szCs w:val="28"/>
    </w:rPr>
  </w:style>
  <w:style w:type="character" w:customStyle="1" w:styleId="Cabealho2Carter">
    <w:name w:val="Cabeçalho 2 Caráter"/>
    <w:basedOn w:val="Tipodeletrapredefinidodopargrafo"/>
    <w:link w:val="Cabealho2"/>
    <w:uiPriority w:val="9"/>
    <w:rsid w:val="008C51D6"/>
    <w:rPr>
      <w:rFonts w:ascii="Times New Roman" w:eastAsiaTheme="majorEastAsia" w:hAnsi="Times New Roman" w:cstheme="majorBidi"/>
      <w:b/>
      <w:bCs/>
      <w:sz w:val="26"/>
      <w:szCs w:val="26"/>
    </w:rPr>
  </w:style>
  <w:style w:type="character" w:customStyle="1" w:styleId="Cabealho3Carter">
    <w:name w:val="Cabeçalho 3 Caráter"/>
    <w:basedOn w:val="Tipodeletrapredefinidodopargrafo"/>
    <w:link w:val="Cabealho3"/>
    <w:uiPriority w:val="9"/>
    <w:rsid w:val="00621B5D"/>
    <w:rPr>
      <w:rFonts w:ascii="Times New Roman" w:eastAsiaTheme="majorEastAsia" w:hAnsi="Times New Roman" w:cstheme="majorBidi"/>
      <w:b/>
      <w:bCs/>
      <w:sz w:val="26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F2321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F2321B"/>
    <w:rPr>
      <w:rFonts w:ascii="Tahoma" w:hAnsi="Tahoma" w:cs="Tahoma"/>
      <w:sz w:val="16"/>
      <w:szCs w:val="16"/>
    </w:rPr>
  </w:style>
  <w:style w:type="paragraph" w:styleId="ndice1">
    <w:name w:val="toc 1"/>
    <w:basedOn w:val="Normal"/>
    <w:next w:val="Normal"/>
    <w:autoRedefine/>
    <w:uiPriority w:val="39"/>
    <w:unhideWhenUsed/>
    <w:rsid w:val="00B231D1"/>
    <w:pPr>
      <w:tabs>
        <w:tab w:val="left" w:pos="660"/>
        <w:tab w:val="right" w:leader="dot" w:pos="8494"/>
      </w:tabs>
      <w:spacing w:before="120" w:after="120"/>
      <w:jc w:val="left"/>
    </w:pPr>
    <w:rPr>
      <w:rFonts w:asciiTheme="minorHAnsi" w:hAnsiTheme="minorHAnsi"/>
      <w:b/>
      <w:bCs/>
      <w:caps/>
      <w:noProof/>
      <w:sz w:val="20"/>
      <w:szCs w:val="20"/>
    </w:rPr>
  </w:style>
  <w:style w:type="paragraph" w:styleId="ndice2">
    <w:name w:val="toc 2"/>
    <w:basedOn w:val="Normal"/>
    <w:next w:val="Normal"/>
    <w:autoRedefine/>
    <w:uiPriority w:val="39"/>
    <w:unhideWhenUsed/>
    <w:rsid w:val="00A30C03"/>
    <w:pPr>
      <w:tabs>
        <w:tab w:val="left" w:pos="1320"/>
        <w:tab w:val="right" w:leader="dot" w:pos="8494"/>
      </w:tabs>
      <w:ind w:left="221"/>
      <w:jc w:val="left"/>
    </w:pPr>
    <w:rPr>
      <w:rFonts w:asciiTheme="minorHAnsi" w:hAnsiTheme="minorHAnsi"/>
      <w:smallCaps/>
      <w:sz w:val="20"/>
      <w:szCs w:val="20"/>
    </w:rPr>
  </w:style>
  <w:style w:type="paragraph" w:styleId="ndice3">
    <w:name w:val="toc 3"/>
    <w:basedOn w:val="Normal"/>
    <w:next w:val="Normal"/>
    <w:autoRedefine/>
    <w:uiPriority w:val="39"/>
    <w:unhideWhenUsed/>
    <w:rsid w:val="000E496B"/>
    <w:pPr>
      <w:ind w:left="440"/>
      <w:jc w:val="left"/>
    </w:pPr>
    <w:rPr>
      <w:rFonts w:asciiTheme="minorHAnsi" w:hAnsiTheme="minorHAnsi"/>
      <w:i/>
      <w:iCs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unhideWhenUsed/>
    <w:rsid w:val="000E496B"/>
    <w:pPr>
      <w:ind w:left="660"/>
      <w:jc w:val="left"/>
    </w:pPr>
    <w:rPr>
      <w:rFonts w:asciiTheme="minorHAnsi" w:hAnsiTheme="minorHAnsi"/>
      <w:sz w:val="18"/>
      <w:szCs w:val="18"/>
    </w:rPr>
  </w:style>
  <w:style w:type="paragraph" w:styleId="ndice5">
    <w:name w:val="toc 5"/>
    <w:basedOn w:val="Normal"/>
    <w:next w:val="Normal"/>
    <w:autoRedefine/>
    <w:uiPriority w:val="39"/>
    <w:unhideWhenUsed/>
    <w:rsid w:val="000E496B"/>
    <w:pPr>
      <w:ind w:left="880"/>
      <w:jc w:val="left"/>
    </w:pPr>
    <w:rPr>
      <w:rFonts w:asciiTheme="minorHAnsi" w:hAnsiTheme="minorHAnsi"/>
      <w:sz w:val="18"/>
      <w:szCs w:val="18"/>
    </w:rPr>
  </w:style>
  <w:style w:type="paragraph" w:styleId="ndice6">
    <w:name w:val="toc 6"/>
    <w:basedOn w:val="Normal"/>
    <w:next w:val="Normal"/>
    <w:autoRedefine/>
    <w:uiPriority w:val="39"/>
    <w:unhideWhenUsed/>
    <w:rsid w:val="000E496B"/>
    <w:pPr>
      <w:ind w:left="1100"/>
      <w:jc w:val="left"/>
    </w:pPr>
    <w:rPr>
      <w:rFonts w:asciiTheme="minorHAnsi" w:hAnsiTheme="minorHAnsi"/>
      <w:sz w:val="18"/>
      <w:szCs w:val="18"/>
    </w:rPr>
  </w:style>
  <w:style w:type="paragraph" w:styleId="ndice7">
    <w:name w:val="toc 7"/>
    <w:basedOn w:val="Normal"/>
    <w:next w:val="Normal"/>
    <w:autoRedefine/>
    <w:uiPriority w:val="39"/>
    <w:unhideWhenUsed/>
    <w:rsid w:val="000E496B"/>
    <w:pPr>
      <w:ind w:left="1320"/>
      <w:jc w:val="left"/>
    </w:pPr>
    <w:rPr>
      <w:rFonts w:asciiTheme="minorHAnsi" w:hAnsiTheme="minorHAnsi"/>
      <w:sz w:val="18"/>
      <w:szCs w:val="18"/>
    </w:rPr>
  </w:style>
  <w:style w:type="paragraph" w:styleId="ndice8">
    <w:name w:val="toc 8"/>
    <w:basedOn w:val="Normal"/>
    <w:next w:val="Normal"/>
    <w:autoRedefine/>
    <w:uiPriority w:val="39"/>
    <w:unhideWhenUsed/>
    <w:rsid w:val="000E496B"/>
    <w:pPr>
      <w:ind w:left="1540"/>
      <w:jc w:val="left"/>
    </w:pPr>
    <w:rPr>
      <w:rFonts w:asciiTheme="minorHAnsi" w:hAnsiTheme="minorHAnsi"/>
      <w:sz w:val="18"/>
      <w:szCs w:val="18"/>
    </w:rPr>
  </w:style>
  <w:style w:type="paragraph" w:styleId="ndice9">
    <w:name w:val="toc 9"/>
    <w:basedOn w:val="Normal"/>
    <w:next w:val="Normal"/>
    <w:autoRedefine/>
    <w:uiPriority w:val="39"/>
    <w:unhideWhenUsed/>
    <w:rsid w:val="000E496B"/>
    <w:pPr>
      <w:ind w:left="1760"/>
      <w:jc w:val="left"/>
    </w:pPr>
    <w:rPr>
      <w:rFonts w:asciiTheme="minorHAnsi" w:hAnsiTheme="minorHAnsi"/>
      <w:sz w:val="18"/>
      <w:szCs w:val="18"/>
    </w:rPr>
  </w:style>
  <w:style w:type="character" w:styleId="Hiperligao">
    <w:name w:val="Hyperlink"/>
    <w:basedOn w:val="Tipodeletrapredefinidodopargrafo"/>
    <w:uiPriority w:val="99"/>
    <w:unhideWhenUsed/>
    <w:rsid w:val="000E496B"/>
    <w:rPr>
      <w:color w:val="5F5F5F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983E03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0614E1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0614E1"/>
    <w:rPr>
      <w:rFonts w:ascii="Times New Roman" w:hAnsi="Times New Roman"/>
    </w:rPr>
  </w:style>
  <w:style w:type="paragraph" w:styleId="Rodap">
    <w:name w:val="footer"/>
    <w:basedOn w:val="Normal"/>
    <w:link w:val="RodapCarter"/>
    <w:uiPriority w:val="99"/>
    <w:unhideWhenUsed/>
    <w:rsid w:val="000614E1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0614E1"/>
    <w:rPr>
      <w:rFonts w:ascii="Times New Roman" w:hAnsi="Times New Roman"/>
    </w:rPr>
  </w:style>
  <w:style w:type="paragraph" w:styleId="Legenda">
    <w:name w:val="caption"/>
    <w:basedOn w:val="Normal"/>
    <w:next w:val="Normal"/>
    <w:uiPriority w:val="35"/>
    <w:unhideWhenUsed/>
    <w:qFormat/>
    <w:rsid w:val="004B079E"/>
    <w:pPr>
      <w:spacing w:after="200" w:line="240" w:lineRule="auto"/>
      <w:jc w:val="center"/>
    </w:pPr>
    <w:rPr>
      <w:b/>
      <w:bCs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C34F51"/>
  </w:style>
  <w:style w:type="table" w:styleId="TabelacomGrelha">
    <w:name w:val="Table Grid"/>
    <w:basedOn w:val="Tabelanormal"/>
    <w:uiPriority w:val="59"/>
    <w:rsid w:val="006C31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oMarcadordePosio">
    <w:name w:val="Placeholder Text"/>
    <w:basedOn w:val="Tipodeletrapredefinidodopargrafo"/>
    <w:uiPriority w:val="99"/>
    <w:semiHidden/>
    <w:rsid w:val="00471590"/>
    <w:rPr>
      <w:color w:val="80808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B27A71"/>
    <w:pPr>
      <w:spacing w:line="240" w:lineRule="auto"/>
    </w:pPr>
    <w:rPr>
      <w:sz w:val="20"/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B27A71"/>
    <w:rPr>
      <w:rFonts w:ascii="Times New Roman" w:hAnsi="Times New Roman"/>
      <w:sz w:val="20"/>
      <w:szCs w:val="20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B27A71"/>
    <w:rPr>
      <w:vertAlign w:val="superscript"/>
    </w:rPr>
  </w:style>
  <w:style w:type="paragraph" w:styleId="Bibliografia">
    <w:name w:val="Bibliography"/>
    <w:basedOn w:val="Normal"/>
    <w:next w:val="Normal"/>
    <w:uiPriority w:val="37"/>
    <w:unhideWhenUsed/>
    <w:rsid w:val="00AD7B7C"/>
  </w:style>
  <w:style w:type="character" w:customStyle="1" w:styleId="shorttext">
    <w:name w:val="short_text"/>
    <w:basedOn w:val="Tipodeletrapredefinidodopargrafo"/>
    <w:rsid w:val="001609BF"/>
  </w:style>
  <w:style w:type="character" w:styleId="Refdecomentrio">
    <w:name w:val="annotation reference"/>
    <w:basedOn w:val="Tipodeletrapredefinidodopargrafo"/>
    <w:uiPriority w:val="99"/>
    <w:semiHidden/>
    <w:unhideWhenUsed/>
    <w:rsid w:val="0060274E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60274E"/>
    <w:pPr>
      <w:spacing w:line="240" w:lineRule="auto"/>
    </w:pPr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60274E"/>
    <w:rPr>
      <w:rFonts w:ascii="Times New Roman" w:hAnsi="Times New Roman"/>
      <w:sz w:val="20"/>
      <w:szCs w:val="20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60274E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60274E"/>
    <w:rPr>
      <w:rFonts w:ascii="Times New Roman" w:hAnsi="Times New Roman"/>
      <w:b/>
      <w:bCs/>
      <w:sz w:val="20"/>
      <w:szCs w:val="20"/>
    </w:rPr>
  </w:style>
  <w:style w:type="character" w:customStyle="1" w:styleId="irreg">
    <w:name w:val="irreg"/>
    <w:basedOn w:val="Tipodeletrapredefinidodopargrafo"/>
    <w:rsid w:val="008C1932"/>
  </w:style>
  <w:style w:type="character" w:customStyle="1" w:styleId="selectable">
    <w:name w:val="selectable"/>
    <w:basedOn w:val="Tipodeletrapredefinidodopargrafo"/>
    <w:rsid w:val="00C80AC2"/>
  </w:style>
  <w:style w:type="character" w:customStyle="1" w:styleId="tlid-translation">
    <w:name w:val="tlid-translation"/>
    <w:basedOn w:val="Tipodeletrapredefinidodopargrafo"/>
    <w:rsid w:val="00AF42CB"/>
  </w:style>
  <w:style w:type="character" w:styleId="Forte">
    <w:name w:val="Strong"/>
    <w:basedOn w:val="Tipodeletrapredefinidodopargrafo"/>
    <w:uiPriority w:val="22"/>
    <w:qFormat/>
    <w:rsid w:val="00067D28"/>
    <w:rPr>
      <w:b/>
      <w:bCs/>
    </w:rPr>
  </w:style>
  <w:style w:type="paragraph" w:styleId="Reviso">
    <w:name w:val="Revision"/>
    <w:hidden/>
    <w:uiPriority w:val="99"/>
    <w:semiHidden/>
    <w:rsid w:val="0065317A"/>
    <w:pPr>
      <w:spacing w:after="0" w:line="240" w:lineRule="auto"/>
    </w:pPr>
    <w:rPr>
      <w:rFonts w:ascii="Times New Roman" w:hAnsi="Times New Roman"/>
    </w:rPr>
  </w:style>
  <w:style w:type="paragraph" w:customStyle="1" w:styleId="imagens">
    <w:name w:val="imagens"/>
    <w:basedOn w:val="Normal"/>
    <w:link w:val="imagensCarter"/>
    <w:qFormat/>
    <w:rsid w:val="001D7F8C"/>
    <w:pPr>
      <w:keepNext/>
      <w:spacing w:line="240" w:lineRule="auto"/>
      <w:ind w:firstLine="0"/>
      <w:jc w:val="center"/>
    </w:pPr>
    <w:rPr>
      <w:noProof/>
    </w:rPr>
  </w:style>
  <w:style w:type="character" w:customStyle="1" w:styleId="imagensCarter">
    <w:name w:val="imagens Caráter"/>
    <w:basedOn w:val="Tipodeletrapredefinidodopargrafo"/>
    <w:link w:val="imagens"/>
    <w:rsid w:val="001D7F8C"/>
    <w:rPr>
      <w:rFonts w:ascii="Times New Roman" w:hAnsi="Times New Roman"/>
      <w:noProof/>
    </w:rPr>
  </w:style>
  <w:style w:type="paragraph" w:styleId="HTMLpr-formatado">
    <w:name w:val="HTML Preformatted"/>
    <w:basedOn w:val="Normal"/>
    <w:link w:val="HTMLpr-formatadoCarter"/>
    <w:uiPriority w:val="99"/>
    <w:unhideWhenUsed/>
    <w:rsid w:val="00D5747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pt-PT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rsid w:val="00D57478"/>
    <w:rPr>
      <w:rFonts w:ascii="Courier New" w:eastAsia="Times New Roman" w:hAnsi="Courier New" w:cs="Courier New"/>
      <w:sz w:val="20"/>
      <w:szCs w:val="20"/>
      <w:lang w:eastAsia="pt-PT"/>
    </w:rPr>
  </w:style>
  <w:style w:type="character" w:customStyle="1" w:styleId="fontstyle01">
    <w:name w:val="fontstyle01"/>
    <w:basedOn w:val="Tipodeletrapredefinidodopargrafo"/>
    <w:rsid w:val="00AF4785"/>
    <w:rPr>
      <w:rFonts w:ascii="Calibri-Bold" w:hAnsi="Calibri-Bold" w:hint="default"/>
      <w:b/>
      <w:bCs/>
      <w:i w:val="0"/>
      <w:iCs w:val="0"/>
      <w:color w:val="1F4D78"/>
      <w:sz w:val="24"/>
      <w:szCs w:val="24"/>
    </w:rPr>
  </w:style>
  <w:style w:type="paragraph" w:customStyle="1" w:styleId="Imagem">
    <w:name w:val="Imagem"/>
    <w:basedOn w:val="Normal"/>
    <w:link w:val="ImagemCarter"/>
    <w:rsid w:val="00504BCC"/>
    <w:pPr>
      <w:jc w:val="center"/>
    </w:pPr>
    <w:rPr>
      <w:noProof/>
    </w:rPr>
  </w:style>
  <w:style w:type="character" w:customStyle="1" w:styleId="ImagemCarter">
    <w:name w:val="Imagem Caráter"/>
    <w:basedOn w:val="Tipodeletrapredefinidodopargrafo"/>
    <w:link w:val="Imagem"/>
    <w:rsid w:val="00504BCC"/>
    <w:rPr>
      <w:rFonts w:ascii="Times New Roman" w:hAnsi="Times New Roman"/>
      <w:noProof/>
    </w:rPr>
  </w:style>
  <w:style w:type="paragraph" w:customStyle="1" w:styleId="Tabelas">
    <w:name w:val="Tabelas"/>
    <w:basedOn w:val="Normal"/>
    <w:link w:val="TabelasCarter"/>
    <w:qFormat/>
    <w:rsid w:val="00034AA7"/>
    <w:pPr>
      <w:keepNext/>
      <w:ind w:left="-369" w:firstLine="0"/>
    </w:pPr>
    <w:rPr>
      <w:noProof/>
    </w:rPr>
  </w:style>
  <w:style w:type="character" w:customStyle="1" w:styleId="TabelasCarter">
    <w:name w:val="Tabelas Caráter"/>
    <w:basedOn w:val="Tipodeletrapredefinidodopargrafo"/>
    <w:link w:val="Tabelas"/>
    <w:rsid w:val="00034AA7"/>
    <w:rPr>
      <w:rFonts w:ascii="Times New Roman" w:hAnsi="Times New Roman"/>
      <w:noProof/>
    </w:rPr>
  </w:style>
  <w:style w:type="paragraph" w:styleId="Cabealhodondice">
    <w:name w:val="TOC Heading"/>
    <w:basedOn w:val="Cabealho1"/>
    <w:next w:val="Normal"/>
    <w:uiPriority w:val="39"/>
    <w:unhideWhenUsed/>
    <w:qFormat/>
    <w:rsid w:val="00FC0073"/>
    <w:pPr>
      <w:spacing w:before="240" w:line="259" w:lineRule="auto"/>
      <w:ind w:firstLine="0"/>
      <w:jc w:val="left"/>
      <w:outlineLvl w:val="9"/>
    </w:pPr>
    <w:rPr>
      <w:rFonts w:asciiTheme="majorHAnsi" w:hAnsiTheme="majorHAnsi"/>
      <w:b w:val="0"/>
      <w:bCs w:val="0"/>
      <w:color w:val="A5A5A5" w:themeColor="accent1" w:themeShade="BF"/>
      <w:sz w:val="32"/>
      <w:szCs w:val="32"/>
      <w:lang w:eastAsia="pt-PT"/>
    </w:rPr>
  </w:style>
  <w:style w:type="paragraph" w:customStyle="1" w:styleId="ScreenShoot">
    <w:name w:val="ScreenShoot"/>
    <w:basedOn w:val="imagens"/>
    <w:link w:val="ScreenShootCarter"/>
    <w:qFormat/>
    <w:rsid w:val="001C3BE1"/>
    <w:pPr>
      <w:ind w:left="-1134"/>
    </w:pPr>
  </w:style>
  <w:style w:type="character" w:customStyle="1" w:styleId="ScreenShootCarter">
    <w:name w:val="ScreenShoot Caráter"/>
    <w:basedOn w:val="imagensCarter"/>
    <w:link w:val="ScreenShoot"/>
    <w:rsid w:val="001C3BE1"/>
    <w:rPr>
      <w:rFonts w:ascii="Times New Roman" w:hAnsi="Times New Roman"/>
      <w:noProof/>
    </w:rPr>
  </w:style>
  <w:style w:type="paragraph" w:styleId="NormalWeb">
    <w:name w:val="Normal (Web)"/>
    <w:basedOn w:val="Normal"/>
    <w:uiPriority w:val="99"/>
    <w:semiHidden/>
    <w:unhideWhenUsed/>
    <w:rsid w:val="00D37A6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pt-PT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A30C03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0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8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2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6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1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84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04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16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2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0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43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4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9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43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97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9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2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5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0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2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6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5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42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4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77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15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2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38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96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2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9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8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26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94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37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9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92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1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9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0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7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7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12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54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6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0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0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9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2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62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9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46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0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11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2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8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70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7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7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86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18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17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37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58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0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1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3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4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5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67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2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76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36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21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27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4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6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2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0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9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8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47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55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96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43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9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32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93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1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3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02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4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2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9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76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7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5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4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16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74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2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7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9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8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46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4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59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0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94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97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0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9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72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1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2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8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1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44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4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4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8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1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74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9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63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8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5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4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10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2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8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67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34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0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95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64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2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8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53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2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03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55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0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0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7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42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94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73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44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0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2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9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7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5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0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96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52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60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22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30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38" Type="http://schemas.openxmlformats.org/officeDocument/2006/relationships/image" Target="media/image128.png"/><Relationship Id="rId154" Type="http://schemas.openxmlformats.org/officeDocument/2006/relationships/image" Target="media/image144.png"/><Relationship Id="rId159" Type="http://schemas.openxmlformats.org/officeDocument/2006/relationships/image" Target="media/image149.png"/><Relationship Id="rId175" Type="http://schemas.openxmlformats.org/officeDocument/2006/relationships/image" Target="media/image165.png"/><Relationship Id="rId170" Type="http://schemas.openxmlformats.org/officeDocument/2006/relationships/image" Target="media/image160.png"/><Relationship Id="rId16" Type="http://schemas.openxmlformats.org/officeDocument/2006/relationships/image" Target="media/image7.png"/><Relationship Id="rId107" Type="http://schemas.openxmlformats.org/officeDocument/2006/relationships/image" Target="media/image9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144" Type="http://schemas.openxmlformats.org/officeDocument/2006/relationships/image" Target="media/image134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65" Type="http://schemas.openxmlformats.org/officeDocument/2006/relationships/image" Target="media/image155.png"/><Relationship Id="rId181" Type="http://schemas.openxmlformats.org/officeDocument/2006/relationships/image" Target="media/image171.png"/><Relationship Id="rId186" Type="http://schemas.openxmlformats.org/officeDocument/2006/relationships/footer" Target="footer3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hyperlink" Target="https://success.outsystems.com/Documentation/10/Developing_an_Application/Use_Data/Offline/Offline_Data_Sync_Patterns/Read%2F%2FWrite_Data_Last_Write_Wins" TargetMode="External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55" Type="http://schemas.openxmlformats.org/officeDocument/2006/relationships/image" Target="media/image145.png"/><Relationship Id="rId171" Type="http://schemas.openxmlformats.org/officeDocument/2006/relationships/image" Target="media/image161.png"/><Relationship Id="rId176" Type="http://schemas.openxmlformats.org/officeDocument/2006/relationships/image" Target="media/image16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5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61" Type="http://schemas.openxmlformats.org/officeDocument/2006/relationships/image" Target="media/image151.png"/><Relationship Id="rId166" Type="http://schemas.openxmlformats.org/officeDocument/2006/relationships/image" Target="media/image156.png"/><Relationship Id="rId182" Type="http://schemas.openxmlformats.org/officeDocument/2006/relationships/image" Target="media/image172.png"/><Relationship Id="rId187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72" Type="http://schemas.openxmlformats.org/officeDocument/2006/relationships/image" Target="media/image162.png"/><Relationship Id="rId13" Type="http://schemas.openxmlformats.org/officeDocument/2006/relationships/image" Target="media/image4.png"/><Relationship Id="rId18" Type="http://schemas.openxmlformats.org/officeDocument/2006/relationships/image" Target="media/image9.jpg"/><Relationship Id="rId39" Type="http://schemas.openxmlformats.org/officeDocument/2006/relationships/image" Target="media/image30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microsoft.com/office/2011/relationships/people" Target="people.xm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189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footer" Target="footer2.xm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80" Type="http://schemas.openxmlformats.org/officeDocument/2006/relationships/image" Target="media/image170.png"/></Relationships>
</file>

<file path=word/theme/theme1.xml><?xml version="1.0" encoding="utf-8"?>
<a:theme xmlns:a="http://schemas.openxmlformats.org/drawingml/2006/main" name="Office Theme">
  <a:themeElements>
    <a:clrScheme name="Custom 1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Ran18</b:Tag>
    <b:SourceType>InternetSite</b:SourceType>
    <b:Guid>{9F8D2656-B2C2-4383-BB78-1DA359FF8671}</b:Guid>
    <b:Author>
      <b:Author>
        <b:Corporate>Randstrand</b:Corporate>
      </b:Author>
    </b:Author>
    <b:Title>My Profile</b:Title>
    <b:ProductionCompany>Randstrand</b:ProductionCompany>
    <b:YearAccessed>2018</b:YearAccessed>
    <b:MonthAccessed>Abril</b:MonthAccessed>
    <b:URL>https://myprofile.randstad.pt/</b:URL>
    <b:RefOrder>2</b:RefOrder>
  </b:Source>
  <b:Source>
    <b:Tag>Min18</b:Tag>
    <b:SourceType>InternetSite</b:SourceType>
    <b:Guid>{FAAF8618-8502-40E2-B611-FC3ED96910A4}</b:Guid>
    <b:Author>
      <b:Author>
        <b:Corporate>Mind Source</b:Corporate>
      </b:Author>
    </b:Author>
    <b:Title>Portal de Emprego</b:Title>
    <b:ProductionCompany>Mind Source</b:ProductionCompany>
    <b:YearAccessed>2018</b:YearAccessed>
    <b:MonthAccessed>Abril</b:MonthAccessed>
    <b:URL>https://emprego.mindsource.pt/</b:URL>
    <b:RefOrder>1</b:RefOrder>
  </b:Source>
  <b:Source>
    <b:Tag>Lin03</b:Tag>
    <b:SourceType>InternetSite</b:SourceType>
    <b:Guid>{89916FC1-7656-4B95-89A5-E00BBEB2FE5D}</b:Guid>
    <b:Author>
      <b:Author>
        <b:Corporate>LinkedIn Corporation</b:Corporate>
      </b:Author>
    </b:Author>
    <b:Title>LinkeId</b:Title>
    <b:ProductionCompany>LinkedIn Corporation</b:ProductionCompany>
    <b:Year>2003</b:Year>
    <b:Month>Maio</b:Month>
    <b:Day>05</b:Day>
    <b:YearAccessed>2018</b:YearAccessed>
    <b:MonthAccessed>Abril</b:MonthAccessed>
    <b:URL>https://pt.linkedin.com/</b:URL>
    <b:RefOrder>3</b:RefOrder>
  </b:Source>
  <b:Source>
    <b:Tag>ITJ18</b:Tag>
    <b:SourceType>InternetSite</b:SourceType>
    <b:Guid>{5EB81A22-6F04-492C-8EEE-CC60EFD294CB}</b:Guid>
    <b:Author>
      <b:Author>
        <b:Corporate>ITJobs Portugal</b:Corporate>
      </b:Author>
    </b:Author>
    <b:Title>ITJobs</b:Title>
    <b:ProductionCompany>ITJobs Portugal</b:ProductionCompany>
    <b:YearAccessed>2018</b:YearAccessed>
    <b:MonthAccessed>Abril</b:MonthAccessed>
    <b:URL>https://www.itjobs.pt/</b:URL>
    <b:RefOrder>4</b:RefOrder>
  </b:Source>
  <b:Source>
    <b:Tag>Out18</b:Tag>
    <b:SourceType>InternetSite</b:SourceType>
    <b:Guid>{2B40AC7A-4752-4949-B26F-758E4F9D9A2D}</b:Guid>
    <b:Author>
      <b:Author>
        <b:Corporate>OutSystems</b:Corporate>
      </b:Author>
    </b:Author>
    <b:Title>OutSystems Architecture</b:Title>
    <b:ProductionCompany>OutSystems</b:ProductionCompany>
    <b:YearAccessed>2018</b:YearAccessed>
    <b:MonthAccessed>Abril</b:MonthAccessed>
    <b:URL>https://success.outsystems.com/Evaluation/Architecture/2_OutSystems_Platform_architecture</b:URL>
    <b:RefOrder>5</b:RefOrder>
  </b:Source>
</b:Sources>
</file>

<file path=customXml/itemProps1.xml><?xml version="1.0" encoding="utf-8"?>
<ds:datastoreItem xmlns:ds="http://schemas.openxmlformats.org/officeDocument/2006/customXml" ds:itemID="{183CF87C-7401-4BD4-9223-39E28FF3EE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641</TotalTime>
  <Pages>90</Pages>
  <Words>20407</Words>
  <Characters>110199</Characters>
  <Application>Microsoft Office Word</Application>
  <DocSecurity>0</DocSecurity>
  <Lines>918</Lines>
  <Paragraphs>260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130346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CCLEIC</dc:creator>
  <cp:lastModifiedBy>Diogo Aires</cp:lastModifiedBy>
  <cp:revision>95</cp:revision>
  <cp:lastPrinted>2018-07-14T21:53:00Z</cp:lastPrinted>
  <dcterms:created xsi:type="dcterms:W3CDTF">2018-07-12T15:52:00Z</dcterms:created>
  <dcterms:modified xsi:type="dcterms:W3CDTF">2018-07-14T21:54:00Z</dcterms:modified>
</cp:coreProperties>
</file>