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bookmarkStart w:id="0" w:name="_Hlk519363418"/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bookmarkEnd w:id="0"/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1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2" w:name="_Toc519372837"/>
      <w:bookmarkStart w:id="3" w:name="_Hlk519363376"/>
      <w:r w:rsidRPr="000B3A22">
        <w:lastRenderedPageBreak/>
        <w:t>Resumo</w:t>
      </w:r>
      <w:bookmarkEnd w:id="1"/>
      <w:bookmarkEnd w:id="2"/>
    </w:p>
    <w:p w14:paraId="7D456763" w14:textId="0794C171" w:rsidR="007B150B" w:rsidRDefault="007B150B" w:rsidP="007B150B">
      <w:pPr>
        <w:ind w:firstLine="0"/>
      </w:pPr>
      <w:r>
        <w:t>O projeto IView</w:t>
      </w:r>
      <w:r w:rsidR="00E45D46">
        <w:t>,</w:t>
      </w:r>
      <w:r>
        <w:t xml:space="preserve"> tem como objetivo principal desenvolver uma plataforma de contratações</w:t>
      </w:r>
      <w:r w:rsidR="00E45D46">
        <w:t xml:space="preserve"> para oferta de empregos na área de tecnologias</w:t>
      </w:r>
      <w:r>
        <w:t>, para ser usado tanto p</w:t>
      </w:r>
      <w:r w:rsidR="00FE3A82">
        <w:t xml:space="preserve">or consultorias </w:t>
      </w:r>
      <w:r>
        <w:t>como por quem procura emprego. Um dos objetivos deste projeto é dar às empresas um processo de contratação mais interativo e informativo entre Empresa-Candidato.</w:t>
      </w:r>
    </w:p>
    <w:p w14:paraId="6A9C3A6C" w14:textId="6581B5CA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</w:t>
      </w:r>
      <w:r w:rsidR="000C75A6">
        <w:t>,</w:t>
      </w:r>
      <w:r>
        <w:t xml:space="preserve"> quais as aptidões que mais se adequam à posição </w:t>
      </w:r>
      <w:r w:rsidR="000C75A6">
        <w:t>que</w:t>
      </w:r>
      <w:r>
        <w:t xml:space="preserve"> procura</w:t>
      </w:r>
      <w:r w:rsidR="000C75A6">
        <w:t>m</w:t>
      </w:r>
      <w:r>
        <w:t>, facilitando assim o processo de seleção.</w:t>
      </w:r>
    </w:p>
    <w:p w14:paraId="067A2C03" w14:textId="70CDB928" w:rsidR="007B150B" w:rsidRDefault="007B150B" w:rsidP="007B150B">
      <w:pPr>
        <w:ind w:firstLine="391"/>
      </w:pPr>
      <w:r>
        <w:t xml:space="preserve">Por outro lado, </w:t>
      </w:r>
      <w:r w:rsidR="000B6EA1">
        <w:t xml:space="preserve">a plataforma pretende </w:t>
      </w:r>
      <w:r w:rsidR="003B6902">
        <w:t>proporciona</w:t>
      </w:r>
      <w:r w:rsidR="000B6EA1">
        <w:t>r</w:t>
      </w:r>
      <w:r>
        <w:t xml:space="preserve"> aos candidatos</w:t>
      </w:r>
      <w:r w:rsidR="000B6EA1">
        <w:t>,</w:t>
      </w:r>
      <w:r>
        <w:t xml:space="preserve"> uma</w:t>
      </w:r>
      <w:r w:rsidR="000B6EA1">
        <w:t xml:space="preserve"> nova</w:t>
      </w:r>
      <w:r>
        <w:t xml:space="preserve"> forma </w:t>
      </w:r>
      <w:r w:rsidR="000B6EA1">
        <w:t>(</w:t>
      </w:r>
      <w:r>
        <w:t>atualizada</w:t>
      </w:r>
      <w:r w:rsidR="000B6EA1">
        <w:t xml:space="preserve"> </w:t>
      </w:r>
      <w:r>
        <w:t>segundo os modelos das tecnologias recentes</w:t>
      </w:r>
      <w:r w:rsidR="000B6EA1">
        <w:t>)</w:t>
      </w:r>
      <w:r w:rsidR="00262CB8">
        <w:t>,</w:t>
      </w:r>
      <w:r>
        <w:t xml:space="preserve"> de administrar as suas informações e </w:t>
      </w:r>
      <w:r w:rsidR="00262CB8">
        <w:t>oferecer</w:t>
      </w:r>
      <w:r>
        <w:t xml:space="preserve"> candidaturas a vagas. Oferece também a possibilidade de os </w:t>
      </w:r>
      <w:r w:rsidR="00FE3A82">
        <w:t xml:space="preserve">candidatos </w:t>
      </w:r>
      <w:r>
        <w:t>disponibilizarem todas as informações que acharem relevantes, como por exemplo</w:t>
      </w:r>
      <w:r w:rsidR="00262CB8">
        <w:t>, a</w:t>
      </w:r>
      <w:r>
        <w:t xml:space="preserve"> disponibilidade de horário</w:t>
      </w:r>
      <w:r w:rsidR="00262CB8">
        <w:t>s</w:t>
      </w:r>
      <w:r>
        <w:t xml:space="preserve"> para entrevistas, entre outr</w:t>
      </w:r>
      <w:r w:rsidR="00262CB8">
        <w:t>a</w:t>
      </w:r>
      <w:r>
        <w:t>s.</w:t>
      </w:r>
    </w:p>
    <w:p w14:paraId="17F71C59" w14:textId="3C9D8396" w:rsidR="007B150B" w:rsidRDefault="00262CB8" w:rsidP="007B150B">
      <w:pPr>
        <w:ind w:firstLine="391"/>
      </w:pPr>
      <w:r>
        <w:t>A</w:t>
      </w:r>
      <w:r w:rsidR="007B150B">
        <w:t xml:space="preserve"> plataforma é composta por duas vertentes: </w:t>
      </w:r>
      <w:r w:rsidR="004845D2" w:rsidRPr="004845D2">
        <w:rPr>
          <w:i/>
        </w:rPr>
        <w:t>Mobile</w:t>
      </w:r>
      <w:r w:rsidR="007B150B">
        <w:t xml:space="preserve"> e </w:t>
      </w:r>
      <w:r w:rsidR="004845D2" w:rsidRPr="004845D2">
        <w:rPr>
          <w:i/>
        </w:rPr>
        <w:t>Web</w:t>
      </w:r>
      <w:r w:rsidR="007B150B">
        <w:t>, sendo que a</w:t>
      </w:r>
      <w:r>
        <w:t xml:space="preserve"> vertente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 </w:t>
      </w:r>
      <w:r>
        <w:t xml:space="preserve">vai </w:t>
      </w:r>
      <w:r w:rsidR="007B150B">
        <w:t>disponibiliza</w:t>
      </w:r>
      <w:r>
        <w:t>r</w:t>
      </w:r>
      <w:r w:rsidR="007B150B">
        <w:t xml:space="preserve"> notificações ao candidato sobre o estado dos vários processos, nos quais </w:t>
      </w:r>
      <w:r>
        <w:t>está envolvido</w:t>
      </w:r>
      <w:r w:rsidR="007B150B">
        <w:t xml:space="preserve">, bem como a </w:t>
      </w:r>
      <w:r>
        <w:t>disponibilização</w:t>
      </w:r>
      <w:r w:rsidR="007B150B">
        <w:t xml:space="preserve"> de informações relevantes sobre os mesmos; a vertente </w:t>
      </w:r>
      <w:r w:rsidR="004845D2" w:rsidRPr="004845D2">
        <w:rPr>
          <w:i/>
        </w:rPr>
        <w:t>Web</w:t>
      </w:r>
      <w:r w:rsidR="007B150B">
        <w:t>, além de disponibilizar as mesmas funções da a</w:t>
      </w:r>
      <w:r>
        <w:t>plicação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, disponibiliza também as ofertas de emprego </w:t>
      </w:r>
      <w:r>
        <w:t>e</w:t>
      </w:r>
      <w:r w:rsidR="007B150B">
        <w:t xml:space="preserve"> </w:t>
      </w:r>
      <w:r>
        <w:t xml:space="preserve">gestão de </w:t>
      </w:r>
      <w:r w:rsidR="007B150B">
        <w:t>candidatura</w:t>
      </w:r>
      <w:r>
        <w:t>s</w:t>
      </w:r>
      <w:r w:rsidR="007B150B">
        <w:t>.</w:t>
      </w:r>
    </w:p>
    <w:p w14:paraId="7E075114" w14:textId="46DAE0B7" w:rsidR="007B150B" w:rsidRDefault="007B150B" w:rsidP="007B150B">
      <w:pPr>
        <w:ind w:firstLine="391"/>
      </w:pPr>
      <w:r>
        <w:t>Durante o processo de desenvolvimento dest</w:t>
      </w:r>
      <w:r w:rsidR="00262CB8">
        <w:t xml:space="preserve">e projeto, </w:t>
      </w:r>
      <w:r w:rsidR="00994D1C">
        <w:t>foram colocados</w:t>
      </w:r>
      <w:r w:rsidR="00823DC5">
        <w:t xml:space="preserve"> em prática </w:t>
      </w:r>
      <w:r>
        <w:t xml:space="preserve">os nossos conhecimentos da arquitetura </w:t>
      </w:r>
      <w:r w:rsidR="00823DC5">
        <w:t xml:space="preserve">escolhida para a sua implementação, a plataforma </w:t>
      </w:r>
      <w:r>
        <w:rPr>
          <w:i/>
        </w:rPr>
        <w:t>OutSystems</w:t>
      </w:r>
      <w:r>
        <w:t>, cujo o conhecimento é cada vez mais requisitado no mercado informático e tecnológico</w:t>
      </w:r>
      <w:r w:rsidR="00865C7D">
        <w:t xml:space="preserve"> de hoje</w:t>
      </w:r>
      <w:r>
        <w:t xml:space="preserve">, tanto </w:t>
      </w:r>
      <w:r w:rsidR="00823DC5">
        <w:t xml:space="preserve">nacional </w:t>
      </w:r>
      <w:r>
        <w:t xml:space="preserve">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5ACE50E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 w:rsidR="0050236C">
        <w:t xml:space="preserve">Candidatos; Candidaturas; Currículos; Emprego; Entrevistas;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  <w:r w:rsidR="0050236C">
        <w:t xml:space="preserve"> </w:t>
      </w:r>
      <w:r w:rsidR="0050236C">
        <w:rPr>
          <w:i/>
        </w:rPr>
        <w:t>OutSystems</w:t>
      </w:r>
      <w:r w:rsidR="0050236C">
        <w:t xml:space="preserve">.  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bookmarkEnd w:id="3"/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0BBB8809" w14:textId="6578650E" w:rsidR="00F31AD1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372837" w:history="1">
            <w:r w:rsidR="00F31AD1" w:rsidRPr="00B433C8">
              <w:rPr>
                <w:rStyle w:val="Hiperligao"/>
              </w:rPr>
              <w:t>Resumo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_Toc519372837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v</w:t>
            </w:r>
            <w:r w:rsidR="00F31AD1">
              <w:rPr>
                <w:webHidden/>
              </w:rPr>
              <w:fldChar w:fldCharType="end"/>
            </w:r>
          </w:hyperlink>
        </w:p>
        <w:p w14:paraId="345E7EA3" w14:textId="68027122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372838" w:history="1">
            <w:r w:rsidR="00F31AD1" w:rsidRPr="00B433C8">
              <w:rPr>
                <w:rStyle w:val="Hiperligao"/>
              </w:rPr>
              <w:t>Lista de Figuras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_Toc519372838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ix</w:t>
            </w:r>
            <w:r w:rsidR="00F31AD1">
              <w:rPr>
                <w:webHidden/>
              </w:rPr>
              <w:fldChar w:fldCharType="end"/>
            </w:r>
          </w:hyperlink>
        </w:p>
        <w:p w14:paraId="282D03FD" w14:textId="6343F0CC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372839" w:history="1">
            <w:r w:rsidR="00F31AD1" w:rsidRPr="00B433C8">
              <w:rPr>
                <w:rStyle w:val="Hiperligao"/>
              </w:rPr>
              <w:t>Lista de Códigos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_Toc519372839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xiii</w:t>
            </w:r>
            <w:r w:rsidR="00F31AD1">
              <w:rPr>
                <w:webHidden/>
              </w:rPr>
              <w:fldChar w:fldCharType="end"/>
            </w:r>
          </w:hyperlink>
        </w:p>
        <w:p w14:paraId="61FED368" w14:textId="14608AF4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372840" w:history="1">
            <w:r w:rsidR="00F31AD1" w:rsidRPr="00B433C8">
              <w:rPr>
                <w:rStyle w:val="Hiperligao"/>
              </w:rPr>
              <w:t>1.</w:t>
            </w:r>
            <w:r w:rsidR="00F31AD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</w:rPr>
              <w:t>Introdução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_Toc519372840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1</w:t>
            </w:r>
            <w:r w:rsidR="00F31AD1">
              <w:rPr>
                <w:webHidden/>
              </w:rPr>
              <w:fldChar w:fldCharType="end"/>
            </w:r>
          </w:hyperlink>
        </w:p>
        <w:p w14:paraId="08011619" w14:textId="07AC1F5A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1" w:history="1">
            <w:r w:rsidR="00F31AD1" w:rsidRPr="00B433C8">
              <w:rPr>
                <w:rStyle w:val="Hiperligao"/>
                <w:noProof/>
              </w:rPr>
              <w:t>1.1.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Enquadramento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_Toc519372841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2CB98457" w14:textId="0EA1C8F9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2" w:history="1">
            <w:r w:rsidR="00F31AD1" w:rsidRPr="00B433C8">
              <w:rPr>
                <w:rStyle w:val="Hiperligao"/>
                <w:noProof/>
              </w:rPr>
              <w:t>1.2.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Objetivos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_Toc519372842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6416CD7A" w14:textId="0F8FB516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3" w:history="1">
            <w:r w:rsidR="00F31AD1" w:rsidRPr="00B433C8">
              <w:rPr>
                <w:rStyle w:val="Hiperligao"/>
                <w:noProof/>
              </w:rPr>
              <w:t>1.3.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Organização do documento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_Toc519372843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2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9D5B349" w14:textId="2967227A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372844" w:history="1">
            <w:r w:rsidR="00F31AD1" w:rsidRPr="00B433C8">
              <w:rPr>
                <w:rStyle w:val="Hiperligao"/>
              </w:rPr>
              <w:t>2.</w:t>
            </w:r>
            <w:r w:rsidR="00F31AD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</w:rPr>
              <w:t>Formulação do Problema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_Toc519372844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3</w:t>
            </w:r>
            <w:r w:rsidR="00F31AD1">
              <w:rPr>
                <w:webHidden/>
              </w:rPr>
              <w:fldChar w:fldCharType="end"/>
            </w:r>
          </w:hyperlink>
        </w:p>
        <w:p w14:paraId="764BDBEC" w14:textId="163D5CB1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5" w:history="1">
            <w:r w:rsidR="00F31AD1" w:rsidRPr="00B433C8">
              <w:rPr>
                <w:rStyle w:val="Hiperligao"/>
                <w:noProof/>
              </w:rPr>
              <w:t>2.1.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Estado da arte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_Toc519372845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740D5DC" w14:textId="35ED6771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6" w:history="1">
            <w:r w:rsidR="00F31AD1" w:rsidRPr="00B433C8">
              <w:rPr>
                <w:rStyle w:val="Hiperligao"/>
                <w:noProof/>
              </w:rPr>
              <w:t>2.2.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Descrição do Projeto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_Toc519372846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6D592CC4" w14:textId="572437DC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47" w:history="1">
            <w:r w:rsidR="00F31AD1" w:rsidRPr="00B433C8">
              <w:rPr>
                <w:rStyle w:val="Hiperligao"/>
                <w:noProof/>
              </w:rPr>
              <w:t>2.2.1.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Aplicação web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_Toc519372847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5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1173EDC" w14:textId="7AB6914D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48" w:history="1">
            <w:r w:rsidR="00F31AD1" w:rsidRPr="00B433C8">
              <w:rPr>
                <w:rStyle w:val="Hiperligao"/>
                <w:noProof/>
              </w:rPr>
              <w:t>2.2.2.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Aplicação mobile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_Toc519372848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10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43D347E0" w14:textId="6540F4BC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49" w:history="1">
            <w:r w:rsidR="00F31AD1" w:rsidRPr="00B433C8">
              <w:rPr>
                <w:rStyle w:val="Hiperligao"/>
                <w:noProof/>
              </w:rPr>
              <w:t>2.3.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Descrição da plataforma, modelos de desenvolvimentos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_Toc519372849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B7940EE" w14:textId="145F0015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0" w:history="1">
            <w:r w:rsidR="00F31AD1" w:rsidRPr="00B433C8">
              <w:rPr>
                <w:rStyle w:val="Hiperligao"/>
                <w:noProof/>
              </w:rPr>
              <w:t>2.3.1.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Servidores Fundamentais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_Toc519372850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5BCBB29" w14:textId="6CC7C528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1" w:history="1">
            <w:r w:rsidR="00F31AD1" w:rsidRPr="00B433C8">
              <w:rPr>
                <w:rStyle w:val="Hiperligao"/>
                <w:noProof/>
              </w:rPr>
              <w:t>2.3.2.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Sincronismo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_Toc519372851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12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0464DF6D" w14:textId="229DD604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2" w:history="1">
            <w:r w:rsidR="00F31AD1" w:rsidRPr="00B433C8">
              <w:rPr>
                <w:rStyle w:val="Hiperligao"/>
                <w:noProof/>
              </w:rPr>
              <w:t>2.4.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Segurança de Informação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_Toc519372852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12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2CDC0FAC" w14:textId="483DB25D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372853" w:history="1">
            <w:r w:rsidR="00F31AD1" w:rsidRPr="00B433C8">
              <w:rPr>
                <w:rStyle w:val="Hiperligao"/>
              </w:rPr>
              <w:t>3.</w:t>
            </w:r>
            <w:r w:rsidR="00F31AD1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</w:rPr>
              <w:t>Solução Proposta</w:t>
            </w:r>
            <w:r w:rsidR="00F31AD1">
              <w:rPr>
                <w:webHidden/>
              </w:rPr>
              <w:tab/>
            </w:r>
            <w:r w:rsidR="00F31AD1">
              <w:rPr>
                <w:webHidden/>
              </w:rPr>
              <w:fldChar w:fldCharType="begin"/>
            </w:r>
            <w:r w:rsidR="00F31AD1">
              <w:rPr>
                <w:webHidden/>
              </w:rPr>
              <w:instrText xml:space="preserve"> PAGEREF _Toc519372853 \h </w:instrText>
            </w:r>
            <w:r w:rsidR="00F31AD1">
              <w:rPr>
                <w:webHidden/>
              </w:rPr>
            </w:r>
            <w:r w:rsidR="00F31AD1">
              <w:rPr>
                <w:webHidden/>
              </w:rPr>
              <w:fldChar w:fldCharType="separate"/>
            </w:r>
            <w:r w:rsidR="00A821BC">
              <w:rPr>
                <w:webHidden/>
              </w:rPr>
              <w:t>15</w:t>
            </w:r>
            <w:r w:rsidR="00F31AD1">
              <w:rPr>
                <w:webHidden/>
              </w:rPr>
              <w:fldChar w:fldCharType="end"/>
            </w:r>
          </w:hyperlink>
        </w:p>
        <w:p w14:paraId="1152005F" w14:textId="01C9E4B4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54" w:history="1">
            <w:r w:rsidR="00F31AD1" w:rsidRPr="00B433C8">
              <w:rPr>
                <w:rStyle w:val="Hiperligao"/>
                <w:noProof/>
              </w:rPr>
              <w:t>3.1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Arquitetura do projeto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_Toc519372854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15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1E4E98C" w14:textId="6E92BAD3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55" w:history="1">
            <w:r w:rsidR="00F31AD1" w:rsidRPr="00B433C8">
              <w:rPr>
                <w:rStyle w:val="Hiperligao"/>
                <w:noProof/>
              </w:rPr>
              <w:t>3.2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Modelo entidade-associação da base de dados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_Toc519372855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16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5E059B5" w14:textId="7FB708D8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6" w:history="1">
            <w:r w:rsidR="00F31AD1" w:rsidRPr="00B433C8">
              <w:rPr>
                <w:rStyle w:val="Hiperligao"/>
                <w:noProof/>
              </w:rPr>
              <w:t>3.2.1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Utilizadores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_Toc519372856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16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ADE30EC" w14:textId="1424FDD3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7" w:history="1">
            <w:r w:rsidR="00F31AD1" w:rsidRPr="00B433C8">
              <w:rPr>
                <w:rStyle w:val="Hiperligao"/>
                <w:noProof/>
              </w:rPr>
              <w:t>3.2.2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Vagas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_Toc519372857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18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907A21B" w14:textId="74E2A7DA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58" w:history="1">
            <w:r w:rsidR="00F31AD1" w:rsidRPr="00B433C8">
              <w:rPr>
                <w:rStyle w:val="Hiperligao"/>
                <w:noProof/>
              </w:rPr>
              <w:t>3.2.3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Eventos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_Toc519372858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19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4E2AD84" w14:textId="7310DE5C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59" w:history="1">
            <w:r w:rsidR="00F31AD1" w:rsidRPr="00B433C8">
              <w:rPr>
                <w:rStyle w:val="Hiperligao"/>
                <w:noProof/>
              </w:rPr>
              <w:t>3.3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Wireframes do projeto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_Toc519372859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20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17277447" w14:textId="578770BC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60" w:history="1">
            <w:r w:rsidR="00F31AD1" w:rsidRPr="00B433C8">
              <w:rPr>
                <w:rStyle w:val="Hiperligao"/>
                <w:noProof/>
              </w:rPr>
              <w:t>3.4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Desenvolvimento Web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_Toc519372860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FA47AAB" w14:textId="5AF79F71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1" w:history="1">
            <w:r w:rsidR="00F31AD1" w:rsidRPr="00B433C8">
              <w:rPr>
                <w:rStyle w:val="Hiperligao"/>
                <w:noProof/>
              </w:rPr>
              <w:t>3.4.1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Listagem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_Toc519372861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31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4402D8C6" w14:textId="3E76F2E4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2" w:history="1">
            <w:r w:rsidR="00F31AD1" w:rsidRPr="00B433C8">
              <w:rPr>
                <w:rStyle w:val="Hiperligao"/>
                <w:noProof/>
              </w:rPr>
              <w:t>3.4.3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Adicionar e Remover do Profile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_Toc519372862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33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3C42F7ED" w14:textId="604E22E0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3" w:history="1">
            <w:r w:rsidR="00F31AD1" w:rsidRPr="00B433C8">
              <w:rPr>
                <w:rStyle w:val="Hiperligao"/>
                <w:noProof/>
              </w:rPr>
              <w:t>3.4.4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Introduzir novo candidato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_Toc519372863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33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702E0A53" w14:textId="0E7C64A6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4" w:history="1">
            <w:r w:rsidR="00F31AD1" w:rsidRPr="00B433C8">
              <w:rPr>
                <w:rStyle w:val="Hiperligao"/>
                <w:noProof/>
              </w:rPr>
              <w:t>3.4.5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Verificar Eventos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_Toc519372864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34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314EFA14" w14:textId="5DF66BC2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5" w:history="1">
            <w:r w:rsidR="00F31AD1" w:rsidRPr="00B433C8">
              <w:rPr>
                <w:rStyle w:val="Hiperligao"/>
                <w:noProof/>
              </w:rPr>
              <w:t>3.4.6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Adicionar Evento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_Toc519372865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37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3DDCA8B5" w14:textId="3B0E3183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6" w:history="1">
            <w:r w:rsidR="00F31AD1" w:rsidRPr="00B433C8">
              <w:rPr>
                <w:rStyle w:val="Hiperligao"/>
                <w:noProof/>
              </w:rPr>
              <w:t>3.4.7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Adicionar Oferta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_Toc519372866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38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541009E" w14:textId="2E91C03D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7" w:history="1">
            <w:r w:rsidR="00F31AD1" w:rsidRPr="00B433C8">
              <w:rPr>
                <w:rStyle w:val="Hiperligao"/>
                <w:noProof/>
              </w:rPr>
              <w:t>3.4.8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Verificar percentagens de vaga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_Toc519372867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39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39C19793" w14:textId="1FC2E520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8" w:history="1">
            <w:r w:rsidR="00F31AD1" w:rsidRPr="00B433C8">
              <w:rPr>
                <w:rStyle w:val="Hiperligao"/>
                <w:noProof/>
              </w:rPr>
              <w:t>3.4.9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Pesquisa de ofertas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_Toc519372868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39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52E0A4A3" w14:textId="38485C83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69" w:history="1">
            <w:r w:rsidR="00F31AD1" w:rsidRPr="00B433C8">
              <w:rPr>
                <w:rStyle w:val="Hiperligao"/>
                <w:noProof/>
              </w:rPr>
              <w:t>3.4.10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Continuação da candidatura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_Toc519372869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40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0F18F0F0" w14:textId="09F0ACBD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70" w:history="1">
            <w:r w:rsidR="00F31AD1" w:rsidRPr="00B433C8">
              <w:rPr>
                <w:rStyle w:val="Hiperligao"/>
                <w:noProof/>
              </w:rPr>
              <w:t>3.4.11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Incluir disponibilidade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_Toc519372870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42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4ADFD3FF" w14:textId="616B8367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372871" w:history="1">
            <w:r w:rsidR="00F31AD1" w:rsidRPr="00B433C8">
              <w:rPr>
                <w:rStyle w:val="Hiperligao"/>
                <w:noProof/>
              </w:rPr>
              <w:t>3.5</w:t>
            </w:r>
            <w:r w:rsidR="00F31AD1"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Desenvolvimento Mobile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_Toc519372871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43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07D4A8F2" w14:textId="4268093C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72" w:history="1">
            <w:r w:rsidR="00F31AD1" w:rsidRPr="00B433C8">
              <w:rPr>
                <w:rStyle w:val="Hiperligao"/>
                <w:noProof/>
              </w:rPr>
              <w:t>3.5.1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Notificações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_Toc519372872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43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0461EE16" w14:textId="577B0018" w:rsidR="00F31AD1" w:rsidRDefault="00FD6519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372873" w:history="1">
            <w:r w:rsidR="00F31AD1" w:rsidRPr="00B433C8">
              <w:rPr>
                <w:rStyle w:val="Hiperligao"/>
                <w:noProof/>
              </w:rPr>
              <w:t>3.5.2</w:t>
            </w:r>
            <w:r w:rsidR="00F31AD1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="00F31AD1" w:rsidRPr="00B433C8">
              <w:rPr>
                <w:rStyle w:val="Hiperligao"/>
                <w:noProof/>
              </w:rPr>
              <w:t>Sincronismo</w:t>
            </w:r>
            <w:r w:rsidR="00F31AD1">
              <w:rPr>
                <w:noProof/>
                <w:webHidden/>
              </w:rPr>
              <w:tab/>
            </w:r>
            <w:r w:rsidR="00F31AD1">
              <w:rPr>
                <w:noProof/>
                <w:webHidden/>
              </w:rPr>
              <w:fldChar w:fldCharType="begin"/>
            </w:r>
            <w:r w:rsidR="00F31AD1">
              <w:rPr>
                <w:noProof/>
                <w:webHidden/>
              </w:rPr>
              <w:instrText xml:space="preserve"> PAGEREF _Toc519372873 \h </w:instrText>
            </w:r>
            <w:r w:rsidR="00F31AD1">
              <w:rPr>
                <w:noProof/>
                <w:webHidden/>
              </w:rPr>
            </w:r>
            <w:r w:rsidR="00F31AD1">
              <w:rPr>
                <w:noProof/>
                <w:webHidden/>
              </w:rPr>
              <w:fldChar w:fldCharType="separate"/>
            </w:r>
            <w:r w:rsidR="00A821BC">
              <w:rPr>
                <w:noProof/>
                <w:webHidden/>
              </w:rPr>
              <w:t>44</w:t>
            </w:r>
            <w:r w:rsidR="00F31AD1">
              <w:rPr>
                <w:noProof/>
                <w:webHidden/>
              </w:rPr>
              <w:fldChar w:fldCharType="end"/>
            </w:r>
          </w:hyperlink>
        </w:p>
        <w:p w14:paraId="3BF76EE0" w14:textId="24BF89CA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"_Toc519372874" </w:instrText>
          </w:r>
          <w:r>
            <w:fldChar w:fldCharType="separate"/>
          </w:r>
          <w:r w:rsidR="00F31AD1" w:rsidRPr="00B433C8">
            <w:rPr>
              <w:rStyle w:val="Hiperligao"/>
            </w:rPr>
            <w:t>4</w:t>
          </w:r>
          <w:r w:rsidR="00F31AD1"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</w:rPr>
            <w:t>Avaliação Experimental</w:t>
          </w:r>
          <w:r w:rsidR="00F31AD1">
            <w:rPr>
              <w:webHidden/>
            </w:rPr>
            <w:tab/>
          </w:r>
          <w:r w:rsidR="00F31AD1">
            <w:rPr>
              <w:webHidden/>
            </w:rPr>
            <w:fldChar w:fldCharType="begin"/>
          </w:r>
          <w:r w:rsidR="00F31AD1">
            <w:rPr>
              <w:webHidden/>
            </w:rPr>
            <w:instrText xml:space="preserve"> PAGEREF _Toc519372874 \h </w:instrText>
          </w:r>
          <w:r w:rsidR="00F31AD1">
            <w:rPr>
              <w:webHidden/>
            </w:rPr>
          </w:r>
          <w:r w:rsidR="00F31AD1">
            <w:rPr>
              <w:webHidden/>
            </w:rPr>
            <w:fldChar w:fldCharType="separate"/>
          </w:r>
          <w:ins w:id="4" w:author="Diogo Aires" w:date="2018-07-15T16:06:00Z">
            <w:r w:rsidR="00A821BC">
              <w:rPr>
                <w:webHidden/>
              </w:rPr>
              <w:t>47</w:t>
            </w:r>
          </w:ins>
          <w:del w:id="5" w:author="Diogo Aires" w:date="2018-07-15T16:06:00Z">
            <w:r w:rsidR="00CB7472" w:rsidDel="00A821BC">
              <w:rPr>
                <w:webHidden/>
              </w:rPr>
              <w:delText>46</w:delText>
            </w:r>
          </w:del>
          <w:r w:rsidR="00F31AD1">
            <w:rPr>
              <w:webHidden/>
            </w:rPr>
            <w:fldChar w:fldCharType="end"/>
          </w:r>
          <w:r>
            <w:fldChar w:fldCharType="end"/>
          </w:r>
        </w:p>
        <w:p w14:paraId="1E6559A6" w14:textId="6315C187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"_Toc519372875"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Candidatura Espontânea – Utilizador não registrado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_Toc519372875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6" w:author="Diogo Aires" w:date="2018-07-15T16:06:00Z">
            <w:r w:rsidR="00A821BC">
              <w:rPr>
                <w:noProof/>
                <w:webHidden/>
              </w:rPr>
              <w:t>47</w:t>
            </w:r>
          </w:ins>
          <w:del w:id="7" w:author="Diogo Aires" w:date="2018-07-15T16:06:00Z">
            <w:r w:rsidR="00CB7472" w:rsidDel="00A821BC">
              <w:rPr>
                <w:noProof/>
                <w:webHidden/>
              </w:rPr>
              <w:delText>46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312CF9B7" w14:textId="54AE4C41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"_Toc519372876"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4.2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Estabelecer / Recusar novos candidatos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_Toc519372876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8" w:author="Diogo Aires" w:date="2018-07-15T16:06:00Z">
            <w:r w:rsidR="00A821BC">
              <w:rPr>
                <w:noProof/>
                <w:webHidden/>
              </w:rPr>
              <w:t>48</w:t>
            </w:r>
          </w:ins>
          <w:del w:id="9" w:author="Diogo Aires" w:date="2018-07-15T16:06:00Z">
            <w:r w:rsidR="00CB7472" w:rsidDel="00A821BC">
              <w:rPr>
                <w:noProof/>
                <w:webHidden/>
              </w:rPr>
              <w:delText>47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574B51A" w14:textId="3DB04F40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"_Toc519372877"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4.3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Estabelecer novo candidato – Utilizador não registrado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_Toc519372877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10" w:author="Diogo Aires" w:date="2018-07-15T16:06:00Z">
            <w:r w:rsidR="00A821BC">
              <w:rPr>
                <w:noProof/>
                <w:webHidden/>
              </w:rPr>
              <w:t>49</w:t>
            </w:r>
          </w:ins>
          <w:del w:id="11" w:author="Diogo Aires" w:date="2018-07-15T16:06:00Z">
            <w:r w:rsidR="00CB7472" w:rsidDel="00A821BC">
              <w:rPr>
                <w:noProof/>
                <w:webHidden/>
              </w:rPr>
              <w:delText>48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9547533" w14:textId="2FDD2AD5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"_Toc519372878"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4.4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Autentificação de utilizador – Utilizador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_Toc519372878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12" w:author="Diogo Aires" w:date="2018-07-15T16:06:00Z">
            <w:r w:rsidR="00A821BC">
              <w:rPr>
                <w:noProof/>
                <w:webHidden/>
              </w:rPr>
              <w:t>50</w:t>
            </w:r>
          </w:ins>
          <w:del w:id="13" w:author="Diogo Aires" w:date="2018-07-15T16:06:00Z">
            <w:r w:rsidR="00CB7472" w:rsidDel="00A821BC">
              <w:rPr>
                <w:noProof/>
                <w:webHidden/>
              </w:rPr>
              <w:delText>49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820D556" w14:textId="52C10C63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"_Toc519372879"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4.5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Atualizar Currículo – Candidato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_Toc519372879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14" w:author="Diogo Aires" w:date="2018-07-15T16:06:00Z">
            <w:r w:rsidR="00A821BC">
              <w:rPr>
                <w:noProof/>
                <w:webHidden/>
              </w:rPr>
              <w:t>51</w:t>
            </w:r>
          </w:ins>
          <w:del w:id="15" w:author="Diogo Aires" w:date="2018-07-15T16:06:00Z">
            <w:r w:rsidR="00CB7472" w:rsidDel="00A821BC">
              <w:rPr>
                <w:noProof/>
                <w:webHidden/>
              </w:rPr>
              <w:delText>50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EA4F35F" w14:textId="53051817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"_Toc519372880"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4.6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Atualizar Profile – Candidato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_Toc519372880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16" w:author="Diogo Aires" w:date="2018-07-15T16:06:00Z">
            <w:r w:rsidR="00A821BC">
              <w:rPr>
                <w:noProof/>
                <w:webHidden/>
              </w:rPr>
              <w:t>53</w:t>
            </w:r>
          </w:ins>
          <w:del w:id="17" w:author="Diogo Aires" w:date="2018-07-15T16:06:00Z">
            <w:r w:rsidR="00CB7472" w:rsidDel="00A821BC">
              <w:rPr>
                <w:noProof/>
                <w:webHidden/>
              </w:rPr>
              <w:delText>52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9196704" w14:textId="057A1A4D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</w:instrText>
          </w:r>
          <w:r>
            <w:instrText xml:space="preserve">881"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4.7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Atualizar Disponibilidade – Candidato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_Toc519372881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18" w:author="Diogo Aires" w:date="2018-07-15T16:06:00Z">
            <w:r w:rsidR="00A821BC">
              <w:rPr>
                <w:noProof/>
                <w:webHidden/>
              </w:rPr>
              <w:t>55</w:t>
            </w:r>
          </w:ins>
          <w:del w:id="19" w:author="Diogo Aires" w:date="2018-07-15T16:06:00Z">
            <w:r w:rsidR="00CB7472" w:rsidDel="00A821BC">
              <w:rPr>
                <w:noProof/>
                <w:webHidden/>
              </w:rPr>
              <w:delText>54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E91E6AE" w14:textId="384FBDB0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"_Toc519372882"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4.8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Estabelecer Empresa – Administrador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_Toc519372882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20" w:author="Diogo Aires" w:date="2018-07-15T16:06:00Z">
            <w:r w:rsidR="00A821BC">
              <w:rPr>
                <w:noProof/>
                <w:webHidden/>
              </w:rPr>
              <w:t>56</w:t>
            </w:r>
          </w:ins>
          <w:del w:id="21" w:author="Diogo Aires" w:date="2018-07-15T16:06:00Z">
            <w:r w:rsidR="00CB7472" w:rsidDel="00A821BC">
              <w:rPr>
                <w:noProof/>
                <w:webHidden/>
              </w:rPr>
              <w:delText>55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E4BA66E" w14:textId="662CC7E0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"_Toc519372883"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4.9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Introduzir Projeto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_Toc519372883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22" w:author="Diogo Aires" w:date="2018-07-15T16:06:00Z">
            <w:r w:rsidR="00A821BC">
              <w:rPr>
                <w:noProof/>
                <w:webHidden/>
              </w:rPr>
              <w:t>58</w:t>
            </w:r>
          </w:ins>
          <w:del w:id="23" w:author="Diogo Aires" w:date="2018-07-15T16:06:00Z">
            <w:r w:rsidR="00CB7472" w:rsidDel="00A821BC">
              <w:rPr>
                <w:noProof/>
                <w:webHidden/>
              </w:rPr>
              <w:delText>57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73CC8AA" w14:textId="5EFCCC64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</w:instrText>
          </w:r>
          <w:r>
            <w:instrText xml:space="preserve">72884"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4.10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Introduzir Form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_Toc519372884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24" w:author="Diogo Aires" w:date="2018-07-15T16:06:00Z">
            <w:r w:rsidR="00A821BC">
              <w:rPr>
                <w:noProof/>
                <w:webHidden/>
              </w:rPr>
              <w:t>60</w:t>
            </w:r>
          </w:ins>
          <w:del w:id="25" w:author="Diogo Aires" w:date="2018-07-15T16:06:00Z">
            <w:r w:rsidR="00CB7472" w:rsidDel="00A821BC">
              <w:rPr>
                <w:noProof/>
                <w:webHidden/>
              </w:rPr>
              <w:delText>59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1EB0198" w14:textId="233A0760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"_Toc519372885"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4.11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Introduzir Oferta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_Toc519372885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26" w:author="Diogo Aires" w:date="2018-07-15T16:06:00Z">
            <w:r w:rsidR="00A821BC">
              <w:rPr>
                <w:noProof/>
                <w:webHidden/>
              </w:rPr>
              <w:t>61</w:t>
            </w:r>
          </w:ins>
          <w:del w:id="27" w:author="Diogo Aires" w:date="2018-07-15T16:06:00Z">
            <w:r w:rsidR="00CB7472" w:rsidDel="00A821BC">
              <w:rPr>
                <w:noProof/>
                <w:webHidden/>
              </w:rPr>
              <w:delText>60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FA8E3E8" w14:textId="0439A8B3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"_Toc519372886"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4.12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Pesquisar/Aplicar a oferta – Candidato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_Toc519372886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28" w:author="Diogo Aires" w:date="2018-07-15T16:06:00Z">
            <w:r w:rsidR="00A821BC">
              <w:rPr>
                <w:noProof/>
                <w:webHidden/>
              </w:rPr>
              <w:t>63</w:t>
            </w:r>
          </w:ins>
          <w:del w:id="29" w:author="Diogo Aires" w:date="2018-07-15T16:06:00Z">
            <w:r w:rsidR="00CB7472" w:rsidDel="00A821BC">
              <w:rPr>
                <w:noProof/>
                <w:webHidden/>
              </w:rPr>
              <w:delText>62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D3C2442" w14:textId="33097EB2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"_Toc519372887"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4.13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Continuar/Acabar Candidatura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_Toc519372887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30" w:author="Diogo Aires" w:date="2018-07-15T16:06:00Z">
            <w:r w:rsidR="00A821BC">
              <w:rPr>
                <w:noProof/>
                <w:webHidden/>
              </w:rPr>
              <w:t>65</w:t>
            </w:r>
          </w:ins>
          <w:del w:id="31" w:author="Diogo Aires" w:date="2018-07-15T16:06:00Z">
            <w:r w:rsidR="00CB7472" w:rsidDel="00A821BC">
              <w:rPr>
                <w:noProof/>
                <w:webHidden/>
              </w:rPr>
              <w:delText>64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747BDD0" w14:textId="0E4E37D4" w:rsidR="00F31AD1" w:rsidRDefault="00FD6519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</w:instrText>
          </w:r>
          <w:r>
            <w:instrText xml:space="preserve">\l "_Toc519372888" </w:instrText>
          </w:r>
          <w:r>
            <w:fldChar w:fldCharType="separate"/>
          </w:r>
          <w:r w:rsidR="00F31AD1" w:rsidRPr="00B433C8">
            <w:rPr>
              <w:rStyle w:val="Hiperligao"/>
              <w:noProof/>
            </w:rPr>
            <w:t>4.14</w:t>
          </w:r>
          <w:r w:rsidR="00F31AD1"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  <w:noProof/>
            </w:rPr>
            <w:t>Marcar Entrevista – Colaborador</w:t>
          </w:r>
          <w:r w:rsidR="00F31AD1">
            <w:rPr>
              <w:noProof/>
              <w:webHidden/>
            </w:rPr>
            <w:tab/>
          </w:r>
          <w:r w:rsidR="00F31AD1">
            <w:rPr>
              <w:noProof/>
              <w:webHidden/>
            </w:rPr>
            <w:fldChar w:fldCharType="begin"/>
          </w:r>
          <w:r w:rsidR="00F31AD1">
            <w:rPr>
              <w:noProof/>
              <w:webHidden/>
            </w:rPr>
            <w:instrText xml:space="preserve"> PAGEREF _Toc519372888 \h </w:instrText>
          </w:r>
          <w:r w:rsidR="00F31AD1">
            <w:rPr>
              <w:noProof/>
              <w:webHidden/>
            </w:rPr>
          </w:r>
          <w:r w:rsidR="00F31AD1">
            <w:rPr>
              <w:noProof/>
              <w:webHidden/>
            </w:rPr>
            <w:fldChar w:fldCharType="separate"/>
          </w:r>
          <w:ins w:id="32" w:author="Diogo Aires" w:date="2018-07-15T16:06:00Z">
            <w:r w:rsidR="00A821BC">
              <w:rPr>
                <w:noProof/>
                <w:webHidden/>
              </w:rPr>
              <w:t>69</w:t>
            </w:r>
          </w:ins>
          <w:del w:id="33" w:author="Diogo Aires" w:date="2018-07-15T16:06:00Z">
            <w:r w:rsidR="00CB7472" w:rsidDel="00A821BC">
              <w:rPr>
                <w:noProof/>
                <w:webHidden/>
              </w:rPr>
              <w:delText>68</w:delText>
            </w:r>
          </w:del>
          <w:r w:rsidR="00F31AD1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6499322" w14:textId="69C0663A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"_Toc519372889" </w:instrText>
          </w:r>
          <w:r>
            <w:fldChar w:fldCharType="separate"/>
          </w:r>
          <w:r w:rsidR="00F31AD1" w:rsidRPr="00B433C8">
            <w:rPr>
              <w:rStyle w:val="Hiperligao"/>
            </w:rPr>
            <w:t>5.</w:t>
          </w:r>
          <w:r w:rsidR="00F31AD1"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  <w:tab/>
          </w:r>
          <w:r w:rsidR="00F31AD1" w:rsidRPr="00B433C8">
            <w:rPr>
              <w:rStyle w:val="Hiperligao"/>
            </w:rPr>
            <w:t>Conclusões e Trabalho Futuro</w:t>
          </w:r>
          <w:r w:rsidR="00F31AD1">
            <w:rPr>
              <w:webHidden/>
            </w:rPr>
            <w:tab/>
          </w:r>
          <w:r w:rsidR="00F31AD1">
            <w:rPr>
              <w:webHidden/>
            </w:rPr>
            <w:fldChar w:fldCharType="begin"/>
          </w:r>
          <w:r w:rsidR="00F31AD1">
            <w:rPr>
              <w:webHidden/>
            </w:rPr>
            <w:instrText xml:space="preserve"> PAGEREF _Toc519372889 \h </w:instrText>
          </w:r>
          <w:r w:rsidR="00F31AD1">
            <w:rPr>
              <w:webHidden/>
            </w:rPr>
          </w:r>
          <w:r w:rsidR="00F31AD1">
            <w:rPr>
              <w:webHidden/>
            </w:rPr>
            <w:fldChar w:fldCharType="separate"/>
          </w:r>
          <w:ins w:id="34" w:author="Diogo Aires" w:date="2018-07-15T16:06:00Z">
            <w:r w:rsidR="00A821BC">
              <w:rPr>
                <w:webHidden/>
              </w:rPr>
              <w:t>72</w:t>
            </w:r>
          </w:ins>
          <w:del w:id="35" w:author="Diogo Aires" w:date="2018-07-15T16:06:00Z">
            <w:r w:rsidR="00CB7472" w:rsidDel="00A821BC">
              <w:rPr>
                <w:webHidden/>
              </w:rPr>
              <w:delText>71</w:delText>
            </w:r>
          </w:del>
          <w:r w:rsidR="00F31AD1">
            <w:rPr>
              <w:webHidden/>
            </w:rPr>
            <w:fldChar w:fldCharType="end"/>
          </w:r>
          <w:r>
            <w:fldChar w:fldCharType="end"/>
          </w:r>
        </w:p>
        <w:p w14:paraId="4F9E262A" w14:textId="151EB157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"_Toc519372890" </w:instrText>
          </w:r>
          <w:r>
            <w:fldChar w:fldCharType="separate"/>
          </w:r>
          <w:r w:rsidR="00F31AD1" w:rsidRPr="00B433C8">
            <w:rPr>
              <w:rStyle w:val="Hiperligao"/>
            </w:rPr>
            <w:t>Referências</w:t>
          </w:r>
          <w:r w:rsidR="00F31AD1">
            <w:rPr>
              <w:webHidden/>
            </w:rPr>
            <w:tab/>
          </w:r>
          <w:r w:rsidR="00F31AD1">
            <w:rPr>
              <w:webHidden/>
            </w:rPr>
            <w:fldChar w:fldCharType="begin"/>
          </w:r>
          <w:r w:rsidR="00F31AD1">
            <w:rPr>
              <w:webHidden/>
            </w:rPr>
            <w:instrText xml:space="preserve"> PAGEREF _Toc519372890 \h </w:instrText>
          </w:r>
          <w:r w:rsidR="00F31AD1">
            <w:rPr>
              <w:webHidden/>
            </w:rPr>
          </w:r>
          <w:r w:rsidR="00F31AD1">
            <w:rPr>
              <w:webHidden/>
            </w:rPr>
            <w:fldChar w:fldCharType="separate"/>
          </w:r>
          <w:ins w:id="36" w:author="Diogo Aires" w:date="2018-07-15T16:06:00Z">
            <w:r w:rsidR="00A821BC">
              <w:rPr>
                <w:webHidden/>
              </w:rPr>
              <w:t>74</w:t>
            </w:r>
          </w:ins>
          <w:del w:id="37" w:author="Diogo Aires" w:date="2018-07-15T16:06:00Z">
            <w:r w:rsidR="00CB7472" w:rsidDel="00A821BC">
              <w:rPr>
                <w:webHidden/>
              </w:rPr>
              <w:delText>73</w:delText>
            </w:r>
          </w:del>
          <w:r w:rsidR="00F31AD1">
            <w:rPr>
              <w:webHidden/>
            </w:rPr>
            <w:fldChar w:fldCharType="end"/>
          </w:r>
          <w:r>
            <w:fldChar w:fldCharType="end"/>
          </w:r>
        </w:p>
        <w:p w14:paraId="012AF68C" w14:textId="55860A28" w:rsidR="00F31AD1" w:rsidRDefault="00FD6519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HYPERLINK \l "_Toc519372891" </w:instrText>
          </w:r>
          <w:r>
            <w:fldChar w:fldCharType="separate"/>
          </w:r>
          <w:r w:rsidR="00F31AD1" w:rsidRPr="00B433C8">
            <w:rPr>
              <w:rStyle w:val="Hiperligao"/>
            </w:rPr>
            <w:t>A.1 Modelos de dados</w:t>
          </w:r>
          <w:r w:rsidR="00F31AD1">
            <w:rPr>
              <w:webHidden/>
            </w:rPr>
            <w:tab/>
          </w:r>
          <w:r w:rsidR="00F31AD1">
            <w:rPr>
              <w:webHidden/>
            </w:rPr>
            <w:fldChar w:fldCharType="begin"/>
          </w:r>
          <w:r w:rsidR="00F31AD1">
            <w:rPr>
              <w:webHidden/>
            </w:rPr>
            <w:instrText xml:space="preserve"> PAGEREF _Toc519372891 \h </w:instrText>
          </w:r>
          <w:r w:rsidR="00F31AD1">
            <w:rPr>
              <w:webHidden/>
            </w:rPr>
          </w:r>
          <w:r w:rsidR="00F31AD1">
            <w:rPr>
              <w:webHidden/>
            </w:rPr>
            <w:fldChar w:fldCharType="separate"/>
          </w:r>
          <w:ins w:id="38" w:author="Diogo Aires" w:date="2018-07-15T16:06:00Z">
            <w:r w:rsidR="00A821BC">
              <w:rPr>
                <w:webHidden/>
              </w:rPr>
              <w:t>76</w:t>
            </w:r>
          </w:ins>
          <w:del w:id="39" w:author="Diogo Aires" w:date="2018-07-15T16:06:00Z">
            <w:r w:rsidR="00CB7472" w:rsidDel="00A821BC">
              <w:rPr>
                <w:webHidden/>
              </w:rPr>
              <w:delText>75</w:delText>
            </w:r>
          </w:del>
          <w:r w:rsidR="00F31AD1">
            <w:rPr>
              <w:webHidden/>
            </w:rPr>
            <w:fldChar w:fldCharType="end"/>
          </w:r>
          <w:r>
            <w:fldChar w:fldCharType="end"/>
          </w:r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40" w:name="_Toc517606817"/>
      <w:bookmarkStart w:id="41" w:name="_Toc519372838"/>
      <w:r>
        <w:lastRenderedPageBreak/>
        <w:t>Lista de Figuras</w:t>
      </w:r>
      <w:bookmarkEnd w:id="40"/>
      <w:bookmarkEnd w:id="41"/>
    </w:p>
    <w:p w14:paraId="34BCE7EF" w14:textId="7488792B" w:rsidR="00F31AD1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372892" w:history="1">
        <w:r w:rsidR="00F31AD1" w:rsidRPr="00CC745C">
          <w:rPr>
            <w:rStyle w:val="Hiperligao"/>
            <w:noProof/>
          </w:rPr>
          <w:t>Figura 1 – Visão geral do IView.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5</w:t>
        </w:r>
        <w:r w:rsidR="00F31AD1">
          <w:rPr>
            <w:noProof/>
            <w:webHidden/>
          </w:rPr>
          <w:fldChar w:fldCharType="end"/>
        </w:r>
      </w:hyperlink>
    </w:p>
    <w:p w14:paraId="4E1A7CF0" w14:textId="597915A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3" w:history="1">
        <w:r w:rsidR="00F31AD1" w:rsidRPr="00CC745C">
          <w:rPr>
            <w:rStyle w:val="Hiperligao"/>
            <w:noProof/>
          </w:rPr>
          <w:t>Figura 2 - Casos de utilização, Utilizadores Não Registados.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6</w:t>
        </w:r>
        <w:r w:rsidR="00F31AD1">
          <w:rPr>
            <w:noProof/>
            <w:webHidden/>
          </w:rPr>
          <w:fldChar w:fldCharType="end"/>
        </w:r>
      </w:hyperlink>
    </w:p>
    <w:p w14:paraId="6937D71B" w14:textId="0C1C1B1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4" w:history="1">
        <w:r w:rsidR="00F31AD1" w:rsidRPr="00CC745C">
          <w:rPr>
            <w:rStyle w:val="Hiperligao"/>
            <w:noProof/>
          </w:rPr>
          <w:t>Figura 3 - Casos de utilização, Colaborador 1.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7</w:t>
        </w:r>
        <w:r w:rsidR="00F31AD1">
          <w:rPr>
            <w:noProof/>
            <w:webHidden/>
          </w:rPr>
          <w:fldChar w:fldCharType="end"/>
        </w:r>
      </w:hyperlink>
    </w:p>
    <w:p w14:paraId="1E44116F" w14:textId="65BAE68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5" w:history="1">
        <w:r w:rsidR="00F31AD1" w:rsidRPr="00CC745C">
          <w:rPr>
            <w:rStyle w:val="Hiperligao"/>
            <w:noProof/>
          </w:rPr>
          <w:t>Figura 4 - Casos de utilização, Colaborador 2.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8</w:t>
        </w:r>
        <w:r w:rsidR="00F31AD1">
          <w:rPr>
            <w:noProof/>
            <w:webHidden/>
          </w:rPr>
          <w:fldChar w:fldCharType="end"/>
        </w:r>
      </w:hyperlink>
    </w:p>
    <w:p w14:paraId="345D9502" w14:textId="7C23E3B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6" w:history="1">
        <w:r w:rsidR="00F31AD1" w:rsidRPr="00CC745C">
          <w:rPr>
            <w:rStyle w:val="Hiperligao"/>
            <w:noProof/>
          </w:rPr>
          <w:t>Figura 5 - Casos de utilização, Candidato.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9</w:t>
        </w:r>
        <w:r w:rsidR="00F31AD1">
          <w:rPr>
            <w:noProof/>
            <w:webHidden/>
          </w:rPr>
          <w:fldChar w:fldCharType="end"/>
        </w:r>
      </w:hyperlink>
    </w:p>
    <w:p w14:paraId="052A44B9" w14:textId="4028F1E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7" w:history="1">
        <w:r w:rsidR="00F31AD1" w:rsidRPr="00CC745C">
          <w:rPr>
            <w:rStyle w:val="Hiperligao"/>
            <w:noProof/>
          </w:rPr>
          <w:t>Figura 6 - Casos de utilização, Gerente.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419B1C43" w14:textId="148E54B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8" w:history="1">
        <w:r w:rsidR="00F31AD1" w:rsidRPr="00CC745C">
          <w:rPr>
            <w:rStyle w:val="Hiperligao"/>
            <w:noProof/>
          </w:rPr>
          <w:t>Figura 7 - Casos de utilização, Candidato Mobile.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769812E0" w14:textId="02B2C4D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9" w:history="1">
        <w:r w:rsidR="00F31AD1" w:rsidRPr="00CC745C">
          <w:rPr>
            <w:rStyle w:val="Hiperligao"/>
            <w:noProof/>
          </w:rPr>
          <w:t>Figura 8 - Arquitetura OutSystems [5].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11</w:t>
        </w:r>
        <w:r w:rsidR="00F31AD1">
          <w:rPr>
            <w:noProof/>
            <w:webHidden/>
          </w:rPr>
          <w:fldChar w:fldCharType="end"/>
        </w:r>
      </w:hyperlink>
    </w:p>
    <w:p w14:paraId="431901BA" w14:textId="73A9B66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0" w:history="1">
        <w:r w:rsidR="00F31AD1" w:rsidRPr="00CC745C">
          <w:rPr>
            <w:rStyle w:val="Hiperligao"/>
            <w:noProof/>
          </w:rPr>
          <w:t>Figura 9 - Estrutura 4 Layer Canvas.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15</w:t>
        </w:r>
        <w:r w:rsidR="00F31AD1">
          <w:rPr>
            <w:noProof/>
            <w:webHidden/>
          </w:rPr>
          <w:fldChar w:fldCharType="end"/>
        </w:r>
      </w:hyperlink>
    </w:p>
    <w:p w14:paraId="31641B35" w14:textId="074DC02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1" w:history="1">
        <w:r w:rsidR="00F31AD1" w:rsidRPr="00CC745C">
          <w:rPr>
            <w:rStyle w:val="Hiperligao"/>
            <w:noProof/>
          </w:rPr>
          <w:t>Figura 10 - Modelo EA,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17</w:t>
        </w:r>
        <w:r w:rsidR="00F31AD1">
          <w:rPr>
            <w:noProof/>
            <w:webHidden/>
          </w:rPr>
          <w:fldChar w:fldCharType="end"/>
        </w:r>
      </w:hyperlink>
    </w:p>
    <w:p w14:paraId="6874838A" w14:textId="12C5FC5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2" w:history="1">
        <w:r w:rsidR="00F31AD1" w:rsidRPr="00CC745C">
          <w:rPr>
            <w:rStyle w:val="Hiperligao"/>
            <w:noProof/>
          </w:rPr>
          <w:t>Figura 11 - Modelo EA, Vagas.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18</w:t>
        </w:r>
        <w:r w:rsidR="00F31AD1">
          <w:rPr>
            <w:noProof/>
            <w:webHidden/>
          </w:rPr>
          <w:fldChar w:fldCharType="end"/>
        </w:r>
      </w:hyperlink>
    </w:p>
    <w:p w14:paraId="58E72351" w14:textId="2A84B20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3" w:history="1">
        <w:r w:rsidR="00F31AD1" w:rsidRPr="00CC745C">
          <w:rPr>
            <w:rStyle w:val="Hiperligao"/>
            <w:noProof/>
          </w:rPr>
          <w:t>Figura 12 - Modelo EA, Eventos.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19</w:t>
        </w:r>
        <w:r w:rsidR="00F31AD1">
          <w:rPr>
            <w:noProof/>
            <w:webHidden/>
          </w:rPr>
          <w:fldChar w:fldCharType="end"/>
        </w:r>
      </w:hyperlink>
    </w:p>
    <w:p w14:paraId="3642C0A1" w14:textId="3F185A9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4" w:history="1">
        <w:r w:rsidR="00F31AD1" w:rsidRPr="00CC745C">
          <w:rPr>
            <w:rStyle w:val="Hiperligao"/>
            <w:noProof/>
          </w:rPr>
          <w:t>Figura 13 - Frames, Home Page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39E4B109" w14:textId="518FC27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5" w:history="1">
        <w:r w:rsidR="00F31AD1" w:rsidRPr="00CC745C">
          <w:rPr>
            <w:rStyle w:val="Hiperligao"/>
            <w:noProof/>
          </w:rPr>
          <w:t>Figura 14 - Frames, Menu de Colaboradores.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15688A3A" w14:textId="7D70CF1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6" w:history="1">
        <w:r w:rsidR="00F31AD1" w:rsidRPr="00CC745C">
          <w:rPr>
            <w:rStyle w:val="Hiperligao"/>
            <w:noProof/>
          </w:rPr>
          <w:t>Figura 15 - Frames, Menu de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668B9262" w14:textId="31C4ECB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7" w:history="1">
        <w:r w:rsidR="00F31AD1" w:rsidRPr="00CC745C">
          <w:rPr>
            <w:rStyle w:val="Hiperligao"/>
            <w:noProof/>
          </w:rPr>
          <w:t>Figura 16 - Frame, MoreInfo Values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137BA61A" w14:textId="171028E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8" w:history="1">
        <w:r w:rsidR="00F31AD1" w:rsidRPr="00CC745C">
          <w:rPr>
            <w:rStyle w:val="Hiperligao"/>
            <w:noProof/>
            <w:lang w:val="en-US"/>
          </w:rPr>
          <w:t>Figura 17 - Frame, MoreInfo Patnerships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099FE786" w14:textId="6FFD6E6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9" w:history="1">
        <w:r w:rsidR="00F31AD1" w:rsidRPr="00CC745C">
          <w:rPr>
            <w:rStyle w:val="Hiperligao"/>
            <w:noProof/>
          </w:rPr>
          <w:t>Figura 18 - My Curriculum, Show.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5681BC5F" w14:textId="6B57B58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0" w:history="1">
        <w:r w:rsidR="00F31AD1" w:rsidRPr="00CC745C">
          <w:rPr>
            <w:rStyle w:val="Hiperligao"/>
            <w:noProof/>
          </w:rPr>
          <w:t>Figura 19 - Frame, MyCurriculum, Edit.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4A24674C" w14:textId="257DE77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1" w:history="1">
        <w:r w:rsidR="00F31AD1" w:rsidRPr="00CC745C">
          <w:rPr>
            <w:rStyle w:val="Hiperligao"/>
            <w:noProof/>
          </w:rPr>
          <w:t>Figura 20 - Frames, MyProfile.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719B9FD4" w14:textId="3FE212B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2" w:history="1">
        <w:r w:rsidR="00F31AD1" w:rsidRPr="00CC745C">
          <w:rPr>
            <w:rStyle w:val="Hiperligao"/>
            <w:noProof/>
          </w:rPr>
          <w:t>Figura 21 - Frames, MyProfile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7A4F8452" w14:textId="7729C36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3" w:history="1">
        <w:r w:rsidR="00F31AD1" w:rsidRPr="00CC745C">
          <w:rPr>
            <w:rStyle w:val="Hiperligao"/>
            <w:noProof/>
          </w:rPr>
          <w:t>Figura 22 - Frames, Forms.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579424D0" w14:textId="2C55DE4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4" w:history="1">
        <w:r w:rsidR="00F31AD1" w:rsidRPr="00CC745C">
          <w:rPr>
            <w:rStyle w:val="Hiperligao"/>
            <w:noProof/>
          </w:rPr>
          <w:t>Figura 23 - Frames, Applications.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26</w:t>
        </w:r>
        <w:r w:rsidR="00F31AD1">
          <w:rPr>
            <w:noProof/>
            <w:webHidden/>
          </w:rPr>
          <w:fldChar w:fldCharType="end"/>
        </w:r>
      </w:hyperlink>
    </w:p>
    <w:p w14:paraId="69553679" w14:textId="5BC56F9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5" w:history="1">
        <w:r w:rsidR="00F31AD1" w:rsidRPr="00CC745C">
          <w:rPr>
            <w:rStyle w:val="Hiperligao"/>
            <w:noProof/>
          </w:rPr>
          <w:t>Figura 24 - Frames, Vacancies.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0517A3EA" w14:textId="59AE5EE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6" w:history="1">
        <w:r w:rsidR="00F31AD1" w:rsidRPr="00CC745C">
          <w:rPr>
            <w:rStyle w:val="Hiperligao"/>
            <w:noProof/>
          </w:rPr>
          <w:t>Figura 25 - Frames, Events.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76F80752" w14:textId="5910720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7" w:history="1">
        <w:r w:rsidR="00F31AD1" w:rsidRPr="00CC745C">
          <w:rPr>
            <w:rStyle w:val="Hiperligao"/>
            <w:noProof/>
          </w:rPr>
          <w:t>Figura 26 - Frames, Candidate.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243DC14A" w14:textId="2387216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8" w:history="1">
        <w:r w:rsidR="00F31AD1" w:rsidRPr="00CC745C">
          <w:rPr>
            <w:rStyle w:val="Hiperligao"/>
            <w:noProof/>
            <w:lang w:val="en-US"/>
          </w:rPr>
          <w:t>Figura 27 - Frames, Vacancy General Information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702CE7F5" w14:textId="0CCC488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9" w:history="1">
        <w:r w:rsidR="00F31AD1" w:rsidRPr="00CC745C">
          <w:rPr>
            <w:rStyle w:val="Hiperligao"/>
            <w:noProof/>
            <w:lang w:val="en-US"/>
          </w:rPr>
          <w:t>Figura 28 - Frames, Vacancy Steps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05CB8510" w14:textId="040E0B1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0" w:history="1">
        <w:r w:rsidR="00F31AD1" w:rsidRPr="00CC745C">
          <w:rPr>
            <w:rStyle w:val="Hiperligao"/>
            <w:noProof/>
            <w:lang w:val="en-US"/>
          </w:rPr>
          <w:t>Figura 29 - Frames, Vacancy Tools and Languages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6BBC6F62" w14:textId="415BF0F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1" w:history="1">
        <w:r w:rsidR="00F31AD1" w:rsidRPr="00CC745C">
          <w:rPr>
            <w:rStyle w:val="Hiperligao"/>
            <w:noProof/>
          </w:rPr>
          <w:t>Figura 30 - Frames, FormEditAdd.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3709E1C3" w14:textId="4E0A4C6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2" w:history="1">
        <w:r w:rsidR="00F31AD1" w:rsidRPr="00CC745C">
          <w:rPr>
            <w:rStyle w:val="Hiperligao"/>
            <w:noProof/>
            <w:lang w:val="en-US"/>
          </w:rPr>
          <w:t>Figura 31 - Frames, VacancyAdd Form Chosse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1126C3B2" w14:textId="7C22ED4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"_Toc519372923" </w:instrText>
      </w:r>
      <w:r>
        <w:fldChar w:fldCharType="separate"/>
      </w:r>
      <w:r w:rsidR="00F31AD1" w:rsidRPr="00CC745C">
        <w:rPr>
          <w:rStyle w:val="Hiperligao"/>
          <w:noProof/>
        </w:rPr>
        <w:t>Figura 32 - Candidatura Espontânea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42" w:author="Diogo Aires" w:date="2018-07-15T16:06:00Z">
        <w:r w:rsidR="00A821BC">
          <w:rPr>
            <w:noProof/>
            <w:webHidden/>
          </w:rPr>
          <w:t>47</w:t>
        </w:r>
      </w:ins>
      <w:del w:id="43" w:author="Diogo Aires" w:date="2018-07-15T16:06:00Z">
        <w:r w:rsidR="00CB7472" w:rsidDel="00A821BC">
          <w:rPr>
            <w:noProof/>
            <w:webHidden/>
          </w:rPr>
          <w:delText>46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72E2C94" w14:textId="62F69EE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"_Toc519372924" </w:instrText>
      </w:r>
      <w:r>
        <w:fldChar w:fldCharType="separate"/>
      </w:r>
      <w:r w:rsidR="00F31AD1" w:rsidRPr="00CC745C">
        <w:rPr>
          <w:rStyle w:val="Hiperligao"/>
          <w:noProof/>
        </w:rPr>
        <w:t>Figura 33 - Introdução de SpontaneousCurriculum e de SpontaneousCurriculumFile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44" w:author="Diogo Aires" w:date="2018-07-15T16:06:00Z">
        <w:r w:rsidR="00A821BC">
          <w:rPr>
            <w:noProof/>
            <w:webHidden/>
          </w:rPr>
          <w:t>48</w:t>
        </w:r>
      </w:ins>
      <w:del w:id="45" w:author="Diogo Aires" w:date="2018-07-15T16:06:00Z">
        <w:r w:rsidR="00CB7472" w:rsidDel="00A821BC">
          <w:rPr>
            <w:noProof/>
            <w:webHidden/>
          </w:rPr>
          <w:delText>47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170E3FC" w14:textId="2A3AEE8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"_Toc519372925" </w:instrText>
      </w:r>
      <w:r>
        <w:fldChar w:fldCharType="separate"/>
      </w:r>
      <w:r w:rsidR="00F31AD1" w:rsidRPr="00CC745C">
        <w:rPr>
          <w:rStyle w:val="Hiperligao"/>
          <w:noProof/>
        </w:rPr>
        <w:t>Figura 34 - Candidaturas Espontâneas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46" w:author="Diogo Aires" w:date="2018-07-15T16:06:00Z">
        <w:r w:rsidR="00A821BC">
          <w:rPr>
            <w:noProof/>
            <w:webHidden/>
          </w:rPr>
          <w:t>48</w:t>
        </w:r>
      </w:ins>
      <w:del w:id="47" w:author="Diogo Aires" w:date="2018-07-15T16:06:00Z">
        <w:r w:rsidR="00CB7472" w:rsidDel="00A821BC">
          <w:rPr>
            <w:noProof/>
            <w:webHidden/>
          </w:rPr>
          <w:delText>47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2E7198E" w14:textId="31DE102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"_Toc519372926" </w:instrText>
      </w:r>
      <w:r>
        <w:fldChar w:fldCharType="separate"/>
      </w:r>
      <w:r w:rsidR="00F31AD1" w:rsidRPr="00CC745C">
        <w:rPr>
          <w:rStyle w:val="Hiperligao"/>
          <w:noProof/>
        </w:rPr>
        <w:t>Figura 35 - Email de submissão da candidatura espontânea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48" w:author="Diogo Aires" w:date="2018-07-15T16:06:00Z">
        <w:r w:rsidR="00A821BC">
          <w:rPr>
            <w:noProof/>
            <w:webHidden/>
          </w:rPr>
          <w:t>48</w:t>
        </w:r>
      </w:ins>
      <w:del w:id="49" w:author="Diogo Aires" w:date="2018-07-15T16:06:00Z">
        <w:r w:rsidR="00CB7472" w:rsidDel="00A821BC">
          <w:rPr>
            <w:noProof/>
            <w:webHidden/>
          </w:rPr>
          <w:delText>47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6CC42B7" w14:textId="2F1F8BB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lastRenderedPageBreak/>
        <w:fldChar w:fldCharType="begin"/>
      </w:r>
      <w:r>
        <w:instrText xml:space="preserve"> HYPERLINK \l "_Toc519372927" </w:instrText>
      </w:r>
      <w:r>
        <w:fldChar w:fldCharType="separate"/>
      </w:r>
      <w:r w:rsidR="00F31AD1" w:rsidRPr="00CC745C">
        <w:rPr>
          <w:rStyle w:val="Hiperligao"/>
          <w:noProof/>
        </w:rPr>
        <w:t>Figura 36 - Mensagem de erro e de sucesso da candidatura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50" w:author="Diogo Aires" w:date="2018-07-15T16:06:00Z">
        <w:r w:rsidR="00A821BC">
          <w:rPr>
            <w:noProof/>
            <w:webHidden/>
          </w:rPr>
          <w:t>48</w:t>
        </w:r>
      </w:ins>
      <w:del w:id="51" w:author="Diogo Aires" w:date="2018-07-15T16:06:00Z">
        <w:r w:rsidR="00CB7472" w:rsidDel="00A821BC">
          <w:rPr>
            <w:noProof/>
            <w:webHidden/>
          </w:rPr>
          <w:delText>47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528300F" w14:textId="683F4DC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"_Toc519372928" </w:instrText>
      </w:r>
      <w:r>
        <w:fldChar w:fldCharType="separate"/>
      </w:r>
      <w:r w:rsidR="00F31AD1" w:rsidRPr="00CC745C">
        <w:rPr>
          <w:rStyle w:val="Hiperligao"/>
          <w:noProof/>
        </w:rPr>
        <w:t>Figura 37 - Alteração sobre SponatnousCurriculum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52" w:author="Diogo Aires" w:date="2018-07-15T16:06:00Z">
        <w:r w:rsidR="00A821BC">
          <w:rPr>
            <w:noProof/>
            <w:webHidden/>
          </w:rPr>
          <w:t>49</w:t>
        </w:r>
      </w:ins>
      <w:del w:id="53" w:author="Diogo Aires" w:date="2018-07-15T16:06:00Z">
        <w:r w:rsidR="00CB7472" w:rsidDel="00A821BC">
          <w:rPr>
            <w:noProof/>
            <w:webHidden/>
          </w:rPr>
          <w:delText>48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1C89787" w14:textId="5F98DAB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"_Toc519372929" </w:instrText>
      </w:r>
      <w:r>
        <w:fldChar w:fldCharType="separate"/>
      </w:r>
      <w:r w:rsidR="00F31AD1" w:rsidRPr="00CC745C">
        <w:rPr>
          <w:rStyle w:val="Hiperligao"/>
          <w:noProof/>
        </w:rPr>
        <w:t>Figura 38 - Email de estabelecimento do candidato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_Toc519372929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54" w:author="Diogo Aires" w:date="2018-07-15T16:06:00Z">
        <w:r w:rsidR="00A821BC">
          <w:rPr>
            <w:noProof/>
            <w:webHidden/>
          </w:rPr>
          <w:t>49</w:t>
        </w:r>
      </w:ins>
      <w:del w:id="55" w:author="Diogo Aires" w:date="2018-07-15T16:06:00Z">
        <w:r w:rsidR="00CB7472" w:rsidDel="00A821BC">
          <w:rPr>
            <w:noProof/>
            <w:webHidden/>
          </w:rPr>
          <w:delText>48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769D4FD" w14:textId="060C44A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"_Toc519372930" </w:instrText>
      </w:r>
      <w:r>
        <w:fldChar w:fldCharType="separate"/>
      </w:r>
      <w:r w:rsidR="00F31AD1" w:rsidRPr="00CC745C">
        <w:rPr>
          <w:rStyle w:val="Hiperligao"/>
          <w:noProof/>
        </w:rPr>
        <w:t>Figura 39 - Email de recusa da candidatura espontânea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56" w:author="Diogo Aires" w:date="2018-07-15T16:06:00Z">
        <w:r w:rsidR="00A821BC">
          <w:rPr>
            <w:noProof/>
            <w:webHidden/>
          </w:rPr>
          <w:t>49</w:t>
        </w:r>
      </w:ins>
      <w:del w:id="57" w:author="Diogo Aires" w:date="2018-07-15T16:06:00Z">
        <w:r w:rsidR="00CB7472" w:rsidDel="00A821BC">
          <w:rPr>
            <w:noProof/>
            <w:webHidden/>
          </w:rPr>
          <w:delText>48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21C9135" w14:textId="1FB272C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"_Toc519372931" </w:instrText>
      </w:r>
      <w:r>
        <w:fldChar w:fldCharType="separate"/>
      </w:r>
      <w:r w:rsidR="00F31AD1" w:rsidRPr="00CC745C">
        <w:rPr>
          <w:rStyle w:val="Hiperligao"/>
          <w:noProof/>
        </w:rPr>
        <w:t>Figura 40 - Criação do novo utilizador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58" w:author="Diogo Aires" w:date="2018-07-15T16:06:00Z">
        <w:r w:rsidR="00A821BC">
          <w:rPr>
            <w:noProof/>
            <w:webHidden/>
          </w:rPr>
          <w:t>49</w:t>
        </w:r>
      </w:ins>
      <w:del w:id="59" w:author="Diogo Aires" w:date="2018-07-15T16:06:00Z">
        <w:r w:rsidR="00CB7472" w:rsidDel="00A821BC">
          <w:rPr>
            <w:noProof/>
            <w:webHidden/>
          </w:rPr>
          <w:delText>48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CFB5791" w14:textId="1BEA8B1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"_Toc519372932" </w:instrText>
      </w:r>
      <w:r>
        <w:fldChar w:fldCharType="separate"/>
      </w:r>
      <w:r w:rsidR="00F31AD1" w:rsidRPr="00CC745C">
        <w:rPr>
          <w:rStyle w:val="Hiperligao"/>
          <w:noProof/>
        </w:rPr>
        <w:t>Figura 41 - Estabelecimento de User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60" w:author="Diogo Aires" w:date="2018-07-15T16:06:00Z">
        <w:r w:rsidR="00A821BC">
          <w:rPr>
            <w:noProof/>
            <w:webHidden/>
          </w:rPr>
          <w:t>50</w:t>
        </w:r>
      </w:ins>
      <w:del w:id="61" w:author="Diogo Aires" w:date="2018-07-15T16:06:00Z">
        <w:r w:rsidR="00CB7472" w:rsidDel="00A821BC">
          <w:rPr>
            <w:noProof/>
            <w:webHidden/>
          </w:rPr>
          <w:delText>49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15B1E89" w14:textId="0FE6FE2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"_Toc519372933" </w:instrText>
      </w:r>
      <w:r>
        <w:fldChar w:fldCharType="separate"/>
      </w:r>
      <w:r w:rsidR="00F31AD1" w:rsidRPr="00CC745C">
        <w:rPr>
          <w:rStyle w:val="Hiperligao"/>
          <w:noProof/>
        </w:rPr>
        <w:t>Figura 42 - Estabelecimento de CandidateCurriculum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62" w:author="Diogo Aires" w:date="2018-07-15T16:06:00Z">
        <w:r w:rsidR="00A821BC">
          <w:rPr>
            <w:noProof/>
            <w:webHidden/>
          </w:rPr>
          <w:t>50</w:t>
        </w:r>
      </w:ins>
      <w:del w:id="63" w:author="Diogo Aires" w:date="2018-07-15T16:06:00Z">
        <w:r w:rsidR="00CB7472" w:rsidDel="00A821BC">
          <w:rPr>
            <w:noProof/>
            <w:webHidden/>
          </w:rPr>
          <w:delText>49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FAF54F2" w14:textId="2BB0B6E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"_Toc519372934" </w:instrText>
      </w:r>
      <w:r>
        <w:fldChar w:fldCharType="separate"/>
      </w:r>
      <w:r w:rsidR="00F31AD1" w:rsidRPr="00CC745C">
        <w:rPr>
          <w:rStyle w:val="Hiperligao"/>
          <w:noProof/>
        </w:rPr>
        <w:t>Figura 43 - Email com novo utilizador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64" w:author="Diogo Aires" w:date="2018-07-15T16:06:00Z">
        <w:r w:rsidR="00A821BC">
          <w:rPr>
            <w:noProof/>
            <w:webHidden/>
          </w:rPr>
          <w:t>50</w:t>
        </w:r>
      </w:ins>
      <w:del w:id="65" w:author="Diogo Aires" w:date="2018-07-15T16:06:00Z">
        <w:r w:rsidR="00CB7472" w:rsidDel="00A821BC">
          <w:rPr>
            <w:noProof/>
            <w:webHidden/>
          </w:rPr>
          <w:delText>49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45AA667" w14:textId="356546C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"_Toc519372935" </w:instrText>
      </w:r>
      <w:r>
        <w:fldChar w:fldCharType="separate"/>
      </w:r>
      <w:r w:rsidR="00F31AD1" w:rsidRPr="00CC745C">
        <w:rPr>
          <w:rStyle w:val="Hiperligao"/>
          <w:noProof/>
        </w:rPr>
        <w:t>Figura 44 - Mensagens de erro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66" w:author="Diogo Aires" w:date="2018-07-15T16:06:00Z">
        <w:r w:rsidR="00A821BC">
          <w:rPr>
            <w:noProof/>
            <w:webHidden/>
          </w:rPr>
          <w:t>50</w:t>
        </w:r>
      </w:ins>
      <w:del w:id="67" w:author="Diogo Aires" w:date="2018-07-15T16:06:00Z">
        <w:r w:rsidR="00CB7472" w:rsidDel="00A821BC">
          <w:rPr>
            <w:noProof/>
            <w:webHidden/>
          </w:rPr>
          <w:delText>49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4AE72C4" w14:textId="09594D7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"_Toc519372936" </w:instrText>
      </w:r>
      <w:r>
        <w:fldChar w:fldCharType="separate"/>
      </w:r>
      <w:r w:rsidR="00F31AD1" w:rsidRPr="00CC745C">
        <w:rPr>
          <w:rStyle w:val="Hiperligao"/>
          <w:noProof/>
        </w:rPr>
        <w:t>Figura 45 - Autentificação Web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68" w:author="Diogo Aires" w:date="2018-07-15T16:06:00Z">
        <w:r w:rsidR="00A821BC">
          <w:rPr>
            <w:noProof/>
            <w:webHidden/>
          </w:rPr>
          <w:t>50</w:t>
        </w:r>
      </w:ins>
      <w:del w:id="69" w:author="Diogo Aires" w:date="2018-07-15T16:06:00Z">
        <w:r w:rsidR="00CB7472" w:rsidDel="00A821BC">
          <w:rPr>
            <w:noProof/>
            <w:webHidden/>
          </w:rPr>
          <w:delText>49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375AFA1" w14:textId="41FD636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"_Toc519372937"</w:instrText>
      </w:r>
      <w:r>
        <w:instrText xml:space="preserve"> </w:instrText>
      </w:r>
      <w:r>
        <w:fldChar w:fldCharType="separate"/>
      </w:r>
      <w:r w:rsidR="00F31AD1" w:rsidRPr="00CC745C">
        <w:rPr>
          <w:rStyle w:val="Hiperligao"/>
          <w:noProof/>
        </w:rPr>
        <w:t>Figura 46 - Autentificação Mobile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70" w:author="Diogo Aires" w:date="2018-07-15T16:06:00Z">
        <w:r w:rsidR="00A821BC">
          <w:rPr>
            <w:noProof/>
            <w:webHidden/>
          </w:rPr>
          <w:t>51</w:t>
        </w:r>
      </w:ins>
      <w:del w:id="71" w:author="Diogo Aires" w:date="2018-07-15T16:06:00Z">
        <w:r w:rsidR="00CB7472" w:rsidDel="00A821BC">
          <w:rPr>
            <w:noProof/>
            <w:webHidden/>
          </w:rPr>
          <w:delText>50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4DF9904" w14:textId="30DC82A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"_Toc519372938" </w:instrText>
      </w:r>
      <w:r>
        <w:fldChar w:fldCharType="separate"/>
      </w:r>
      <w:r w:rsidR="00F31AD1" w:rsidRPr="00CC745C">
        <w:rPr>
          <w:rStyle w:val="Hiperligao"/>
          <w:noProof/>
        </w:rPr>
        <w:t>Figura 47 - Alterar Currículo, Web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72" w:author="Diogo Aires" w:date="2018-07-15T16:06:00Z">
        <w:r w:rsidR="00A821BC">
          <w:rPr>
            <w:noProof/>
            <w:webHidden/>
          </w:rPr>
          <w:t>51</w:t>
        </w:r>
      </w:ins>
      <w:del w:id="73" w:author="Diogo Aires" w:date="2018-07-15T16:06:00Z">
        <w:r w:rsidR="00CB7472" w:rsidDel="00A821BC">
          <w:rPr>
            <w:noProof/>
            <w:webHidden/>
          </w:rPr>
          <w:delText>50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0FE0D04" w14:textId="168DE92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"_Toc519372939" </w:instrText>
      </w:r>
      <w:r>
        <w:fldChar w:fldCharType="separate"/>
      </w:r>
      <w:r w:rsidR="00F31AD1" w:rsidRPr="00CC745C">
        <w:rPr>
          <w:rStyle w:val="Hiperligao"/>
          <w:noProof/>
        </w:rPr>
        <w:t>Figura 48 - Alterar Currículo, Mobile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_Toc519372939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74" w:author="Diogo Aires" w:date="2018-07-15T16:06:00Z">
        <w:r w:rsidR="00A821BC">
          <w:rPr>
            <w:noProof/>
            <w:webHidden/>
          </w:rPr>
          <w:t>52</w:t>
        </w:r>
      </w:ins>
      <w:del w:id="75" w:author="Diogo Aires" w:date="2018-07-15T16:06:00Z">
        <w:r w:rsidR="00CB7472" w:rsidDel="00A821BC">
          <w:rPr>
            <w:noProof/>
            <w:webHidden/>
          </w:rPr>
          <w:delText>51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D460EC6" w14:textId="5D369A3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"_Toc519372940" </w:instrText>
      </w:r>
      <w:r>
        <w:fldChar w:fldCharType="separate"/>
      </w:r>
      <w:r w:rsidR="00F31AD1" w:rsidRPr="00CC745C">
        <w:rPr>
          <w:rStyle w:val="Hiperligao"/>
          <w:noProof/>
        </w:rPr>
        <w:t>Figura 49 – Alterações a CandidateCurriculum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76" w:author="Diogo Aires" w:date="2018-07-15T16:06:00Z">
        <w:r w:rsidR="00A821BC">
          <w:rPr>
            <w:noProof/>
            <w:webHidden/>
          </w:rPr>
          <w:t>52</w:t>
        </w:r>
      </w:ins>
      <w:del w:id="77" w:author="Diogo Aires" w:date="2018-07-15T16:06:00Z">
        <w:r w:rsidR="00CB7472" w:rsidDel="00A821BC">
          <w:rPr>
            <w:noProof/>
            <w:webHidden/>
          </w:rPr>
          <w:delText>51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3B17DDF" w14:textId="12C7256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</w:instrText>
      </w:r>
      <w:r>
        <w:instrText xml:space="preserve">_Toc519372941" </w:instrText>
      </w:r>
      <w:r>
        <w:fldChar w:fldCharType="separate"/>
      </w:r>
      <w:r w:rsidR="00F31AD1" w:rsidRPr="00CC745C">
        <w:rPr>
          <w:rStyle w:val="Hiperligao"/>
          <w:noProof/>
        </w:rPr>
        <w:t>Figura 50 – Currículo depois da primeira alteração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78" w:author="Diogo Aires" w:date="2018-07-15T16:06:00Z">
        <w:r w:rsidR="00A821BC">
          <w:rPr>
            <w:noProof/>
            <w:webHidden/>
          </w:rPr>
          <w:t>52</w:t>
        </w:r>
      </w:ins>
      <w:del w:id="79" w:author="Diogo Aires" w:date="2018-07-15T16:06:00Z">
        <w:r w:rsidR="00CB7472" w:rsidDel="00A821BC">
          <w:rPr>
            <w:noProof/>
            <w:webHidden/>
          </w:rPr>
          <w:delText>51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B36C556" w14:textId="7CF25F5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"_Toc519372942" </w:instrText>
      </w:r>
      <w:r>
        <w:fldChar w:fldCharType="separate"/>
      </w:r>
      <w:r w:rsidR="00F31AD1" w:rsidRPr="00CC745C">
        <w:rPr>
          <w:rStyle w:val="Hiperligao"/>
          <w:noProof/>
        </w:rPr>
        <w:t>Figura 51 - Currículo depois da segunda alteração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80" w:author="Diogo Aires" w:date="2018-07-15T16:06:00Z">
        <w:r w:rsidR="00A821BC">
          <w:rPr>
            <w:noProof/>
            <w:webHidden/>
          </w:rPr>
          <w:t>53</w:t>
        </w:r>
      </w:ins>
      <w:del w:id="81" w:author="Diogo Aires" w:date="2018-07-15T16:06:00Z">
        <w:r w:rsidR="00CB7472" w:rsidDel="00A821BC">
          <w:rPr>
            <w:noProof/>
            <w:webHidden/>
          </w:rPr>
          <w:delText>52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F3D7D6F" w14:textId="7941848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"_Toc519372943" </w:instrText>
      </w:r>
      <w:r>
        <w:fldChar w:fldCharType="separate"/>
      </w:r>
      <w:r w:rsidR="00F31AD1" w:rsidRPr="00CC745C">
        <w:rPr>
          <w:rStyle w:val="Hiperligao"/>
          <w:noProof/>
        </w:rPr>
        <w:t>Figura 52 - Introduzir Tecnologia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82" w:author="Diogo Aires" w:date="2018-07-15T16:06:00Z">
        <w:r w:rsidR="00A821BC">
          <w:rPr>
            <w:noProof/>
            <w:webHidden/>
          </w:rPr>
          <w:t>53</w:t>
        </w:r>
      </w:ins>
      <w:del w:id="83" w:author="Diogo Aires" w:date="2018-07-15T16:06:00Z">
        <w:r w:rsidR="00CB7472" w:rsidDel="00A821BC">
          <w:rPr>
            <w:noProof/>
            <w:webHidden/>
          </w:rPr>
          <w:delText>52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501FBA4" w14:textId="6185C76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"_Toc519372944" </w:instrText>
      </w:r>
      <w:r>
        <w:fldChar w:fldCharType="separate"/>
      </w:r>
      <w:r w:rsidR="00F31AD1" w:rsidRPr="00CC745C">
        <w:rPr>
          <w:rStyle w:val="Hiperligao"/>
          <w:noProof/>
        </w:rPr>
        <w:t>Figura 53 - Introduzir Projeto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84" w:author="Diogo Aires" w:date="2018-07-15T16:06:00Z">
        <w:r w:rsidR="00A821BC">
          <w:rPr>
            <w:noProof/>
            <w:webHidden/>
          </w:rPr>
          <w:t>54</w:t>
        </w:r>
      </w:ins>
      <w:del w:id="85" w:author="Diogo Aires" w:date="2018-07-15T16:06:00Z">
        <w:r w:rsidR="00CB7472" w:rsidDel="00A821BC">
          <w:rPr>
            <w:noProof/>
            <w:webHidden/>
          </w:rPr>
          <w:delText>53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81FA734" w14:textId="643F48E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"_Toc519372945" </w:instrText>
      </w:r>
      <w:r>
        <w:fldChar w:fldCharType="separate"/>
      </w:r>
      <w:r w:rsidR="00F31AD1" w:rsidRPr="00CC745C">
        <w:rPr>
          <w:rStyle w:val="Hiperligao"/>
          <w:noProof/>
        </w:rPr>
        <w:t>Figura 54 - Alteração a CandidateTechnology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86" w:author="Diogo Aires" w:date="2018-07-15T16:06:00Z">
        <w:r w:rsidR="00A821BC">
          <w:rPr>
            <w:noProof/>
            <w:webHidden/>
          </w:rPr>
          <w:t>54</w:t>
        </w:r>
      </w:ins>
      <w:del w:id="87" w:author="Diogo Aires" w:date="2018-07-15T16:06:00Z">
        <w:r w:rsidR="00CB7472" w:rsidDel="00A821BC">
          <w:rPr>
            <w:noProof/>
            <w:webHidden/>
          </w:rPr>
          <w:delText>53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15E73FF" w14:textId="6ADBBBB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"_Toc519372946" </w:instrText>
      </w:r>
      <w:r>
        <w:fldChar w:fldCharType="separate"/>
      </w:r>
      <w:r w:rsidR="00F31AD1" w:rsidRPr="00CC745C">
        <w:rPr>
          <w:rStyle w:val="Hiperligao"/>
          <w:noProof/>
        </w:rPr>
        <w:t>Figura 55 - Alteração a CandidateProject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88" w:author="Diogo Aires" w:date="2018-07-15T16:06:00Z">
        <w:r w:rsidR="00A821BC">
          <w:rPr>
            <w:noProof/>
            <w:webHidden/>
          </w:rPr>
          <w:t>54</w:t>
        </w:r>
      </w:ins>
      <w:del w:id="89" w:author="Diogo Aires" w:date="2018-07-15T16:06:00Z">
        <w:r w:rsidR="00CB7472" w:rsidDel="00A821BC">
          <w:rPr>
            <w:noProof/>
            <w:webHidden/>
          </w:rPr>
          <w:delText>53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F94CC03" w14:textId="0ABE90B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</w:instrText>
      </w:r>
      <w:r>
        <w:instrText xml:space="preserve">INK \l "_Toc519372947" </w:instrText>
      </w:r>
      <w:r>
        <w:fldChar w:fldCharType="separate"/>
      </w:r>
      <w:r w:rsidR="00F31AD1" w:rsidRPr="00CC745C">
        <w:rPr>
          <w:rStyle w:val="Hiperligao"/>
          <w:noProof/>
        </w:rPr>
        <w:t>Figura 56 - Tecnologias do Candidato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90" w:author="Diogo Aires" w:date="2018-07-15T16:06:00Z">
        <w:r w:rsidR="00A821BC">
          <w:rPr>
            <w:noProof/>
            <w:webHidden/>
          </w:rPr>
          <w:t>54</w:t>
        </w:r>
      </w:ins>
      <w:del w:id="91" w:author="Diogo Aires" w:date="2018-07-15T16:06:00Z">
        <w:r w:rsidR="00CB7472" w:rsidDel="00A821BC">
          <w:rPr>
            <w:noProof/>
            <w:webHidden/>
          </w:rPr>
          <w:delText>53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A6368C7" w14:textId="4BC184F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"_Toc519372948" </w:instrText>
      </w:r>
      <w:r>
        <w:fldChar w:fldCharType="separate"/>
      </w:r>
      <w:r w:rsidR="00F31AD1" w:rsidRPr="00CC745C">
        <w:rPr>
          <w:rStyle w:val="Hiperligao"/>
          <w:noProof/>
        </w:rPr>
        <w:t>Figura 57 - Projetos do Candidato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92" w:author="Diogo Aires" w:date="2018-07-15T16:06:00Z">
        <w:r w:rsidR="00A821BC">
          <w:rPr>
            <w:noProof/>
            <w:webHidden/>
          </w:rPr>
          <w:t>55</w:t>
        </w:r>
      </w:ins>
      <w:del w:id="93" w:author="Diogo Aires" w:date="2018-07-15T16:06:00Z">
        <w:r w:rsidR="00CB7472" w:rsidDel="00A821BC">
          <w:rPr>
            <w:noProof/>
            <w:webHidden/>
          </w:rPr>
          <w:delText>54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2B78464" w14:textId="5A17713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"_Toc519372949" </w:instrText>
      </w:r>
      <w:r>
        <w:fldChar w:fldCharType="separate"/>
      </w:r>
      <w:r w:rsidR="00F31AD1" w:rsidRPr="00CC745C">
        <w:rPr>
          <w:rStyle w:val="Hiperligao"/>
          <w:noProof/>
        </w:rPr>
        <w:t>Figura 58 - Mensagens de Erro de Tecnologias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_Toc519372949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94" w:author="Diogo Aires" w:date="2018-07-15T16:06:00Z">
        <w:r w:rsidR="00A821BC">
          <w:rPr>
            <w:noProof/>
            <w:webHidden/>
          </w:rPr>
          <w:t>55</w:t>
        </w:r>
      </w:ins>
      <w:del w:id="95" w:author="Diogo Aires" w:date="2018-07-15T16:06:00Z">
        <w:r w:rsidR="00CB7472" w:rsidDel="00A821BC">
          <w:rPr>
            <w:noProof/>
            <w:webHidden/>
          </w:rPr>
          <w:delText>54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55ED1F6" w14:textId="50602C1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</w:instrText>
      </w:r>
      <w:r>
        <w:instrText xml:space="preserve">_Toc519372950" </w:instrText>
      </w:r>
      <w:r>
        <w:fldChar w:fldCharType="separate"/>
      </w:r>
      <w:r w:rsidR="00F31AD1" w:rsidRPr="00CC745C">
        <w:rPr>
          <w:rStyle w:val="Hiperligao"/>
          <w:noProof/>
        </w:rPr>
        <w:t>Figura 59 - Mensagens de Erro de Projetos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96" w:author="Diogo Aires" w:date="2018-07-15T16:06:00Z">
        <w:r w:rsidR="00A821BC">
          <w:rPr>
            <w:noProof/>
            <w:webHidden/>
          </w:rPr>
          <w:t>55</w:t>
        </w:r>
      </w:ins>
      <w:del w:id="97" w:author="Diogo Aires" w:date="2018-07-15T16:06:00Z">
        <w:r w:rsidR="00CB7472" w:rsidDel="00A821BC">
          <w:rPr>
            <w:noProof/>
            <w:webHidden/>
          </w:rPr>
          <w:delText>54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1A997D9" w14:textId="1489578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"_Toc519372951" </w:instrText>
      </w:r>
      <w:r>
        <w:fldChar w:fldCharType="separate"/>
      </w:r>
      <w:r w:rsidR="00F31AD1" w:rsidRPr="00CC745C">
        <w:rPr>
          <w:rStyle w:val="Hiperligao"/>
          <w:noProof/>
        </w:rPr>
        <w:t>Figura 60 - Inserir Disponibilidades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98" w:author="Diogo Aires" w:date="2018-07-15T16:06:00Z">
        <w:r w:rsidR="00A821BC">
          <w:rPr>
            <w:noProof/>
            <w:webHidden/>
          </w:rPr>
          <w:t>55</w:t>
        </w:r>
      </w:ins>
      <w:del w:id="99" w:author="Diogo Aires" w:date="2018-07-15T16:06:00Z">
        <w:r w:rsidR="00CB7472" w:rsidDel="00A821BC">
          <w:rPr>
            <w:noProof/>
            <w:webHidden/>
          </w:rPr>
          <w:delText>54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2330C44" w14:textId="73EF038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"_Toc519372952" </w:instrText>
      </w:r>
      <w:r>
        <w:fldChar w:fldCharType="separate"/>
      </w:r>
      <w:r w:rsidR="00F31AD1" w:rsidRPr="00CC745C">
        <w:rPr>
          <w:rStyle w:val="Hiperligao"/>
          <w:noProof/>
        </w:rPr>
        <w:t>Figura 61 - Disponibilidades depois da introdução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00" w:author="Diogo Aires" w:date="2018-07-15T16:06:00Z">
        <w:r w:rsidR="00A821BC">
          <w:rPr>
            <w:noProof/>
            <w:webHidden/>
          </w:rPr>
          <w:t>56</w:t>
        </w:r>
      </w:ins>
      <w:del w:id="101" w:author="Diogo Aires" w:date="2018-07-15T16:06:00Z">
        <w:r w:rsidR="00CB7472" w:rsidDel="00A821BC">
          <w:rPr>
            <w:noProof/>
            <w:webHidden/>
          </w:rPr>
          <w:delText>55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B6A5B86" w14:textId="3367EC3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"_Toc519372953" </w:instrText>
      </w:r>
      <w:r>
        <w:fldChar w:fldCharType="separate"/>
      </w:r>
      <w:r w:rsidR="00F31AD1" w:rsidRPr="00CC745C">
        <w:rPr>
          <w:rStyle w:val="Hiperligao"/>
          <w:noProof/>
        </w:rPr>
        <w:t>Figura 62 - Alteração a CandidateAvailability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02" w:author="Diogo Aires" w:date="2018-07-15T16:06:00Z">
        <w:r w:rsidR="00A821BC">
          <w:rPr>
            <w:noProof/>
            <w:webHidden/>
          </w:rPr>
          <w:t>56</w:t>
        </w:r>
      </w:ins>
      <w:del w:id="103" w:author="Diogo Aires" w:date="2018-07-15T16:06:00Z">
        <w:r w:rsidR="00CB7472" w:rsidDel="00A821BC">
          <w:rPr>
            <w:noProof/>
            <w:webHidden/>
          </w:rPr>
          <w:delText>55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A46272D" w14:textId="34DE22F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"_Toc519372954" </w:instrText>
      </w:r>
      <w:r>
        <w:fldChar w:fldCharType="separate"/>
      </w:r>
      <w:r w:rsidR="00F31AD1" w:rsidRPr="00CC745C">
        <w:rPr>
          <w:rStyle w:val="Hiperligao"/>
          <w:noProof/>
        </w:rPr>
        <w:t>Figura 63 - Mensagem de erro ao inserir disponibilidade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04" w:author="Diogo Aires" w:date="2018-07-15T16:06:00Z">
        <w:r w:rsidR="00A821BC">
          <w:rPr>
            <w:noProof/>
            <w:webHidden/>
          </w:rPr>
          <w:t>56</w:t>
        </w:r>
      </w:ins>
      <w:del w:id="105" w:author="Diogo Aires" w:date="2018-07-15T16:06:00Z">
        <w:r w:rsidR="00CB7472" w:rsidDel="00A821BC">
          <w:rPr>
            <w:noProof/>
            <w:webHidden/>
          </w:rPr>
          <w:delText>55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059E129" w14:textId="48EF686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"_Toc519372955" </w:instrText>
      </w:r>
      <w:r>
        <w:fldChar w:fldCharType="separate"/>
      </w:r>
      <w:r w:rsidR="00F31AD1" w:rsidRPr="00CC745C">
        <w:rPr>
          <w:rStyle w:val="Hiperligao"/>
          <w:noProof/>
        </w:rPr>
        <w:t>Figura 64 - Introduzir Empresa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06" w:author="Diogo Aires" w:date="2018-07-15T16:06:00Z">
        <w:r w:rsidR="00A821BC">
          <w:rPr>
            <w:noProof/>
            <w:webHidden/>
          </w:rPr>
          <w:t>57</w:t>
        </w:r>
      </w:ins>
      <w:del w:id="107" w:author="Diogo Aires" w:date="2018-07-15T16:06:00Z">
        <w:r w:rsidR="00CB7472" w:rsidDel="00A821BC">
          <w:rPr>
            <w:noProof/>
            <w:webHidden/>
          </w:rPr>
          <w:delText>56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31FA661" w14:textId="2384B34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"_Toc519372956" </w:instrText>
      </w:r>
      <w:r>
        <w:fldChar w:fldCharType="separate"/>
      </w:r>
      <w:r w:rsidR="00F31AD1" w:rsidRPr="00CC745C">
        <w:rPr>
          <w:rStyle w:val="Hiperligao"/>
          <w:noProof/>
        </w:rPr>
        <w:t>Figura 65 – Nova instância de Company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08" w:author="Diogo Aires" w:date="2018-07-15T16:06:00Z">
        <w:r w:rsidR="00A821BC">
          <w:rPr>
            <w:noProof/>
            <w:webHidden/>
          </w:rPr>
          <w:t>57</w:t>
        </w:r>
      </w:ins>
      <w:del w:id="109" w:author="Diogo Aires" w:date="2018-07-15T16:06:00Z">
        <w:r w:rsidR="00CB7472" w:rsidDel="00A821BC">
          <w:rPr>
            <w:noProof/>
            <w:webHidden/>
          </w:rPr>
          <w:delText>56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03EB1D3" w14:textId="34DF44D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"_Toc519372957" </w:instrText>
      </w:r>
      <w:r>
        <w:fldChar w:fldCharType="separate"/>
      </w:r>
      <w:r w:rsidR="00F31AD1" w:rsidRPr="00CC745C">
        <w:rPr>
          <w:rStyle w:val="Hiperligao"/>
          <w:noProof/>
        </w:rPr>
        <w:t>Figura 66 - Empresa introduzida, Informação geral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10" w:author="Diogo Aires" w:date="2018-07-15T16:06:00Z">
        <w:r w:rsidR="00A821BC">
          <w:rPr>
            <w:noProof/>
            <w:webHidden/>
          </w:rPr>
          <w:t>57</w:t>
        </w:r>
      </w:ins>
      <w:del w:id="111" w:author="Diogo Aires" w:date="2018-07-15T16:06:00Z">
        <w:r w:rsidR="00CB7472" w:rsidDel="00A821BC">
          <w:rPr>
            <w:noProof/>
            <w:webHidden/>
          </w:rPr>
          <w:delText>56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038DCA4" w14:textId="746020C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"_Toc519372958" </w:instrText>
      </w:r>
      <w:r>
        <w:fldChar w:fldCharType="separate"/>
      </w:r>
      <w:r w:rsidR="00F31AD1" w:rsidRPr="00CC745C">
        <w:rPr>
          <w:rStyle w:val="Hiperligao"/>
          <w:noProof/>
        </w:rPr>
        <w:t>Figura 67 - Empresa Introduzida, Projectos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12" w:author="Diogo Aires" w:date="2018-07-15T16:06:00Z">
        <w:r w:rsidR="00A821BC">
          <w:rPr>
            <w:noProof/>
            <w:webHidden/>
          </w:rPr>
          <w:t>57</w:t>
        </w:r>
      </w:ins>
      <w:del w:id="113" w:author="Diogo Aires" w:date="2018-07-15T16:06:00Z">
        <w:r w:rsidR="00CB7472" w:rsidDel="00A821BC">
          <w:rPr>
            <w:noProof/>
            <w:webHidden/>
          </w:rPr>
          <w:delText>56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0757C7D" w14:textId="26D7439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"_Toc519372959" </w:instrText>
      </w:r>
      <w:r>
        <w:fldChar w:fldCharType="separate"/>
      </w:r>
      <w:r w:rsidR="00F31AD1" w:rsidRPr="00CC745C">
        <w:rPr>
          <w:rStyle w:val="Hiperligao"/>
          <w:noProof/>
        </w:rPr>
        <w:t>Figura 68 - Empresa Introduzida, Localidades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_Toc519372959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14" w:author="Diogo Aires" w:date="2018-07-15T16:06:00Z">
        <w:r w:rsidR="00A821BC">
          <w:rPr>
            <w:noProof/>
            <w:webHidden/>
          </w:rPr>
          <w:t>58</w:t>
        </w:r>
      </w:ins>
      <w:del w:id="115" w:author="Diogo Aires" w:date="2018-07-15T16:06:00Z">
        <w:r w:rsidR="00CB7472" w:rsidDel="00A821BC">
          <w:rPr>
            <w:noProof/>
            <w:webHidden/>
          </w:rPr>
          <w:delText>57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6357305" w14:textId="2B49FB0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</w:instrText>
      </w:r>
      <w:r>
        <w:instrText xml:space="preserve">_Toc519372960" </w:instrText>
      </w:r>
      <w:r>
        <w:fldChar w:fldCharType="separate"/>
      </w:r>
      <w:r w:rsidR="00F31AD1" w:rsidRPr="00CC745C">
        <w:rPr>
          <w:rStyle w:val="Hiperligao"/>
          <w:noProof/>
        </w:rPr>
        <w:t>Figura 69 - Introduzir Projeto, informação geral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16" w:author="Diogo Aires" w:date="2018-07-15T16:06:00Z">
        <w:r w:rsidR="00A821BC">
          <w:rPr>
            <w:noProof/>
            <w:webHidden/>
          </w:rPr>
          <w:t>58</w:t>
        </w:r>
      </w:ins>
      <w:del w:id="117" w:author="Diogo Aires" w:date="2018-07-15T16:06:00Z">
        <w:r w:rsidR="00CB7472" w:rsidDel="00A821BC">
          <w:rPr>
            <w:noProof/>
            <w:webHidden/>
          </w:rPr>
          <w:delText>57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B8A55B8" w14:textId="502F6A2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"_Toc519372961" </w:instrText>
      </w:r>
      <w:r>
        <w:fldChar w:fldCharType="separate"/>
      </w:r>
      <w:r w:rsidR="00F31AD1" w:rsidRPr="00CC745C">
        <w:rPr>
          <w:rStyle w:val="Hiperligao"/>
          <w:noProof/>
        </w:rPr>
        <w:t>Figura 70 - Introduzir Projeto, responsáveis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18" w:author="Diogo Aires" w:date="2018-07-15T16:06:00Z">
        <w:r w:rsidR="00A821BC">
          <w:rPr>
            <w:noProof/>
            <w:webHidden/>
          </w:rPr>
          <w:t>58</w:t>
        </w:r>
      </w:ins>
      <w:del w:id="119" w:author="Diogo Aires" w:date="2018-07-15T16:06:00Z">
        <w:r w:rsidR="00CB7472" w:rsidDel="00A821BC">
          <w:rPr>
            <w:noProof/>
            <w:webHidden/>
          </w:rPr>
          <w:delText>57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5073D0C" w14:textId="4608E9C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"_Toc519372962" </w:instrText>
      </w:r>
      <w:r>
        <w:fldChar w:fldCharType="separate"/>
      </w:r>
      <w:r w:rsidR="00F31AD1" w:rsidRPr="00CC745C">
        <w:rPr>
          <w:rStyle w:val="Hiperligao"/>
          <w:noProof/>
        </w:rPr>
        <w:t>Figura 71 - Adicionar Projeto, escolher empresa de responsável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20" w:author="Diogo Aires" w:date="2018-07-15T16:06:00Z">
        <w:r w:rsidR="00A821BC">
          <w:rPr>
            <w:noProof/>
            <w:webHidden/>
          </w:rPr>
          <w:t>59</w:t>
        </w:r>
      </w:ins>
      <w:del w:id="121" w:author="Diogo Aires" w:date="2018-07-15T16:06:00Z">
        <w:r w:rsidR="00CB7472" w:rsidDel="00A821BC">
          <w:rPr>
            <w:noProof/>
            <w:webHidden/>
          </w:rPr>
          <w:delText>58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1BDE0F5" w14:textId="5EFD88A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"_Toc519372963" </w:instrText>
      </w:r>
      <w:r>
        <w:fldChar w:fldCharType="separate"/>
      </w:r>
      <w:r w:rsidR="00F31AD1" w:rsidRPr="00CC745C">
        <w:rPr>
          <w:rStyle w:val="Hiperligao"/>
          <w:noProof/>
        </w:rPr>
        <w:t>Figura 72 – Nova Instância de Project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22" w:author="Diogo Aires" w:date="2018-07-15T16:06:00Z">
        <w:r w:rsidR="00A821BC">
          <w:rPr>
            <w:noProof/>
            <w:webHidden/>
          </w:rPr>
          <w:t>59</w:t>
        </w:r>
      </w:ins>
      <w:del w:id="123" w:author="Diogo Aires" w:date="2018-07-15T16:06:00Z">
        <w:r w:rsidR="00CB7472" w:rsidDel="00A821BC">
          <w:rPr>
            <w:noProof/>
            <w:webHidden/>
          </w:rPr>
          <w:delText>58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C6BEA8D" w14:textId="3F70573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lastRenderedPageBreak/>
        <w:fldChar w:fldCharType="begin"/>
      </w:r>
      <w:r>
        <w:instrText xml:space="preserve"> HYPERLINK \l "_Toc51</w:instrText>
      </w:r>
      <w:r>
        <w:instrText xml:space="preserve">9372964" </w:instrText>
      </w:r>
      <w:r>
        <w:fldChar w:fldCharType="separate"/>
      </w:r>
      <w:r w:rsidR="00F31AD1" w:rsidRPr="00CC745C">
        <w:rPr>
          <w:rStyle w:val="Hiperligao"/>
          <w:noProof/>
        </w:rPr>
        <w:t>Figura 73 – Novas Instâncias de ProjectCompany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24" w:author="Diogo Aires" w:date="2018-07-15T16:06:00Z">
        <w:r w:rsidR="00A821BC">
          <w:rPr>
            <w:noProof/>
            <w:webHidden/>
          </w:rPr>
          <w:t>59</w:t>
        </w:r>
      </w:ins>
      <w:del w:id="125" w:author="Diogo Aires" w:date="2018-07-15T16:06:00Z">
        <w:r w:rsidR="00CB7472" w:rsidDel="00A821BC">
          <w:rPr>
            <w:noProof/>
            <w:webHidden/>
          </w:rPr>
          <w:delText>58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311EB01" w14:textId="53CDDB8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"_Toc519372965" </w:instrText>
      </w:r>
      <w:r>
        <w:fldChar w:fldCharType="separate"/>
      </w:r>
      <w:r w:rsidR="00F31AD1" w:rsidRPr="00CC745C">
        <w:rPr>
          <w:rStyle w:val="Hiperligao"/>
          <w:noProof/>
        </w:rPr>
        <w:t>Figura 74 – Novas Instâncias de ProjectResponsible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26" w:author="Diogo Aires" w:date="2018-07-15T16:06:00Z">
        <w:r w:rsidR="00A821BC">
          <w:rPr>
            <w:noProof/>
            <w:webHidden/>
          </w:rPr>
          <w:t>59</w:t>
        </w:r>
      </w:ins>
      <w:del w:id="127" w:author="Diogo Aires" w:date="2018-07-15T16:06:00Z">
        <w:r w:rsidR="00CB7472" w:rsidDel="00A821BC">
          <w:rPr>
            <w:noProof/>
            <w:webHidden/>
          </w:rPr>
          <w:delText>58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1715FA7" w14:textId="1B6C878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"_Toc519372966" </w:instrText>
      </w:r>
      <w:r>
        <w:fldChar w:fldCharType="separate"/>
      </w:r>
      <w:r w:rsidR="00F31AD1" w:rsidRPr="00CC745C">
        <w:rPr>
          <w:rStyle w:val="Hiperligao"/>
          <w:noProof/>
        </w:rPr>
        <w:t>Figura 75 – Projeto na lista da empresa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28" w:author="Diogo Aires" w:date="2018-07-15T16:06:00Z">
        <w:r w:rsidR="00A821BC">
          <w:rPr>
            <w:noProof/>
            <w:webHidden/>
          </w:rPr>
          <w:t>60</w:t>
        </w:r>
      </w:ins>
      <w:del w:id="129" w:author="Diogo Aires" w:date="2018-07-15T16:06:00Z">
        <w:r w:rsidR="00CB7472" w:rsidDel="00A821BC">
          <w:rPr>
            <w:noProof/>
            <w:webHidden/>
          </w:rPr>
          <w:delText>59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56F5ECA" w14:textId="2D979DE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"_Toc519372967" </w:instrText>
      </w:r>
      <w:r>
        <w:fldChar w:fldCharType="separate"/>
      </w:r>
      <w:r w:rsidR="00F31AD1" w:rsidRPr="00CC745C">
        <w:rPr>
          <w:rStyle w:val="Hiperligao"/>
          <w:noProof/>
        </w:rPr>
        <w:t>Figura 76 - Criar formulário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30" w:author="Diogo Aires" w:date="2018-07-15T16:06:00Z">
        <w:r w:rsidR="00A821BC">
          <w:rPr>
            <w:noProof/>
            <w:webHidden/>
          </w:rPr>
          <w:t>60</w:t>
        </w:r>
      </w:ins>
      <w:del w:id="131" w:author="Diogo Aires" w:date="2018-07-15T16:06:00Z">
        <w:r w:rsidR="00CB7472" w:rsidDel="00A821BC">
          <w:rPr>
            <w:noProof/>
            <w:webHidden/>
          </w:rPr>
          <w:delText>59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C942C0B" w14:textId="2C90B32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"_Toc519372968" </w:instrText>
      </w:r>
      <w:r>
        <w:fldChar w:fldCharType="separate"/>
      </w:r>
      <w:r w:rsidR="00F31AD1" w:rsidRPr="00CC745C">
        <w:rPr>
          <w:rStyle w:val="Hiperligao"/>
          <w:noProof/>
        </w:rPr>
        <w:t>Figura 77 - Nova instância de Form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32" w:author="Diogo Aires" w:date="2018-07-15T16:06:00Z">
        <w:r w:rsidR="00A821BC">
          <w:rPr>
            <w:noProof/>
            <w:webHidden/>
          </w:rPr>
          <w:t>61</w:t>
        </w:r>
      </w:ins>
      <w:del w:id="133" w:author="Diogo Aires" w:date="2018-07-15T16:06:00Z">
        <w:r w:rsidR="00CB7472" w:rsidDel="00A821BC">
          <w:rPr>
            <w:noProof/>
            <w:webHidden/>
          </w:rPr>
          <w:delText>60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B6A98D6" w14:textId="4635C70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"_Toc519372969" </w:instrText>
      </w:r>
      <w:r>
        <w:fldChar w:fldCharType="separate"/>
      </w:r>
      <w:r w:rsidR="00F31AD1" w:rsidRPr="00CC745C">
        <w:rPr>
          <w:rStyle w:val="Hiperligao"/>
          <w:noProof/>
        </w:rPr>
        <w:t>Figura 78  Novas instâncias de FormQuestions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_Toc519372969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34" w:author="Diogo Aires" w:date="2018-07-15T16:06:00Z">
        <w:r w:rsidR="00A821BC">
          <w:rPr>
            <w:noProof/>
            <w:webHidden/>
          </w:rPr>
          <w:t>61</w:t>
        </w:r>
      </w:ins>
      <w:del w:id="135" w:author="Diogo Aires" w:date="2018-07-15T16:06:00Z">
        <w:r w:rsidR="00CB7472" w:rsidDel="00A821BC">
          <w:rPr>
            <w:noProof/>
            <w:webHidden/>
          </w:rPr>
          <w:delText>60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3760085" w14:textId="1820DB3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"_Toc519372970" </w:instrText>
      </w:r>
      <w:r>
        <w:fldChar w:fldCharType="separate"/>
      </w:r>
      <w:r w:rsidR="00F31AD1" w:rsidRPr="00CC745C">
        <w:rPr>
          <w:rStyle w:val="Hiperligao"/>
          <w:noProof/>
        </w:rPr>
        <w:t>Figura 79 - Estabelecer Oferta, informação geral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36" w:author="Diogo Aires" w:date="2018-07-15T16:06:00Z">
        <w:r w:rsidR="00A821BC">
          <w:rPr>
            <w:noProof/>
            <w:webHidden/>
          </w:rPr>
          <w:t>61</w:t>
        </w:r>
      </w:ins>
      <w:del w:id="137" w:author="Diogo Aires" w:date="2018-07-15T16:06:00Z">
        <w:r w:rsidR="00CB7472" w:rsidDel="00A821BC">
          <w:rPr>
            <w:noProof/>
            <w:webHidden/>
          </w:rPr>
          <w:delText>60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0FE9954" w14:textId="3F86A30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"_Toc519372971" </w:instrText>
      </w:r>
      <w:r>
        <w:fldChar w:fldCharType="separate"/>
      </w:r>
      <w:r w:rsidR="00F31AD1" w:rsidRPr="00CC745C">
        <w:rPr>
          <w:rStyle w:val="Hiperligao"/>
          <w:noProof/>
        </w:rPr>
        <w:t>Figura 80 - Estabelecer Oferta, escolha de projeto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38" w:author="Diogo Aires" w:date="2018-07-15T16:06:00Z">
        <w:r w:rsidR="00A821BC">
          <w:rPr>
            <w:noProof/>
            <w:webHidden/>
          </w:rPr>
          <w:t>62</w:t>
        </w:r>
      </w:ins>
      <w:del w:id="139" w:author="Diogo Aires" w:date="2018-07-15T16:06:00Z">
        <w:r w:rsidR="00CB7472" w:rsidDel="00A821BC">
          <w:rPr>
            <w:noProof/>
            <w:webHidden/>
          </w:rPr>
          <w:delText>61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24CE908" w14:textId="2B27FE8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"_Toc519372972" </w:instrText>
      </w:r>
      <w:r>
        <w:fldChar w:fldCharType="separate"/>
      </w:r>
      <w:r w:rsidR="00F31AD1" w:rsidRPr="00CC745C">
        <w:rPr>
          <w:rStyle w:val="Hiperligao"/>
          <w:noProof/>
        </w:rPr>
        <w:t>Figura 81 - Estabelecer Oferta, passos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40" w:author="Diogo Aires" w:date="2018-07-15T16:06:00Z">
        <w:r w:rsidR="00A821BC">
          <w:rPr>
            <w:noProof/>
            <w:webHidden/>
          </w:rPr>
          <w:t>62</w:t>
        </w:r>
      </w:ins>
      <w:del w:id="141" w:author="Diogo Aires" w:date="2018-07-15T16:06:00Z">
        <w:r w:rsidR="00CB7472" w:rsidDel="00A821BC">
          <w:rPr>
            <w:noProof/>
            <w:webHidden/>
          </w:rPr>
          <w:delText>61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B94B69D" w14:textId="385D795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"_Toc519372973" </w:instrText>
      </w:r>
      <w:r>
        <w:fldChar w:fldCharType="separate"/>
      </w:r>
      <w:r w:rsidR="00F31AD1" w:rsidRPr="00CC745C">
        <w:rPr>
          <w:rStyle w:val="Hiperligao"/>
          <w:noProof/>
        </w:rPr>
        <w:t>Figura 82 - Estabelecer Oferta, escolher formulário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42" w:author="Diogo Aires" w:date="2018-07-15T16:06:00Z">
        <w:r w:rsidR="00A821BC">
          <w:rPr>
            <w:noProof/>
            <w:webHidden/>
          </w:rPr>
          <w:t>62</w:t>
        </w:r>
      </w:ins>
      <w:del w:id="143" w:author="Diogo Aires" w:date="2018-07-15T16:06:00Z">
        <w:r w:rsidR="00CB7472" w:rsidDel="00A821BC">
          <w:rPr>
            <w:noProof/>
            <w:webHidden/>
          </w:rPr>
          <w:delText>61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32E95A8" w14:textId="7504935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"_Toc519372974" </w:instrText>
      </w:r>
      <w:r>
        <w:fldChar w:fldCharType="separate"/>
      </w:r>
      <w:r w:rsidR="00F31AD1" w:rsidRPr="00CC745C">
        <w:rPr>
          <w:rStyle w:val="Hiperligao"/>
          <w:noProof/>
        </w:rPr>
        <w:t>Figura 83 - Estabelecer Oferta, tecnologias e linguagens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44" w:author="Diogo Aires" w:date="2018-07-15T16:06:00Z">
        <w:r w:rsidR="00A821BC">
          <w:rPr>
            <w:noProof/>
            <w:webHidden/>
          </w:rPr>
          <w:t>63</w:t>
        </w:r>
      </w:ins>
      <w:del w:id="145" w:author="Diogo Aires" w:date="2018-07-15T16:06:00Z">
        <w:r w:rsidR="00CB7472" w:rsidDel="00A821BC">
          <w:rPr>
            <w:noProof/>
            <w:webHidden/>
          </w:rPr>
          <w:delText>62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D3001BB" w14:textId="4B96165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"_Toc519372975" </w:instrText>
      </w:r>
      <w:r>
        <w:fldChar w:fldCharType="separate"/>
      </w:r>
      <w:r w:rsidR="00F31AD1" w:rsidRPr="00CC745C">
        <w:rPr>
          <w:rStyle w:val="Hiperligao"/>
          <w:noProof/>
        </w:rPr>
        <w:t>Figura 84 - Nova instância de Vacancy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46" w:author="Diogo Aires" w:date="2018-07-15T16:06:00Z">
        <w:r w:rsidR="00A821BC">
          <w:rPr>
            <w:noProof/>
            <w:webHidden/>
          </w:rPr>
          <w:t>63</w:t>
        </w:r>
      </w:ins>
      <w:del w:id="147" w:author="Diogo Aires" w:date="2018-07-15T16:06:00Z">
        <w:r w:rsidR="00CB7472" w:rsidDel="00A821BC">
          <w:rPr>
            <w:noProof/>
            <w:webHidden/>
          </w:rPr>
          <w:delText>62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5BF4983" w14:textId="57E3493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"_Toc519372976" </w:instrText>
      </w:r>
      <w:r>
        <w:fldChar w:fldCharType="separate"/>
      </w:r>
      <w:r w:rsidR="00F31AD1" w:rsidRPr="00CC745C">
        <w:rPr>
          <w:rStyle w:val="Hiperligao"/>
          <w:noProof/>
        </w:rPr>
        <w:t>Figura 85 - Novas instâncias de VacancySteps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48" w:author="Diogo Aires" w:date="2018-07-15T16:06:00Z">
        <w:r w:rsidR="00A821BC">
          <w:rPr>
            <w:noProof/>
            <w:webHidden/>
          </w:rPr>
          <w:t>63</w:t>
        </w:r>
      </w:ins>
      <w:del w:id="149" w:author="Diogo Aires" w:date="2018-07-15T16:06:00Z">
        <w:r w:rsidR="00CB7472" w:rsidDel="00A821BC">
          <w:rPr>
            <w:noProof/>
            <w:webHidden/>
          </w:rPr>
          <w:delText>62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673F39D" w14:textId="457BAAE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"_Toc519372977" </w:instrText>
      </w:r>
      <w:r>
        <w:fldChar w:fldCharType="separate"/>
      </w:r>
      <w:r w:rsidR="00F31AD1" w:rsidRPr="00CC745C">
        <w:rPr>
          <w:rStyle w:val="Hiperligao"/>
          <w:noProof/>
        </w:rPr>
        <w:t>Figura 86 - Novas instâncias de VacancyTools e VacancyLanguages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50" w:author="Diogo Aires" w:date="2018-07-15T16:06:00Z">
        <w:r w:rsidR="00A821BC">
          <w:rPr>
            <w:noProof/>
            <w:webHidden/>
          </w:rPr>
          <w:t>63</w:t>
        </w:r>
      </w:ins>
      <w:del w:id="151" w:author="Diogo Aires" w:date="2018-07-15T16:06:00Z">
        <w:r w:rsidR="00CB7472" w:rsidDel="00A821BC">
          <w:rPr>
            <w:noProof/>
            <w:webHidden/>
          </w:rPr>
          <w:delText>62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955C3C0" w14:textId="3457378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</w:instrText>
      </w:r>
      <w:r>
        <w:instrText xml:space="preserve">978" </w:instrText>
      </w:r>
      <w:r>
        <w:fldChar w:fldCharType="separate"/>
      </w:r>
      <w:r w:rsidR="00F31AD1" w:rsidRPr="00CC745C">
        <w:rPr>
          <w:rStyle w:val="Hiperligao"/>
          <w:noProof/>
        </w:rPr>
        <w:t>Figura 87 - Pesquisa por posição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52" w:author="Diogo Aires" w:date="2018-07-15T16:06:00Z">
        <w:r w:rsidR="00A821BC">
          <w:rPr>
            <w:noProof/>
            <w:webHidden/>
          </w:rPr>
          <w:t>64</w:t>
        </w:r>
      </w:ins>
      <w:del w:id="153" w:author="Diogo Aires" w:date="2018-07-15T16:06:00Z">
        <w:r w:rsidR="00CB7472" w:rsidDel="00A821BC">
          <w:rPr>
            <w:noProof/>
            <w:webHidden/>
          </w:rPr>
          <w:delText>63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A435DF0" w14:textId="10FB16C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"_Toc519372979" </w:instrText>
      </w:r>
      <w:r>
        <w:fldChar w:fldCharType="separate"/>
      </w:r>
      <w:r w:rsidR="00F31AD1" w:rsidRPr="00CC745C">
        <w:rPr>
          <w:rStyle w:val="Hiperligao"/>
          <w:noProof/>
        </w:rPr>
        <w:t>Figura 88  - Pesquisa por posição e linguagem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_Toc519372979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54" w:author="Diogo Aires" w:date="2018-07-15T16:06:00Z">
        <w:r w:rsidR="00A821BC">
          <w:rPr>
            <w:noProof/>
            <w:webHidden/>
          </w:rPr>
          <w:t>64</w:t>
        </w:r>
      </w:ins>
      <w:del w:id="155" w:author="Diogo Aires" w:date="2018-07-15T16:06:00Z">
        <w:r w:rsidR="00CB7472" w:rsidDel="00A821BC">
          <w:rPr>
            <w:noProof/>
            <w:webHidden/>
          </w:rPr>
          <w:delText>63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5779B13" w14:textId="0BA6BCF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"_Toc519372980" </w:instrText>
      </w:r>
      <w:r>
        <w:fldChar w:fldCharType="separate"/>
      </w:r>
      <w:r w:rsidR="00F31AD1" w:rsidRPr="00CC745C">
        <w:rPr>
          <w:rStyle w:val="Hiperligao"/>
          <w:noProof/>
        </w:rPr>
        <w:t>Figura 89 - Pesquisa por posição e tecnologia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56" w:author="Diogo Aires" w:date="2018-07-15T16:06:00Z">
        <w:r w:rsidR="00A821BC">
          <w:rPr>
            <w:noProof/>
            <w:webHidden/>
          </w:rPr>
          <w:t>64</w:t>
        </w:r>
      </w:ins>
      <w:del w:id="157" w:author="Diogo Aires" w:date="2018-07-15T16:06:00Z">
        <w:r w:rsidR="00CB7472" w:rsidDel="00A821BC">
          <w:rPr>
            <w:noProof/>
            <w:webHidden/>
          </w:rPr>
          <w:delText>63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8850E68" w14:textId="16AC51A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"_Toc519372981" </w:instrText>
      </w:r>
      <w:r>
        <w:fldChar w:fldCharType="separate"/>
      </w:r>
      <w:r w:rsidR="00F31AD1" w:rsidRPr="00CC745C">
        <w:rPr>
          <w:rStyle w:val="Hiperligao"/>
          <w:noProof/>
        </w:rPr>
        <w:t>Figura 90 - Nova instância de Candidacy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58" w:author="Diogo Aires" w:date="2018-07-15T16:06:00Z">
        <w:r w:rsidR="00A821BC">
          <w:rPr>
            <w:noProof/>
            <w:webHidden/>
          </w:rPr>
          <w:t>65</w:t>
        </w:r>
      </w:ins>
      <w:del w:id="159" w:author="Diogo Aires" w:date="2018-07-15T16:06:00Z">
        <w:r w:rsidR="00CB7472" w:rsidDel="00A821BC">
          <w:rPr>
            <w:noProof/>
            <w:webHidden/>
          </w:rPr>
          <w:delText>64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38671D6" w14:textId="6BC5728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</w:instrText>
      </w:r>
      <w:r>
        <w:instrText xml:space="preserve">519372982" </w:instrText>
      </w:r>
      <w:r>
        <w:fldChar w:fldCharType="separate"/>
      </w:r>
      <w:r w:rsidR="00F31AD1" w:rsidRPr="00CC745C">
        <w:rPr>
          <w:rStyle w:val="Hiperligao"/>
          <w:noProof/>
        </w:rPr>
        <w:t>Figura 91 - Nova instância de CandidacyStep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60" w:author="Diogo Aires" w:date="2018-07-15T16:06:00Z">
        <w:r w:rsidR="00A821BC">
          <w:rPr>
            <w:noProof/>
            <w:webHidden/>
          </w:rPr>
          <w:t>65</w:t>
        </w:r>
      </w:ins>
      <w:del w:id="161" w:author="Diogo Aires" w:date="2018-07-15T16:06:00Z">
        <w:r w:rsidR="00CB7472" w:rsidDel="00A821BC">
          <w:rPr>
            <w:noProof/>
            <w:webHidden/>
          </w:rPr>
          <w:delText>64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7CA1894" w14:textId="10C7460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"_Toc519372983" </w:instrText>
      </w:r>
      <w:r>
        <w:fldChar w:fldCharType="separate"/>
      </w:r>
      <w:r w:rsidR="00F31AD1" w:rsidRPr="00CC745C">
        <w:rPr>
          <w:rStyle w:val="Hiperligao"/>
          <w:noProof/>
        </w:rPr>
        <w:t>Figura 92 - Candidatura, web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62" w:author="Diogo Aires" w:date="2018-07-15T16:06:00Z">
        <w:r w:rsidR="00A821BC">
          <w:rPr>
            <w:noProof/>
            <w:webHidden/>
          </w:rPr>
          <w:t>65</w:t>
        </w:r>
      </w:ins>
      <w:del w:id="163" w:author="Diogo Aires" w:date="2018-07-15T16:06:00Z">
        <w:r w:rsidR="00CB7472" w:rsidDel="00A821BC">
          <w:rPr>
            <w:noProof/>
            <w:webHidden/>
          </w:rPr>
          <w:delText>64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F1DA6BA" w14:textId="47D5B7E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"_Toc519372984" </w:instrText>
      </w:r>
      <w:r>
        <w:fldChar w:fldCharType="separate"/>
      </w:r>
      <w:r w:rsidR="00F31AD1" w:rsidRPr="00CC745C">
        <w:rPr>
          <w:rStyle w:val="Hiperligao"/>
          <w:noProof/>
        </w:rPr>
        <w:t>Figura 93 - Candidatura mobile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64" w:author="Diogo Aires" w:date="2018-07-15T16:06:00Z">
        <w:r w:rsidR="00A821BC">
          <w:rPr>
            <w:noProof/>
            <w:webHidden/>
          </w:rPr>
          <w:t>65</w:t>
        </w:r>
      </w:ins>
      <w:del w:id="165" w:author="Diogo Aires" w:date="2018-07-15T16:06:00Z">
        <w:r w:rsidR="00CB7472" w:rsidDel="00A821BC">
          <w:rPr>
            <w:noProof/>
            <w:webHidden/>
          </w:rPr>
          <w:delText>64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F9219EA" w14:textId="6CFE134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"_Toc519372985" </w:instrText>
      </w:r>
      <w:r>
        <w:fldChar w:fldCharType="separate"/>
      </w:r>
      <w:r w:rsidR="00F31AD1" w:rsidRPr="00CC745C">
        <w:rPr>
          <w:rStyle w:val="Hiperligao"/>
          <w:noProof/>
        </w:rPr>
        <w:t>Figura 94 - Passos de uma oferta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66" w:author="Diogo Aires" w:date="2018-07-15T16:06:00Z">
        <w:r w:rsidR="00A821BC">
          <w:rPr>
            <w:noProof/>
            <w:webHidden/>
          </w:rPr>
          <w:t>66</w:t>
        </w:r>
      </w:ins>
      <w:del w:id="167" w:author="Diogo Aires" w:date="2018-07-15T16:06:00Z">
        <w:r w:rsidR="00CB7472" w:rsidDel="00A821BC">
          <w:rPr>
            <w:noProof/>
            <w:webHidden/>
          </w:rPr>
          <w:delText>65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2F91907" w14:textId="6A377C1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</w:instrText>
      </w:r>
      <w:r>
        <w:instrText xml:space="preserve">6" </w:instrText>
      </w:r>
      <w:r>
        <w:fldChar w:fldCharType="separate"/>
      </w:r>
      <w:r w:rsidR="00F31AD1" w:rsidRPr="00CC745C">
        <w:rPr>
          <w:rStyle w:val="Hiperligao"/>
          <w:noProof/>
        </w:rPr>
        <w:t>Figura 95 - Passo de uma oferta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68" w:author="Diogo Aires" w:date="2018-07-15T16:06:00Z">
        <w:r w:rsidR="00A821BC">
          <w:rPr>
            <w:noProof/>
            <w:webHidden/>
          </w:rPr>
          <w:t>66</w:t>
        </w:r>
      </w:ins>
      <w:del w:id="169" w:author="Diogo Aires" w:date="2018-07-15T16:06:00Z">
        <w:r w:rsidR="00CB7472" w:rsidDel="00A821BC">
          <w:rPr>
            <w:noProof/>
            <w:webHidden/>
          </w:rPr>
          <w:delText>65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941CE0D" w14:textId="6DA14A3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"_Toc519372987" </w:instrText>
      </w:r>
      <w:r>
        <w:fldChar w:fldCharType="separate"/>
      </w:r>
      <w:r w:rsidR="00F31AD1" w:rsidRPr="00CC745C">
        <w:rPr>
          <w:rStyle w:val="Hiperligao"/>
          <w:noProof/>
        </w:rPr>
        <w:t>Figura 96 - Candidatura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70" w:author="Diogo Aires" w:date="2018-07-15T16:06:00Z">
        <w:r w:rsidR="00A821BC">
          <w:rPr>
            <w:noProof/>
            <w:webHidden/>
          </w:rPr>
          <w:t>67</w:t>
        </w:r>
      </w:ins>
      <w:del w:id="171" w:author="Diogo Aires" w:date="2018-07-15T16:06:00Z">
        <w:r w:rsidR="00CB7472" w:rsidDel="00A821BC">
          <w:rPr>
            <w:noProof/>
            <w:webHidden/>
          </w:rPr>
          <w:delText>66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C8A9E84" w14:textId="5FA8E61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"_Toc519372988" </w:instrText>
      </w:r>
      <w:r>
        <w:fldChar w:fldCharType="separate"/>
      </w:r>
      <w:r w:rsidR="00F31AD1" w:rsidRPr="00CC745C">
        <w:rPr>
          <w:rStyle w:val="Hiperligao"/>
          <w:noProof/>
        </w:rPr>
        <w:t>Figura 97 - Finalização de uma candidatura, email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72" w:author="Diogo Aires" w:date="2018-07-15T16:06:00Z">
        <w:r w:rsidR="00A821BC">
          <w:rPr>
            <w:noProof/>
            <w:webHidden/>
          </w:rPr>
          <w:t>67</w:t>
        </w:r>
      </w:ins>
      <w:del w:id="173" w:author="Diogo Aires" w:date="2018-07-15T16:06:00Z">
        <w:r w:rsidR="00CB7472" w:rsidDel="00A821BC">
          <w:rPr>
            <w:noProof/>
            <w:webHidden/>
          </w:rPr>
          <w:delText>66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CF01DF8" w14:textId="6D90C0F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"_Toc519372989" </w:instrText>
      </w:r>
      <w:r>
        <w:fldChar w:fldCharType="separate"/>
      </w:r>
      <w:r w:rsidR="00F31AD1" w:rsidRPr="00CC745C">
        <w:rPr>
          <w:rStyle w:val="Hiperligao"/>
          <w:noProof/>
        </w:rPr>
        <w:t>Figura 98 - Finalização de uma candidatura, notificação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_Toc519372989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74" w:author="Diogo Aires" w:date="2018-07-15T16:06:00Z">
        <w:r w:rsidR="00A821BC">
          <w:rPr>
            <w:noProof/>
            <w:webHidden/>
          </w:rPr>
          <w:t>67</w:t>
        </w:r>
      </w:ins>
      <w:del w:id="175" w:author="Diogo Aires" w:date="2018-07-15T16:06:00Z">
        <w:r w:rsidR="00CB7472" w:rsidDel="00A821BC">
          <w:rPr>
            <w:noProof/>
            <w:webHidden/>
          </w:rPr>
          <w:delText>66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2BAA223" w14:textId="6547F38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"_Toc519372990" </w:instrText>
      </w:r>
      <w:r>
        <w:fldChar w:fldCharType="separate"/>
      </w:r>
      <w:r w:rsidR="00F31AD1" w:rsidRPr="00CC745C">
        <w:rPr>
          <w:rStyle w:val="Hiperligao"/>
          <w:noProof/>
        </w:rPr>
        <w:t>Figura 99 - Novas instâncias de VacancyInterview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76" w:author="Diogo Aires" w:date="2018-07-15T16:06:00Z">
        <w:r w:rsidR="00A821BC">
          <w:rPr>
            <w:noProof/>
            <w:webHidden/>
          </w:rPr>
          <w:t>68</w:t>
        </w:r>
      </w:ins>
      <w:del w:id="177" w:author="Diogo Aires" w:date="2018-07-15T16:06:00Z">
        <w:r w:rsidR="00CB7472" w:rsidDel="00A821BC">
          <w:rPr>
            <w:noProof/>
            <w:webHidden/>
          </w:rPr>
          <w:delText>67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CEAF9E6" w14:textId="1455C78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"_Toc519372991" </w:instrText>
      </w:r>
      <w:r>
        <w:fldChar w:fldCharType="separate"/>
      </w:r>
      <w:r w:rsidR="00F31AD1" w:rsidRPr="00CC745C">
        <w:rPr>
          <w:rStyle w:val="Hiperligao"/>
          <w:noProof/>
        </w:rPr>
        <w:t>Figura 100 - Alteração sobre VacancyStep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78" w:author="Diogo Aires" w:date="2018-07-15T16:06:00Z">
        <w:r w:rsidR="00A821BC">
          <w:rPr>
            <w:noProof/>
            <w:webHidden/>
          </w:rPr>
          <w:t>68</w:t>
        </w:r>
      </w:ins>
      <w:del w:id="179" w:author="Diogo Aires" w:date="2018-07-15T16:06:00Z">
        <w:r w:rsidR="00CB7472" w:rsidDel="00A821BC">
          <w:rPr>
            <w:noProof/>
            <w:webHidden/>
          </w:rPr>
          <w:delText>67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D81B696" w14:textId="39D43ED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"_Toc519372992" </w:instrText>
      </w:r>
      <w:r>
        <w:fldChar w:fldCharType="separate"/>
      </w:r>
      <w:r w:rsidR="00F31AD1" w:rsidRPr="00CC745C">
        <w:rPr>
          <w:rStyle w:val="Hiperligao"/>
          <w:noProof/>
        </w:rPr>
        <w:t>Figura 101 - Candidatura depois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80" w:author="Diogo Aires" w:date="2018-07-15T16:06:00Z">
        <w:r w:rsidR="00A821BC">
          <w:rPr>
            <w:noProof/>
            <w:webHidden/>
          </w:rPr>
          <w:t>68</w:t>
        </w:r>
      </w:ins>
      <w:del w:id="181" w:author="Diogo Aires" w:date="2018-07-15T16:06:00Z">
        <w:r w:rsidR="00CB7472" w:rsidDel="00A821BC">
          <w:rPr>
            <w:noProof/>
            <w:webHidden/>
          </w:rPr>
          <w:delText>67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4465DA7" w14:textId="1E7B8BC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"_Toc519372993" </w:instrText>
      </w:r>
      <w:r>
        <w:fldChar w:fldCharType="separate"/>
      </w:r>
      <w:r w:rsidR="00F31AD1" w:rsidRPr="00CC745C">
        <w:rPr>
          <w:rStyle w:val="Hiperligao"/>
          <w:noProof/>
        </w:rPr>
        <w:t>Figura 102 - Continuação da candidatura, email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82" w:author="Diogo Aires" w:date="2018-07-15T16:06:00Z">
        <w:r w:rsidR="00A821BC">
          <w:rPr>
            <w:noProof/>
            <w:webHidden/>
          </w:rPr>
          <w:t>68</w:t>
        </w:r>
      </w:ins>
      <w:del w:id="183" w:author="Diogo Aires" w:date="2018-07-15T16:06:00Z">
        <w:r w:rsidR="00CB7472" w:rsidDel="00A821BC">
          <w:rPr>
            <w:noProof/>
            <w:webHidden/>
          </w:rPr>
          <w:delText>67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A839C3E" w14:textId="04AF458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"_Toc519372994" </w:instrText>
      </w:r>
      <w:r>
        <w:fldChar w:fldCharType="separate"/>
      </w:r>
      <w:r w:rsidR="00F31AD1" w:rsidRPr="00CC745C">
        <w:rPr>
          <w:rStyle w:val="Hiperligao"/>
          <w:noProof/>
        </w:rPr>
        <w:t>Figura 103 - Continuação da candidatura, notificação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84" w:author="Diogo Aires" w:date="2018-07-15T16:06:00Z">
        <w:r w:rsidR="00A821BC">
          <w:rPr>
            <w:noProof/>
            <w:webHidden/>
          </w:rPr>
          <w:t>68</w:t>
        </w:r>
      </w:ins>
      <w:del w:id="185" w:author="Diogo Aires" w:date="2018-07-15T16:06:00Z">
        <w:r w:rsidR="00CB7472" w:rsidDel="00A821BC">
          <w:rPr>
            <w:noProof/>
            <w:webHidden/>
          </w:rPr>
          <w:delText>67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60DE8CA" w14:textId="530B819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"_Toc519372995" </w:instrText>
      </w:r>
      <w:r>
        <w:fldChar w:fldCharType="separate"/>
      </w:r>
      <w:r w:rsidR="00F31AD1" w:rsidRPr="00CC745C">
        <w:rPr>
          <w:rStyle w:val="Hiperligao"/>
          <w:noProof/>
        </w:rPr>
        <w:t>Figura 104 – Eventos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86" w:author="Diogo Aires" w:date="2018-07-15T16:06:00Z">
        <w:r w:rsidR="00A821BC">
          <w:rPr>
            <w:noProof/>
            <w:webHidden/>
          </w:rPr>
          <w:t>69</w:t>
        </w:r>
      </w:ins>
      <w:del w:id="187" w:author="Diogo Aires" w:date="2018-07-15T16:06:00Z">
        <w:r w:rsidR="00CB7472" w:rsidDel="00A821BC">
          <w:rPr>
            <w:noProof/>
            <w:webHidden/>
          </w:rPr>
          <w:delText>68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EA8674B" w14:textId="7B77827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"_Toc519372996" </w:instrText>
      </w:r>
      <w:r>
        <w:fldChar w:fldCharType="separate"/>
      </w:r>
      <w:r w:rsidR="00F31AD1" w:rsidRPr="00CC745C">
        <w:rPr>
          <w:rStyle w:val="Hiperligao"/>
          <w:noProof/>
        </w:rPr>
        <w:t>Figura 105 - Eventos com disponibilidade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_Toc519372996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88" w:author="Diogo Aires" w:date="2018-07-15T16:06:00Z">
        <w:r w:rsidR="00A821BC">
          <w:rPr>
            <w:noProof/>
            <w:webHidden/>
          </w:rPr>
          <w:t>69</w:t>
        </w:r>
      </w:ins>
      <w:del w:id="189" w:author="Diogo Aires" w:date="2018-07-15T16:06:00Z">
        <w:r w:rsidR="00CB7472" w:rsidDel="00A821BC">
          <w:rPr>
            <w:noProof/>
            <w:webHidden/>
          </w:rPr>
          <w:delText>68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4D8FA740" w14:textId="32D56F7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"_Toc519372997" </w:instrText>
      </w:r>
      <w:r>
        <w:fldChar w:fldCharType="separate"/>
      </w:r>
      <w:r w:rsidR="00F31AD1" w:rsidRPr="00CC745C">
        <w:rPr>
          <w:rStyle w:val="Hiperligao"/>
          <w:noProof/>
        </w:rPr>
        <w:t>Figura 106 - Pop-up do novo evento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_Toc519372997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90" w:author="Diogo Aires" w:date="2018-07-15T16:06:00Z">
        <w:r w:rsidR="00A821BC">
          <w:rPr>
            <w:noProof/>
            <w:webHidden/>
          </w:rPr>
          <w:t>70</w:t>
        </w:r>
      </w:ins>
      <w:del w:id="191" w:author="Diogo Aires" w:date="2018-07-15T16:06:00Z">
        <w:r w:rsidR="00CB7472" w:rsidDel="00A821BC">
          <w:rPr>
            <w:noProof/>
            <w:webHidden/>
          </w:rPr>
          <w:delText>69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1B101799" w14:textId="4123014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"_Toc519372998" </w:instrText>
      </w:r>
      <w:r>
        <w:fldChar w:fldCharType="separate"/>
      </w:r>
      <w:r w:rsidR="00F31AD1" w:rsidRPr="00CC745C">
        <w:rPr>
          <w:rStyle w:val="Hiperligao"/>
          <w:noProof/>
        </w:rPr>
        <w:t>Figura 107 - Pop-up para escolher localidades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_Toc519372998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92" w:author="Diogo Aires" w:date="2018-07-15T16:06:00Z">
        <w:r w:rsidR="00A821BC">
          <w:rPr>
            <w:noProof/>
            <w:webHidden/>
          </w:rPr>
          <w:t>70</w:t>
        </w:r>
      </w:ins>
      <w:del w:id="193" w:author="Diogo Aires" w:date="2018-07-15T16:06:00Z">
        <w:r w:rsidR="00CB7472" w:rsidDel="00A821BC">
          <w:rPr>
            <w:noProof/>
            <w:webHidden/>
          </w:rPr>
          <w:delText>69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365F7C9" w14:textId="76F4C5B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"_Toc519372999" </w:instrText>
      </w:r>
      <w:r>
        <w:fldChar w:fldCharType="separate"/>
      </w:r>
      <w:r w:rsidR="00F31AD1" w:rsidRPr="00CC745C">
        <w:rPr>
          <w:rStyle w:val="Hiperligao"/>
          <w:noProof/>
        </w:rPr>
        <w:t>Figura 108 - Nova instância de Event e Interview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_Toc519372999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94" w:author="Diogo Aires" w:date="2018-07-15T16:06:00Z">
        <w:r w:rsidR="00A821BC">
          <w:rPr>
            <w:noProof/>
            <w:webHidden/>
          </w:rPr>
          <w:t>70</w:t>
        </w:r>
      </w:ins>
      <w:del w:id="195" w:author="Diogo Aires" w:date="2018-07-15T16:06:00Z">
        <w:r w:rsidR="00CB7472" w:rsidDel="00A821BC">
          <w:rPr>
            <w:noProof/>
            <w:webHidden/>
          </w:rPr>
          <w:delText>69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09DFC47F" w14:textId="27524E9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"_Toc519373000" </w:instrText>
      </w:r>
      <w:r>
        <w:fldChar w:fldCharType="separate"/>
      </w:r>
      <w:r w:rsidR="00F31AD1" w:rsidRPr="00CC745C">
        <w:rPr>
          <w:rStyle w:val="Hiperligao"/>
          <w:noProof/>
        </w:rPr>
        <w:t>Figura 109 - Nova entrevista, informação geral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_Toc519373000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96" w:author="Diogo Aires" w:date="2018-07-15T16:06:00Z">
        <w:r w:rsidR="00A821BC">
          <w:rPr>
            <w:noProof/>
            <w:webHidden/>
          </w:rPr>
          <w:t>70</w:t>
        </w:r>
      </w:ins>
      <w:del w:id="197" w:author="Diogo Aires" w:date="2018-07-15T16:06:00Z">
        <w:r w:rsidR="00CB7472" w:rsidDel="00A821BC">
          <w:rPr>
            <w:noProof/>
            <w:webHidden/>
          </w:rPr>
          <w:delText>69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881F3E2" w14:textId="1B9E68A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lastRenderedPageBreak/>
        <w:fldChar w:fldCharType="begin"/>
      </w:r>
      <w:r>
        <w:instrText xml:space="preserve"> HYPERLINK \l "_Toc519373001" </w:instrText>
      </w:r>
      <w:r>
        <w:fldChar w:fldCharType="separate"/>
      </w:r>
      <w:r w:rsidR="00F31AD1" w:rsidRPr="00CC745C">
        <w:rPr>
          <w:rStyle w:val="Hiperligao"/>
          <w:noProof/>
        </w:rPr>
        <w:t>Figura 110 - Nova entrevista, responsável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_Toc519373001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198" w:author="Diogo Aires" w:date="2018-07-15T16:06:00Z">
        <w:r w:rsidR="00A821BC">
          <w:rPr>
            <w:noProof/>
            <w:webHidden/>
          </w:rPr>
          <w:t>71</w:t>
        </w:r>
      </w:ins>
      <w:del w:id="199" w:author="Diogo Aires" w:date="2018-07-15T16:06:00Z">
        <w:r w:rsidR="00CB7472" w:rsidDel="00A821BC">
          <w:rPr>
            <w:noProof/>
            <w:webHidden/>
          </w:rPr>
          <w:delText>70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5C760456" w14:textId="2721881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"_Toc519373002" </w:instrText>
      </w:r>
      <w:r>
        <w:fldChar w:fldCharType="separate"/>
      </w:r>
      <w:r w:rsidR="00F31AD1" w:rsidRPr="00CC745C">
        <w:rPr>
          <w:rStyle w:val="Hiperligao"/>
          <w:noProof/>
        </w:rPr>
        <w:t>Figura 111  - Nova entrevista, participante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_Toc519373002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200" w:author="Diogo Aires" w:date="2018-07-15T16:06:00Z">
        <w:r w:rsidR="00A821BC">
          <w:rPr>
            <w:noProof/>
            <w:webHidden/>
          </w:rPr>
          <w:t>71</w:t>
        </w:r>
      </w:ins>
      <w:del w:id="201" w:author="Diogo Aires" w:date="2018-07-15T16:06:00Z">
        <w:r w:rsidR="00CB7472" w:rsidDel="00A821BC">
          <w:rPr>
            <w:noProof/>
            <w:webHidden/>
          </w:rPr>
          <w:delText>70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36912BE9" w14:textId="4C6DACE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"_Toc519373003" </w:instrText>
      </w:r>
      <w:r>
        <w:fldChar w:fldCharType="separate"/>
      </w:r>
      <w:r w:rsidR="00F31AD1" w:rsidRPr="00CC745C">
        <w:rPr>
          <w:rStyle w:val="Hiperligao"/>
          <w:noProof/>
        </w:rPr>
        <w:t>Figura 112 - Convite da entrevista, email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_Toc519373003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202" w:author="Diogo Aires" w:date="2018-07-15T16:06:00Z">
        <w:r w:rsidR="00A821BC">
          <w:rPr>
            <w:noProof/>
            <w:webHidden/>
          </w:rPr>
          <w:t>71</w:t>
        </w:r>
      </w:ins>
      <w:del w:id="203" w:author="Diogo Aires" w:date="2018-07-15T16:06:00Z">
        <w:r w:rsidR="00CB7472" w:rsidDel="00A821BC">
          <w:rPr>
            <w:noProof/>
            <w:webHidden/>
          </w:rPr>
          <w:delText>70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7A4E6D39" w14:textId="268EBA4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"_Toc519373004" </w:instrText>
      </w:r>
      <w:r>
        <w:fldChar w:fldCharType="separate"/>
      </w:r>
      <w:r w:rsidR="00F31AD1" w:rsidRPr="00CC745C">
        <w:rPr>
          <w:rStyle w:val="Hiperligao"/>
          <w:noProof/>
        </w:rPr>
        <w:t>Figura 113 - Convite da entrevista, notificação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_Toc519373004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204" w:author="Diogo Aires" w:date="2018-07-15T16:06:00Z">
        <w:r w:rsidR="00A821BC">
          <w:rPr>
            <w:noProof/>
            <w:webHidden/>
          </w:rPr>
          <w:t>71</w:t>
        </w:r>
      </w:ins>
      <w:del w:id="205" w:author="Diogo Aires" w:date="2018-07-15T16:06:00Z">
        <w:r w:rsidR="00CB7472" w:rsidDel="00A821BC">
          <w:rPr>
            <w:noProof/>
            <w:webHidden/>
          </w:rPr>
          <w:delText>70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2DC10CE8" w14:textId="4C8D6E5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HYPERLINK \l "_Toc519373005" </w:instrText>
      </w:r>
      <w:r>
        <w:fldChar w:fldCharType="separate"/>
      </w:r>
      <w:r w:rsidR="00F31AD1" w:rsidRPr="00CC745C">
        <w:rPr>
          <w:rStyle w:val="Hiperligao"/>
          <w:noProof/>
        </w:rPr>
        <w:t>Figura 114 - Erro na marcação</w:t>
      </w:r>
      <w:r w:rsidR="00F31AD1">
        <w:rPr>
          <w:noProof/>
          <w:webHidden/>
        </w:rPr>
        <w:tab/>
      </w:r>
      <w:r w:rsidR="00F31AD1">
        <w:rPr>
          <w:noProof/>
          <w:webHidden/>
        </w:rPr>
        <w:fldChar w:fldCharType="begin"/>
      </w:r>
      <w:r w:rsidR="00F31AD1">
        <w:rPr>
          <w:noProof/>
          <w:webHidden/>
        </w:rPr>
        <w:instrText xml:space="preserve"> PAGEREF _Toc519373005 \h </w:instrText>
      </w:r>
      <w:r w:rsidR="00F31AD1">
        <w:rPr>
          <w:noProof/>
          <w:webHidden/>
        </w:rPr>
      </w:r>
      <w:r w:rsidR="00F31AD1">
        <w:rPr>
          <w:noProof/>
          <w:webHidden/>
        </w:rPr>
        <w:fldChar w:fldCharType="separate"/>
      </w:r>
      <w:ins w:id="206" w:author="Diogo Aires" w:date="2018-07-15T16:06:00Z">
        <w:r w:rsidR="00A821BC">
          <w:rPr>
            <w:noProof/>
            <w:webHidden/>
          </w:rPr>
          <w:t>71</w:t>
        </w:r>
      </w:ins>
      <w:del w:id="207" w:author="Diogo Aires" w:date="2018-07-15T16:06:00Z">
        <w:r w:rsidR="00CB7472" w:rsidDel="00A821BC">
          <w:rPr>
            <w:noProof/>
            <w:webHidden/>
          </w:rPr>
          <w:delText>70</w:delText>
        </w:r>
      </w:del>
      <w:r w:rsidR="00F31AD1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208" w:name="_Toc517606818"/>
      <w:bookmarkStart w:id="209" w:name="_Toc519372839"/>
      <w:r>
        <w:lastRenderedPageBreak/>
        <w:t xml:space="preserve">Lista de </w:t>
      </w:r>
      <w:r w:rsidR="00B73249">
        <w:t>Códigos</w:t>
      </w:r>
      <w:bookmarkEnd w:id="208"/>
      <w:bookmarkEnd w:id="209"/>
    </w:p>
    <w:p w14:paraId="5E8DC032" w14:textId="64A942DE" w:rsidR="00F31AD1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373006" w:history="1">
        <w:r w:rsidR="00F31AD1" w:rsidRPr="00D70EA6">
          <w:rPr>
            <w:rStyle w:val="Hiperligao"/>
            <w:noProof/>
          </w:rPr>
          <w:t>Código 1 - Criação da lista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7F13221D" w14:textId="102FA25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7" w:history="1">
        <w:r w:rsidR="00F31AD1" w:rsidRPr="00D70EA6">
          <w:rPr>
            <w:rStyle w:val="Hiperligao"/>
            <w:noProof/>
          </w:rPr>
          <w:t>Código 2 - Paginação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1C10BE94" w14:textId="2FEBF24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8" w:history="1">
        <w:r w:rsidR="00F31AD1" w:rsidRPr="00D70EA6">
          <w:rPr>
            <w:rStyle w:val="Hiperligao"/>
            <w:noProof/>
          </w:rPr>
          <w:t>Código 3 - Adicionar CandidateAvailability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32</w:t>
        </w:r>
        <w:r w:rsidR="00F31AD1">
          <w:rPr>
            <w:noProof/>
            <w:webHidden/>
          </w:rPr>
          <w:fldChar w:fldCharType="end"/>
        </w:r>
      </w:hyperlink>
    </w:p>
    <w:p w14:paraId="496BF9F9" w14:textId="6FF2E9C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9" w:history="1">
        <w:r w:rsidR="00F31AD1" w:rsidRPr="00D70EA6">
          <w:rPr>
            <w:rStyle w:val="Hiperligao"/>
            <w:noProof/>
          </w:rPr>
          <w:t>Código 4 - Adicionar ao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E61A6DD" w14:textId="4C0CF23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0" w:history="1">
        <w:r w:rsidR="00F31AD1" w:rsidRPr="00D70EA6">
          <w:rPr>
            <w:rStyle w:val="Hiperligao"/>
            <w:noProof/>
          </w:rPr>
          <w:t>Código 5 - Remover do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134B4B39" w14:textId="48831B7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1" w:history="1">
        <w:r w:rsidR="00F31AD1" w:rsidRPr="00D70EA6">
          <w:rPr>
            <w:rStyle w:val="Hiperligao"/>
            <w:noProof/>
          </w:rPr>
          <w:t>Código 6 - Começar a criação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A918281" w14:textId="72536ED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2" w:history="1">
        <w:r w:rsidR="00F31AD1" w:rsidRPr="00D70EA6">
          <w:rPr>
            <w:rStyle w:val="Hiperligao"/>
            <w:noProof/>
          </w:rPr>
          <w:t>Código 7 - Estabelecimento do novo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34</w:t>
        </w:r>
        <w:r w:rsidR="00F31AD1">
          <w:rPr>
            <w:noProof/>
            <w:webHidden/>
          </w:rPr>
          <w:fldChar w:fldCharType="end"/>
        </w:r>
      </w:hyperlink>
    </w:p>
    <w:p w14:paraId="4B485C90" w14:textId="783AB7E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3" w:history="1">
        <w:r w:rsidR="00F31AD1" w:rsidRPr="00D70EA6">
          <w:rPr>
            <w:rStyle w:val="Hiperligao"/>
            <w:noProof/>
          </w:rPr>
          <w:t>Código 8 - Formação dos Events para um mês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3213E804" w14:textId="5AAC6B0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4" w:history="1">
        <w:r w:rsidR="00F31AD1" w:rsidRPr="00D70EA6">
          <w:rPr>
            <w:rStyle w:val="Hiperligao"/>
            <w:noProof/>
          </w:rPr>
          <w:t>Código 9 - Alteração do calendário de mês para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40B8A3EA" w14:textId="58423AD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5" w:history="1">
        <w:r w:rsidR="00F31AD1" w:rsidRPr="00D70EA6">
          <w:rPr>
            <w:rStyle w:val="Hiperligao"/>
            <w:noProof/>
          </w:rPr>
          <w:t>Código 10 - Formação dos Events para uma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06752645" w14:textId="2F896F9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6" w:history="1">
        <w:r w:rsidR="00F31AD1" w:rsidRPr="00D70EA6">
          <w:rPr>
            <w:rStyle w:val="Hiperligao"/>
            <w:noProof/>
          </w:rPr>
          <w:t>Código 11 - Início de criação de um Event, ou escolha de um Event existente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5749EBDF" w14:textId="4DD5557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7" w:history="1">
        <w:r w:rsidR="00F31AD1" w:rsidRPr="00D70EA6">
          <w:rPr>
            <w:rStyle w:val="Hiperligao"/>
            <w:noProof/>
          </w:rPr>
          <w:t>Código 12 - Adição de um novo Event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37</w:t>
        </w:r>
        <w:r w:rsidR="00F31AD1">
          <w:rPr>
            <w:noProof/>
            <w:webHidden/>
          </w:rPr>
          <w:fldChar w:fldCharType="end"/>
        </w:r>
      </w:hyperlink>
    </w:p>
    <w:p w14:paraId="49EABCCD" w14:textId="28483C7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8" w:history="1">
        <w:r w:rsidR="00F31AD1" w:rsidRPr="00D70EA6">
          <w:rPr>
            <w:rStyle w:val="Hiperligao"/>
            <w:noProof/>
          </w:rPr>
          <w:t>Código 13 - Adição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38</w:t>
        </w:r>
        <w:r w:rsidR="00F31AD1">
          <w:rPr>
            <w:noProof/>
            <w:webHidden/>
          </w:rPr>
          <w:fldChar w:fldCharType="end"/>
        </w:r>
      </w:hyperlink>
    </w:p>
    <w:p w14:paraId="4D59E8CD" w14:textId="3918D6E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9" w:history="1">
        <w:r w:rsidR="00F31AD1" w:rsidRPr="00D70EA6">
          <w:rPr>
            <w:rStyle w:val="Hiperligao"/>
            <w:noProof/>
          </w:rPr>
          <w:t>Código 14 - Geração de percentagens para o Pie Chart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0D44E2A2" w14:textId="5F3EFAB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0" w:history="1">
        <w:r w:rsidR="00F31AD1" w:rsidRPr="00D70EA6">
          <w:rPr>
            <w:rStyle w:val="Hiperligao"/>
            <w:noProof/>
          </w:rPr>
          <w:t>Código 15 - Pesquisa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26B71262" w14:textId="55B79AE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1" w:history="1">
        <w:r w:rsidR="00F31AD1" w:rsidRPr="00D70EA6">
          <w:rPr>
            <w:rStyle w:val="Hiperligao"/>
            <w:noProof/>
          </w:rPr>
          <w:t>Código 16 - Verificar Vacancy em função das suas ferramentas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40</w:t>
        </w:r>
        <w:r w:rsidR="00F31AD1">
          <w:rPr>
            <w:noProof/>
            <w:webHidden/>
          </w:rPr>
          <w:fldChar w:fldCharType="end"/>
        </w:r>
      </w:hyperlink>
    </w:p>
    <w:p w14:paraId="5848EF8C" w14:textId="3E6EEAE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2" w:history="1">
        <w:r w:rsidR="00F31AD1" w:rsidRPr="00D70EA6">
          <w:rPr>
            <w:rStyle w:val="Hiperligao"/>
            <w:noProof/>
          </w:rPr>
          <w:t>Código 17 - Continuação duma Candidacy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41</w:t>
        </w:r>
        <w:r w:rsidR="00F31AD1">
          <w:rPr>
            <w:noProof/>
            <w:webHidden/>
          </w:rPr>
          <w:fldChar w:fldCharType="end"/>
        </w:r>
      </w:hyperlink>
    </w:p>
    <w:p w14:paraId="011AC5AD" w14:textId="1D13C2D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3" w:history="1">
        <w:r w:rsidR="00F31AD1" w:rsidRPr="00D70EA6">
          <w:rPr>
            <w:rStyle w:val="Hiperligao"/>
            <w:noProof/>
          </w:rPr>
          <w:t>Código 18 - Adicionar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42</w:t>
        </w:r>
        <w:r w:rsidR="00F31AD1">
          <w:rPr>
            <w:noProof/>
            <w:webHidden/>
          </w:rPr>
          <w:fldChar w:fldCharType="end"/>
        </w:r>
      </w:hyperlink>
    </w:p>
    <w:p w14:paraId="7B1E1BF7" w14:textId="52C560B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4" w:history="1">
        <w:r w:rsidR="00F31AD1" w:rsidRPr="00D70EA6">
          <w:rPr>
            <w:rStyle w:val="Hiperligao"/>
            <w:noProof/>
          </w:rPr>
          <w:t>Código 19 - Filtrar Eventos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43</w:t>
        </w:r>
        <w:r w:rsidR="00F31AD1">
          <w:rPr>
            <w:noProof/>
            <w:webHidden/>
          </w:rPr>
          <w:fldChar w:fldCharType="end"/>
        </w:r>
      </w:hyperlink>
    </w:p>
    <w:p w14:paraId="4D23D3AF" w14:textId="70B3944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5" w:history="1">
        <w:r w:rsidR="00F31AD1" w:rsidRPr="00D70EA6">
          <w:rPr>
            <w:rStyle w:val="Hiperligao"/>
            <w:noProof/>
          </w:rPr>
          <w:t>Código 20 - Registo de utilizador na OneSignal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44</w:t>
        </w:r>
        <w:r w:rsidR="00F31AD1">
          <w:rPr>
            <w:noProof/>
            <w:webHidden/>
          </w:rPr>
          <w:fldChar w:fldCharType="end"/>
        </w:r>
      </w:hyperlink>
    </w:p>
    <w:p w14:paraId="727CB6D0" w14:textId="5CC66AA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6" w:history="1">
        <w:r w:rsidR="00F31AD1" w:rsidRPr="00D70EA6">
          <w:rPr>
            <w:rStyle w:val="Hiperligao"/>
            <w:noProof/>
          </w:rPr>
          <w:t>Código 21 - Sincronismo Read-Only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A821BC">
          <w:rPr>
            <w:noProof/>
            <w:webHidden/>
          </w:rPr>
          <w:t>45</w:t>
        </w:r>
        <w:r w:rsidR="00F31AD1"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210" w:name="_Ref512095912"/>
      <w:bookmarkStart w:id="211" w:name="_Ref512095927"/>
      <w:bookmarkStart w:id="212" w:name="_Toc517606819"/>
      <w:bookmarkStart w:id="213" w:name="_Toc519372840"/>
      <w:r w:rsidRPr="003E5A2E">
        <w:lastRenderedPageBreak/>
        <w:t>Introdução</w:t>
      </w:r>
      <w:bookmarkEnd w:id="210"/>
      <w:bookmarkEnd w:id="211"/>
      <w:bookmarkEnd w:id="212"/>
      <w:bookmarkEnd w:id="213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214" w:name="_Ref512096447"/>
      <w:bookmarkStart w:id="215" w:name="_Toc517606820"/>
      <w:bookmarkStart w:id="216" w:name="_Toc519372841"/>
      <w:r>
        <w:t>Enquadramento</w:t>
      </w:r>
      <w:bookmarkEnd w:id="214"/>
      <w:bookmarkEnd w:id="215"/>
      <w:bookmarkEnd w:id="216"/>
    </w:p>
    <w:p w14:paraId="6F4B5ADE" w14:textId="6F44572E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 xml:space="preserve">de </w:t>
      </w:r>
      <w:r w:rsidR="006D4BB4">
        <w:t xml:space="preserve">sistemas de </w:t>
      </w:r>
      <w:r w:rsidR="00B47FCD">
        <w:t>informação</w:t>
      </w:r>
      <w:r w:rsidR="006D4BB4">
        <w:t xml:space="preserve"> </w:t>
      </w:r>
      <w:r w:rsidR="00D936FF">
        <w:t>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</w:t>
      </w:r>
      <w:r w:rsidR="006D4BB4">
        <w:t>tirando partido d</w:t>
      </w:r>
      <w:r w:rsidRPr="00E7170A">
        <w:t>os seus conhecimentos tecnológicos. Normalmente</w:t>
      </w:r>
      <w:r w:rsidR="006D4BB4">
        <w:t>,</w:t>
      </w:r>
      <w:r w:rsidRPr="00E7170A">
        <w:t xml:space="preserve"> </w:t>
      </w:r>
      <w:r w:rsidR="00722E41">
        <w:t>os</w:t>
      </w:r>
      <w:r w:rsidRPr="00E7170A">
        <w:t xml:space="preserve"> processo</w:t>
      </w:r>
      <w:r w:rsidR="00722E41">
        <w:t>s de contratação</w:t>
      </w:r>
      <w:r w:rsidRPr="00E7170A">
        <w:t xml:space="preserve"> envolve</w:t>
      </w:r>
      <w:r w:rsidR="00722E41">
        <w:t>m</w:t>
      </w:r>
      <w:r w:rsidRPr="00E7170A">
        <w:t xml:space="preserve">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 w:rsidR="006D4BB4">
        <w:t>)</w:t>
      </w:r>
      <w:r>
        <w:t xml:space="preserve">. </w:t>
      </w:r>
      <w:r w:rsidR="006D4BB4">
        <w:t>Por outro lado, a</w:t>
      </w:r>
      <w:r w:rsidR="008241D2">
        <w:t xml:space="preserve">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ocorre</w:t>
      </w:r>
      <w:r w:rsidR="006D4BB4">
        <w:t>m</w:t>
      </w:r>
      <w:r w:rsidR="0037721D">
        <w:t xml:space="preserve">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</w:t>
      </w:r>
      <w:r w:rsidR="006D4BB4">
        <w:t xml:space="preserve">em que </w:t>
      </w:r>
      <w:r w:rsidR="0037721D">
        <w:t xml:space="preserve">qualquer falha de comunicação poderá resultar na </w:t>
      </w:r>
      <w:r w:rsidR="006D4BB4">
        <w:t xml:space="preserve">não marcação da </w:t>
      </w:r>
      <w:r w:rsidR="0037721D">
        <w:t>entrevista</w:t>
      </w:r>
      <w:r w:rsidR="006D4BB4">
        <w:t>, ou que esta seja</w:t>
      </w:r>
      <w:r w:rsidR="0037721D">
        <w:t xml:space="preserve"> marcada incorretamente. </w:t>
      </w:r>
    </w:p>
    <w:p w14:paraId="5B9511A1" w14:textId="56D4829A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</w:t>
      </w:r>
      <w:r w:rsidR="00B47FCD">
        <w:t xml:space="preserve">formar </w:t>
      </w:r>
      <w:r w:rsidRPr="00616E74">
        <w:t xml:space="preserve">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5B40826E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</w:t>
      </w:r>
      <w:r w:rsidR="006D4BB4">
        <w:t>ideias</w:t>
      </w:r>
      <w:r w:rsidR="006D4BB4" w:rsidRPr="00E7170A">
        <w:t xml:space="preserve">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</w:t>
      </w:r>
      <w:r w:rsidR="006D4BB4">
        <w:t>vierem a utilizar</w:t>
      </w:r>
      <w:r w:rsidRPr="00E7170A">
        <w:t>.</w:t>
      </w:r>
    </w:p>
    <w:p w14:paraId="1A720539" w14:textId="0312274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6D4BB4">
        <w:t>,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217" w:name="_Ref512096502"/>
      <w:bookmarkStart w:id="218" w:name="_Toc517606821"/>
      <w:bookmarkStart w:id="219" w:name="_Toc519372842"/>
      <w:r>
        <w:t>Objetivos</w:t>
      </w:r>
      <w:bookmarkEnd w:id="217"/>
      <w:bookmarkEnd w:id="218"/>
      <w:bookmarkEnd w:id="219"/>
    </w:p>
    <w:p w14:paraId="03D9B45A" w14:textId="16C33299" w:rsidR="00F62F0E" w:rsidRDefault="00CF4810" w:rsidP="009C7A9B">
      <w:pPr>
        <w:ind w:firstLine="0"/>
      </w:pPr>
      <w:r>
        <w:t>O projeto IView</w:t>
      </w:r>
      <w:r w:rsidR="006D4BB4">
        <w:t>,</w:t>
      </w:r>
      <w:r>
        <w:t xml:space="preserve">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</w:t>
      </w:r>
      <w:r w:rsidR="001A105C">
        <w:t xml:space="preserve"> durante um processo de candidatura</w:t>
      </w:r>
      <w:r>
        <w:t xml:space="preserve">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</w:t>
      </w:r>
      <w:r w:rsidR="001A105C">
        <w:t xml:space="preserve">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797FACE8" w14:textId="31A32337" w:rsidR="001A105C" w:rsidRDefault="00E7170A" w:rsidP="00F31AD1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5A8AC394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 serve como apoio ao candidato</w:t>
      </w:r>
      <w:r w:rsidR="001A105C">
        <w:t xml:space="preserve">, </w:t>
      </w:r>
      <w:r>
        <w:t>disponibiliza</w:t>
      </w:r>
      <w:r w:rsidR="001A105C">
        <w:t>ndo-lhe</w:t>
      </w:r>
      <w:r>
        <w:t xml:space="preserve"> notificações sobre o estado dos processos </w:t>
      </w:r>
      <w:r w:rsidR="00604B1C">
        <w:t xml:space="preserve">em que </w:t>
      </w:r>
      <w:r w:rsidR="001A105C">
        <w:t>está envolvido</w:t>
      </w:r>
      <w:r>
        <w:t xml:space="preserve">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1A105C">
        <w:t>,</w:t>
      </w:r>
      <w:r w:rsidR="004568C0">
        <w:t xml:space="preserve"> também é possível </w:t>
      </w:r>
      <w:r w:rsidR="001A105C">
        <w:t xml:space="preserve">ao candidato, </w:t>
      </w:r>
      <w:r w:rsidR="004568C0">
        <w:t xml:space="preserve">realizar alterações </w:t>
      </w:r>
      <w:r w:rsidR="001A105C">
        <w:t>d</w:t>
      </w:r>
      <w:r w:rsidR="004568C0">
        <w:t>os dados pessoais,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220" w:name="_Toc517606822"/>
      <w:bookmarkStart w:id="221" w:name="_Toc519372843"/>
      <w:r>
        <w:t>Organiz</w:t>
      </w:r>
      <w:r w:rsidR="001E44BA">
        <w:t>ação do documento</w:t>
      </w:r>
      <w:bookmarkEnd w:id="220"/>
      <w:bookmarkEnd w:id="221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0F54F148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A821BC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1F2D5037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 w:rsidR="00A821BC"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 xml:space="preserve">neste </w:t>
      </w:r>
      <w:r w:rsidR="001A105C">
        <w:t>capítulo</w:t>
      </w:r>
      <w:r w:rsidR="009B73B0">
        <w:t xml:space="preserve"> </w:t>
      </w:r>
      <w:r w:rsidR="00616225">
        <w:t>inclu</w:t>
      </w:r>
      <w:r w:rsidR="001A105C">
        <w:t>i-se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</w:t>
      </w:r>
      <w:r w:rsidR="001A105C">
        <w:t>esboços das principais</w:t>
      </w:r>
      <w:r w:rsidR="00616225">
        <w:t xml:space="preserve"> interface</w:t>
      </w:r>
      <w:r w:rsidR="001A105C">
        <w:t>s</w:t>
      </w:r>
      <w:r w:rsidR="00616225">
        <w:t xml:space="preserve"> </w:t>
      </w:r>
      <w:r w:rsidR="001A105C">
        <w:t>de utilização</w:t>
      </w:r>
      <w:r w:rsidR="00DC5995">
        <w:t>,</w:t>
      </w:r>
      <w:r w:rsidR="001A105C">
        <w:t xml:space="preserve"> </w:t>
      </w:r>
      <w:r w:rsidR="00AC5AD8">
        <w:t xml:space="preserve">e </w:t>
      </w:r>
      <w:r w:rsidR="009B73B0">
        <w:t xml:space="preserve">os </w:t>
      </w:r>
      <w:r w:rsidR="00DC5995">
        <w:t>detalhes</w:t>
      </w:r>
      <w:r w:rsidR="00AC5AD8">
        <w:t xml:space="preserve"> de implementação</w:t>
      </w:r>
      <w:r w:rsidR="00DC5995">
        <w:t xml:space="preserve"> mais relevantes</w:t>
      </w:r>
      <w:r w:rsidR="00237B65">
        <w:t>;</w:t>
      </w:r>
      <w:r w:rsidR="00616225">
        <w:t xml:space="preserve"> </w:t>
      </w:r>
    </w:p>
    <w:p w14:paraId="5E0FCC62" w14:textId="2A017E5F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 w:rsidR="00A821BC"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DC5995">
        <w:t xml:space="preserve"> através de casos de teste</w:t>
      </w:r>
      <w:r w:rsidR="00237B65">
        <w:t>;</w:t>
      </w:r>
    </w:p>
    <w:p w14:paraId="746F7D69" w14:textId="77619C8B" w:rsidR="00237B65" w:rsidRDefault="00974613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_Ref519363835 \h </w:instrText>
      </w:r>
      <w:r>
        <w:fldChar w:fldCharType="separate"/>
      </w:r>
      <w:r w:rsidR="00A821BC">
        <w:t>Conclusões e Trabalho Futuro</w:t>
      </w:r>
      <w:r>
        <w:fldChar w:fldCharType="end"/>
      </w:r>
      <w:r w:rsidR="002A1E71"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</w:t>
      </w:r>
      <w:r w:rsidR="001A105C">
        <w:t xml:space="preserve">é </w:t>
      </w:r>
      <w:r w:rsidR="00237B65">
        <w:t xml:space="preserve">onde </w:t>
      </w:r>
      <w:r w:rsidR="00DC5995">
        <w:t xml:space="preserve">se </w:t>
      </w:r>
      <w:r w:rsidR="00237B65">
        <w:t>estabelecem as conclusões que foram formadas com o desenvolvimento d</w:t>
      </w:r>
      <w:r w:rsidR="00DC5995">
        <w:t>o</w:t>
      </w:r>
      <w:r w:rsidR="00237B65">
        <w:t xml:space="preserve"> </w:t>
      </w:r>
      <w:r w:rsidR="006B4925">
        <w:t>projeto</w:t>
      </w:r>
      <w:r w:rsidR="00DC5995">
        <w:t>, bem como sugestões para melhoramentos futuros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222" w:name="_Ref512096628"/>
      <w:bookmarkStart w:id="223" w:name="_Toc517606823"/>
      <w:bookmarkStart w:id="224" w:name="_Toc519372844"/>
      <w:r>
        <w:lastRenderedPageBreak/>
        <w:t>Formulação do Problema</w:t>
      </w:r>
      <w:bookmarkEnd w:id="222"/>
      <w:bookmarkEnd w:id="223"/>
      <w:bookmarkEnd w:id="224"/>
    </w:p>
    <w:p w14:paraId="05493D7E" w14:textId="5400D67F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A821BC">
        <w:t>2.1</w:t>
      </w:r>
      <w:r w:rsidR="00616E74">
        <w:fldChar w:fldCharType="end"/>
      </w:r>
      <w:r w:rsidR="00616E74">
        <w:t>,</w:t>
      </w:r>
      <w:r w:rsidR="00D936FF">
        <w:t xml:space="preserve"> é </w:t>
      </w:r>
      <w:r w:rsidR="00DC5995">
        <w:t xml:space="preserve">considerada e discutida </w:t>
      </w:r>
      <w:r w:rsidR="00A85C59">
        <w:t>a utilidade</w:t>
      </w:r>
      <w:r w:rsidR="004568C0">
        <w:t xml:space="preserve"> da </w:t>
      </w:r>
      <w:r w:rsidR="00DC5995">
        <w:t xml:space="preserve">aplicação proposta </w:t>
      </w:r>
      <w:r w:rsidR="00471FFB">
        <w:t>no presente</w:t>
      </w:r>
      <w:r w:rsidR="00DC5995">
        <w:t xml:space="preserve"> projeto,</w:t>
      </w:r>
      <w:r w:rsidR="004568C0">
        <w:t xml:space="preserve"> bem como</w:t>
      </w:r>
      <w:r w:rsidR="00A85C59">
        <w:t xml:space="preserve"> exemplos de aplicações </w:t>
      </w:r>
      <w:r w:rsidR="00DC1483">
        <w:t xml:space="preserve">semelhantes, incluindo algumas </w:t>
      </w:r>
      <w:r w:rsidR="00DC5995">
        <w:t xml:space="preserve">das suas limitações </w:t>
      </w:r>
      <w:r w:rsidR="00DC1483">
        <w:t xml:space="preserve">e como </w:t>
      </w:r>
      <w:r w:rsidR="00DC5995">
        <w:t>o</w:t>
      </w:r>
      <w:r w:rsidR="00DC1483">
        <w:t xml:space="preserve"> IView</w:t>
      </w:r>
      <w:r w:rsidR="003C19CB">
        <w:t xml:space="preserve"> as </w:t>
      </w:r>
      <w:r w:rsidR="00DC5995">
        <w:t xml:space="preserve">pode </w:t>
      </w:r>
      <w:r w:rsidR="003C19CB">
        <w:t>complementa</w:t>
      </w:r>
      <w:r w:rsidR="00DC5995">
        <w:t>r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A821BC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A821BC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25" w:name="_Ref512283533"/>
      <w:bookmarkStart w:id="226" w:name="_Ref512283539"/>
      <w:bookmarkStart w:id="227" w:name="_Ref512283736"/>
      <w:bookmarkStart w:id="228" w:name="_Toc517606824"/>
      <w:bookmarkStart w:id="229" w:name="_Toc519372845"/>
      <w:r w:rsidRPr="003B310E">
        <w:t>Estado d</w:t>
      </w:r>
      <w:r w:rsidR="00AC5AD8">
        <w:t>a</w:t>
      </w:r>
      <w:r w:rsidRPr="003B310E">
        <w:t xml:space="preserve"> arte</w:t>
      </w:r>
      <w:bookmarkEnd w:id="225"/>
      <w:bookmarkEnd w:id="226"/>
      <w:bookmarkEnd w:id="227"/>
      <w:bookmarkEnd w:id="228"/>
      <w:bookmarkEnd w:id="229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14BB1E16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 xml:space="preserve">que </w:t>
      </w:r>
      <w:r w:rsidR="00DC5995">
        <w:t xml:space="preserve">foram </w:t>
      </w:r>
      <w:r w:rsidR="004568C0">
        <w:t>encontr</w:t>
      </w:r>
      <w:r w:rsidR="00DC5995">
        <w:t>adas,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 xml:space="preserve">artilha dos mesmos com </w:t>
      </w:r>
      <w:r w:rsidR="00DC5995">
        <w:t xml:space="preserve">os </w:t>
      </w:r>
      <w:r w:rsidR="003C19CB">
        <w:t>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471FFB">
        <w:t>, colaborador e candidato</w:t>
      </w:r>
      <w:r w:rsidR="001A6927">
        <w:t>.</w:t>
      </w:r>
      <w:r w:rsidR="003C19CB">
        <w:t xml:space="preserve"> </w:t>
      </w:r>
    </w:p>
    <w:p w14:paraId="7EC03148" w14:textId="7DFE1AE9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</w:t>
      </w:r>
      <w:r w:rsidR="00C8047E">
        <w:t xml:space="preserve"> e currículos</w:t>
      </w:r>
      <w:r w:rsidR="002A744B">
        <w:t xml:space="preserve">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</w:t>
      </w:r>
      <w:r w:rsidR="00C8047E">
        <w:t>s dois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 xml:space="preserve">empresa </w:t>
      </w:r>
      <w:r w:rsidR="00010A15">
        <w:t xml:space="preserve">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7E84F4D5" w:rsidR="00E56E6F" w:rsidRDefault="00DC5995" w:rsidP="00B676B9">
      <w:pPr>
        <w:ind w:firstLine="391"/>
      </w:pPr>
      <w:r>
        <w:t>As</w:t>
      </w:r>
      <w:r w:rsidR="00B967AD">
        <w:t xml:space="preserve"> pesquisa</w:t>
      </w:r>
      <w:r>
        <w:t>s</w:t>
      </w:r>
      <w:r w:rsidR="00B967AD">
        <w:t xml:space="preserve"> </w:t>
      </w:r>
      <w:r w:rsidR="00C1677D">
        <w:t>efetu</w:t>
      </w:r>
      <w:r>
        <w:t>adas</w:t>
      </w:r>
      <w:r w:rsidR="00C1677D">
        <w:t xml:space="preserve"> para o desenvolvimento do IView</w:t>
      </w:r>
      <w:r w:rsidR="00B967AD">
        <w:t xml:space="preserve">, </w:t>
      </w:r>
      <w:r>
        <w:t>revelaram,</w:t>
      </w:r>
      <w:r w:rsidR="00C1677D">
        <w:t xml:space="preserve">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340216A1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 w:rsidR="00DC5995">
        <w:t>são</w:t>
      </w:r>
      <w:r>
        <w:t xml:space="preserve"> </w:t>
      </w:r>
      <w:r w:rsidR="006D5112">
        <w:t>indica</w:t>
      </w:r>
      <w:r>
        <w:t>do</w:t>
      </w:r>
      <w:r w:rsidR="00DC5995">
        <w:t>s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 w:rsidR="00DC5995">
        <w:t>nem</w:t>
      </w:r>
      <w:r w:rsidR="006D5112">
        <w:t xml:space="preserve"> a sua estrutura. Já para as </w:t>
      </w:r>
      <w:r w:rsidR="002F1A6B">
        <w:t>candidaturas</w:t>
      </w:r>
      <w:r w:rsidR="006D5112">
        <w:t xml:space="preserve">, a informação fornecida é bastante limitada, sendo só </w:t>
      </w:r>
      <w:r w:rsidR="00D5784C">
        <w:t>indica</w:t>
      </w:r>
      <w:r w:rsidR="00DC5995">
        <w:t>das</w:t>
      </w:r>
      <w:r w:rsidR="00D5784C">
        <w:t xml:space="preserve"> </w:t>
      </w:r>
      <w:r w:rsidR="006D5112">
        <w:t>qu</w:t>
      </w:r>
      <w:r w:rsidR="00DC5995">
        <w:t>ais as</w:t>
      </w:r>
      <w:r w:rsidR="006D5112">
        <w:t xml:space="preserve"> </w:t>
      </w:r>
      <w:r w:rsidR="002F1A6B">
        <w:t xml:space="preserve">candidaturas </w:t>
      </w:r>
      <w:r w:rsidR="00A6069D">
        <w:t xml:space="preserve">que </w:t>
      </w:r>
      <w:r w:rsidR="006D5112">
        <w:t>est</w:t>
      </w:r>
      <w:r w:rsidR="00D5784C">
        <w:t>ão</w:t>
      </w:r>
      <w:r w:rsidR="006D5112">
        <w:t xml:space="preserve"> a ocorrer</w:t>
      </w:r>
      <w:r w:rsidR="00830803">
        <w:t>.</w:t>
      </w:r>
      <w:r w:rsidR="002A744B">
        <w:t xml:space="preserve"> </w:t>
      </w:r>
    </w:p>
    <w:p w14:paraId="6DD5E119" w14:textId="52C62D55" w:rsidR="00E55ACC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A6069D">
        <w:t xml:space="preserve">quais as </w:t>
      </w:r>
      <w:r w:rsidR="000464E3">
        <w:t>candidaturas à</w:t>
      </w:r>
      <w:r w:rsidR="006A5116">
        <w:t>s mesm</w:t>
      </w:r>
      <w:r w:rsidR="00A6069D">
        <w:t>as</w:t>
      </w:r>
      <w:r>
        <w:t>, estando limitad</w:t>
      </w:r>
      <w:r w:rsidR="00A6069D">
        <w:t>a</w:t>
      </w:r>
      <w:r>
        <w:t xml:space="preserve">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</w:t>
      </w:r>
      <w:r w:rsidR="00A6069D">
        <w:t>s</w:t>
      </w:r>
      <w:r w:rsidR="00203552">
        <w:t xml:space="preserve"> candidato</w:t>
      </w:r>
      <w:r w:rsidR="00A6069D">
        <w:t>s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 w:rsidR="00DF567C"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 w:rsidR="00DF567C">
        <w:t xml:space="preserve"> 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 w:rsidR="00DF567C">
        <w:t xml:space="preserve"> </w:t>
      </w:r>
      <w:r w:rsidR="005E2DD8">
        <w:t>A</w:t>
      </w:r>
      <w:r w:rsidR="00A224E1">
        <w:t>pesar d</w:t>
      </w:r>
      <w:r w:rsidR="00BC1794">
        <w:t xml:space="preserve">as </w:t>
      </w:r>
      <w:r w:rsidR="00C503B7">
        <w:t xml:space="preserve">várias </w:t>
      </w:r>
      <w:r w:rsidR="00BC1794">
        <w:t>limitações enumeradas,</w:t>
      </w:r>
      <w:r w:rsidR="00A224E1">
        <w:t xml:space="preserve"> </w:t>
      </w:r>
      <w:r w:rsidR="00C503B7">
        <w:t xml:space="preserve">esta </w:t>
      </w:r>
      <w:r w:rsidR="00A224E1">
        <w:t>a aplicação da</w:t>
      </w:r>
      <w:r w:rsidR="00C503B7">
        <w:t>,</w:t>
      </w:r>
      <w:r w:rsidR="00A224E1">
        <w:t xml:space="preserve"> </w:t>
      </w:r>
      <w:r w:rsidR="00BC1794">
        <w:t>proporcionou</w:t>
      </w:r>
      <w:r w:rsidR="00A224E1">
        <w:t xml:space="preserve"> </w:t>
      </w:r>
      <w:r w:rsidR="005E2DD8"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</w:t>
      </w:r>
      <w:r w:rsidR="00C503B7">
        <w:t>IView</w:t>
      </w:r>
      <w:r w:rsidR="00C8047E">
        <w:t xml:space="preserve">, sendo também desenvolvida em </w:t>
      </w:r>
      <w:r w:rsidR="00C8047E" w:rsidRPr="00F31AD1">
        <w:rPr>
          <w:i/>
        </w:rPr>
        <w:t>OutSystems</w:t>
      </w:r>
      <w:r w:rsidR="00C620E1">
        <w:t>.</w:t>
      </w:r>
    </w:p>
    <w:p w14:paraId="76013BA0" w14:textId="57200DEA" w:rsidR="00D9518F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</w:t>
      </w:r>
      <w:r>
        <w:t xml:space="preserve"> relacionadas com </w:t>
      </w:r>
      <w:r w:rsidR="00B40D66">
        <w:t>o</w:t>
      </w:r>
      <w:r>
        <w:t xml:space="preserve">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>o sobre perfis e vagas na área</w:t>
      </w:r>
      <w:r w:rsidR="00B40D66">
        <w:t xml:space="preserve"> em questão</w:t>
      </w:r>
      <w:r w:rsidR="00D319D9">
        <w:t>.</w:t>
      </w:r>
      <w:r w:rsidR="00B40D66">
        <w:t xml:space="preserve"> </w:t>
      </w:r>
      <w:r w:rsidR="00DF6652">
        <w:t xml:space="preserve">A </w:t>
      </w:r>
      <w:r w:rsidR="00F23607">
        <w:t>primeira</w:t>
      </w:r>
      <w:r>
        <w:t xml:space="preserve"> </w:t>
      </w:r>
      <w:r w:rsidR="00B40D66">
        <w:t>referência,</w:t>
      </w:r>
      <w:r w:rsidR="00DF6652">
        <w:t xml:space="preserve"> trata-se d</w:t>
      </w:r>
      <w:r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EndPr/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, </w:t>
      </w:r>
      <w:r w:rsidR="00D319D9">
        <w:t>que</w:t>
      </w:r>
      <w:r>
        <w:t xml:space="preserve"> permite gerir um perfil</w:t>
      </w:r>
      <w:r w:rsidR="00DF6652">
        <w:t xml:space="preserve"> </w:t>
      </w:r>
      <w:r w:rsidR="0070531C">
        <w:t>analogamente</w:t>
      </w:r>
      <w:r>
        <w:t xml:space="preserve"> </w:t>
      </w:r>
      <w:r w:rsidR="00D319D9">
        <w:t>à</w:t>
      </w:r>
      <w:r>
        <w:t xml:space="preserve"> aplicação da </w:t>
      </w:r>
      <w:r w:rsidR="00570396" w:rsidRPr="000464E3">
        <w:rPr>
          <w:i/>
        </w:rPr>
        <w:t>Randstad</w:t>
      </w:r>
      <w:r>
        <w:t>, m</w:t>
      </w:r>
      <w:r w:rsidR="00D319D9">
        <w:t xml:space="preserve">as </w:t>
      </w:r>
      <w:r w:rsidR="00DF6652">
        <w:t xml:space="preserve">de </w:t>
      </w:r>
      <w:r w:rsidR="00D319D9">
        <w:t>uma forma menos interativa</w:t>
      </w:r>
      <w:r w:rsidR="00DF6652">
        <w:t>.</w:t>
      </w:r>
      <w:r w:rsidR="00D319D9">
        <w:t xml:space="preserve"> </w:t>
      </w:r>
      <w:r w:rsidR="00DF6652">
        <w:t>E</w:t>
      </w:r>
      <w:r w:rsidR="00D319D9">
        <w:t>sta aplicação</w:t>
      </w:r>
      <w:r w:rsidR="00DF6652">
        <w:t>,</w:t>
      </w:r>
      <w:r w:rsidR="00D319D9">
        <w:t xml:space="preserve"> também </w:t>
      </w:r>
      <w:r>
        <w:t xml:space="preserve">não inclui qualquer tipo de informação sobre </w:t>
      </w:r>
      <w:r w:rsidR="002F1A6B">
        <w:t>candidaturas</w:t>
      </w:r>
      <w:r>
        <w:t xml:space="preserve"> ou entrevistas.</w:t>
      </w:r>
      <w:r w:rsidR="00D319D9">
        <w:t xml:space="preserve"> </w:t>
      </w: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388555FC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</w:t>
      </w:r>
      <w:r w:rsidR="00FE6165">
        <w:t xml:space="preserve">de </w:t>
      </w:r>
      <w:r w:rsidR="00C8047E">
        <w:t>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 xml:space="preserve">mero de empresas </w:t>
      </w:r>
      <w:r w:rsidR="00FE6165">
        <w:t xml:space="preserve">nesta </w:t>
      </w:r>
      <w:r w:rsidR="00D9518F">
        <w:t>área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FE6165">
        <w:t>, mas não</w:t>
      </w:r>
      <w:r w:rsidR="00AB1821">
        <w:t xml:space="preserve"> suportam</w:t>
      </w:r>
      <w:r w:rsidR="002B5A0D">
        <w:t xml:space="preserve"> </w:t>
      </w:r>
      <w:r w:rsidR="00AB1821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AB1821">
        <w:t>poderem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</w:t>
      </w:r>
      <w:r w:rsidR="00AB1821">
        <w:t>. É portanto,</w:t>
      </w:r>
      <w:r w:rsidR="00D4392C">
        <w:t xml:space="preserve"> </w:t>
      </w:r>
      <w:r w:rsidR="00EA3508">
        <w:t xml:space="preserve">um </w:t>
      </w:r>
      <w:r w:rsidR="00AB1821">
        <w:t xml:space="preserve">requisito </w:t>
      </w:r>
      <w:r w:rsidR="00EA3508">
        <w:t>que não f</w:t>
      </w:r>
      <w:r w:rsidR="00D4392C">
        <w:t>o</w:t>
      </w:r>
      <w:r w:rsidR="00EA3508">
        <w:t xml:space="preserve">i </w:t>
      </w:r>
      <w:r w:rsidR="00AB1821">
        <w:t xml:space="preserve">ainda </w:t>
      </w:r>
      <w:r w:rsidR="00EA3508">
        <w:t>considera</w:t>
      </w:r>
      <w:r w:rsidR="004F54C4">
        <w:t>d</w:t>
      </w:r>
      <w:r w:rsidR="00AB1821">
        <w:t>o nas aplicações existentes no mercado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AB1821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30" w:name="_Ref512096799"/>
      <w:bookmarkStart w:id="231" w:name="_Toc517606825"/>
      <w:bookmarkStart w:id="232" w:name="_Toc519372846"/>
      <w:r w:rsidRPr="003B310E">
        <w:t>Descrição do Projeto</w:t>
      </w:r>
      <w:bookmarkEnd w:id="230"/>
      <w:bookmarkEnd w:id="231"/>
      <w:bookmarkEnd w:id="232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1E6B3DE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0DA730B2" w:rsidR="002B1FE7" w:rsidRDefault="00854993" w:rsidP="002B1FE7">
      <w:pPr>
        <w:pStyle w:val="Legenda"/>
      </w:pPr>
      <w:bookmarkStart w:id="233" w:name="_Ref512275306"/>
      <w:bookmarkStart w:id="234" w:name="_Ref512275303"/>
      <w:bookmarkStart w:id="235" w:name="_Toc5193728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</w:t>
      </w:r>
      <w:r w:rsidR="00FA37B9">
        <w:rPr>
          <w:noProof/>
        </w:rPr>
        <w:fldChar w:fldCharType="end"/>
      </w:r>
      <w:bookmarkEnd w:id="233"/>
      <w:r>
        <w:t xml:space="preserve"> </w:t>
      </w:r>
      <w:r w:rsidR="003F566D">
        <w:t>–</w:t>
      </w:r>
      <w:r>
        <w:t xml:space="preserve"> </w:t>
      </w:r>
      <w:bookmarkEnd w:id="234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235"/>
    </w:p>
    <w:p w14:paraId="3A0BB170" w14:textId="27B44292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A821BC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236" w:name="_Ref512096860"/>
      <w:bookmarkStart w:id="237" w:name="_Toc517606826"/>
      <w:bookmarkStart w:id="238" w:name="_Toc519372847"/>
      <w:r w:rsidRPr="00E8633D">
        <w:rPr>
          <w:sz w:val="22"/>
        </w:rPr>
        <w:t>Aplicação</w:t>
      </w:r>
      <w:r w:rsidR="00AF42CB" w:rsidRPr="003B310E">
        <w:t xml:space="preserve"> </w:t>
      </w:r>
      <w:bookmarkEnd w:id="236"/>
      <w:bookmarkEnd w:id="237"/>
      <w:r w:rsidR="004845D2" w:rsidRPr="004845D2">
        <w:rPr>
          <w:i/>
        </w:rPr>
        <w:t>web</w:t>
      </w:r>
      <w:bookmarkEnd w:id="238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0239A249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59DB4D99" w:rsidR="00E7113F" w:rsidRDefault="006B3019" w:rsidP="00E7113F">
      <w:pPr>
        <w:pStyle w:val="Legenda"/>
        <w:rPr>
          <w:noProof/>
        </w:rPr>
      </w:pPr>
      <w:bookmarkStart w:id="239" w:name="_Ref512282150"/>
      <w:bookmarkStart w:id="240" w:name="_Toc5193728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</w:t>
      </w:r>
      <w:r w:rsidR="00FA37B9">
        <w:rPr>
          <w:noProof/>
        </w:rPr>
        <w:fldChar w:fldCharType="end"/>
      </w:r>
      <w:bookmarkEnd w:id="239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240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3675EA4F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A821BC">
        <w:t xml:space="preserve">Figura </w:t>
      </w:r>
      <w:r w:rsidR="00A821BC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A821BC">
        <w:t xml:space="preserve">Figura </w:t>
      </w:r>
      <w:r w:rsidR="00A821BC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787858CF" w:rsidR="0021007E" w:rsidRDefault="001D1E1F" w:rsidP="001D1E1F">
      <w:pPr>
        <w:pStyle w:val="Legenda"/>
      </w:pPr>
      <w:bookmarkStart w:id="241" w:name="_Ref512282333"/>
      <w:bookmarkStart w:id="242" w:name="_Toc5193728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</w:t>
      </w:r>
      <w:r w:rsidR="00FA37B9">
        <w:rPr>
          <w:noProof/>
        </w:rPr>
        <w:fldChar w:fldCharType="end"/>
      </w:r>
      <w:bookmarkEnd w:id="241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242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73106EB8" w:rsidR="0021007E" w:rsidRDefault="001D1E1F" w:rsidP="001D1E1F">
      <w:pPr>
        <w:pStyle w:val="Legenda"/>
      </w:pPr>
      <w:bookmarkStart w:id="243" w:name="_Ref512282339"/>
      <w:bookmarkStart w:id="244" w:name="_Toc5193728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</w:t>
      </w:r>
      <w:r w:rsidR="00FA37B9">
        <w:rPr>
          <w:noProof/>
        </w:rPr>
        <w:fldChar w:fldCharType="end"/>
      </w:r>
      <w:bookmarkEnd w:id="243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244"/>
    </w:p>
    <w:p w14:paraId="40CD5633" w14:textId="6E4078B0" w:rsidR="00AF42CB" w:rsidRDefault="0093662D" w:rsidP="00AF42CB">
      <w:pPr>
        <w:ind w:firstLine="391"/>
      </w:pPr>
      <w:r>
        <w:t>Os c</w:t>
      </w:r>
      <w:r w:rsidR="00AF42CB">
        <w:t xml:space="preserve">andidatos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B70CD9B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A821BC">
        <w:t xml:space="preserve">Figura </w:t>
      </w:r>
      <w:r w:rsidR="00A821BC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686C4D26">
            <wp:extent cx="4043701" cy="45566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56" cy="45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4F9193F6" w:rsidR="00CE5EF7" w:rsidRDefault="00AC321B" w:rsidP="00B94385">
      <w:pPr>
        <w:pStyle w:val="Legenda"/>
        <w:ind w:firstLine="0"/>
      </w:pPr>
      <w:bookmarkStart w:id="245" w:name="_Ref512282904"/>
      <w:bookmarkStart w:id="246" w:name="_Ref512282902"/>
      <w:bookmarkStart w:id="247" w:name="_Toc5193728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</w:t>
      </w:r>
      <w:r w:rsidR="00FA37B9">
        <w:rPr>
          <w:noProof/>
        </w:rPr>
        <w:fldChar w:fldCharType="end"/>
      </w:r>
      <w:bookmarkEnd w:id="245"/>
      <w:r>
        <w:t xml:space="preserve"> - </w:t>
      </w:r>
      <w:r w:rsidR="003F566D">
        <w:t>Casos de utilização</w:t>
      </w:r>
      <w:r>
        <w:t>, Candidato</w:t>
      </w:r>
      <w:bookmarkEnd w:id="246"/>
      <w:r w:rsidR="00F8163F">
        <w:t>.</w:t>
      </w:r>
      <w:bookmarkEnd w:id="247"/>
    </w:p>
    <w:p w14:paraId="6BD238A6" w14:textId="48C4CFAE" w:rsidR="00C358E4" w:rsidRDefault="002A60EF" w:rsidP="00E8633D">
      <w:r>
        <w:t xml:space="preserve">Por </w:t>
      </w:r>
      <w:r w:rsidR="000C210B">
        <w:t>último</w:t>
      </w:r>
      <w:r w:rsidR="008C6F3D">
        <w:t>,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A821BC">
        <w:t xml:space="preserve">Figura </w:t>
      </w:r>
      <w:r w:rsidR="00A821BC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664BC5B9">
            <wp:extent cx="5256000" cy="3333600"/>
            <wp:effectExtent l="0" t="0" r="1905" b="63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75A2DB50" w:rsidR="007C7A7A" w:rsidRPr="009A6C08" w:rsidRDefault="007C7A7A" w:rsidP="007C7A7A">
      <w:pPr>
        <w:pStyle w:val="Legenda"/>
      </w:pPr>
      <w:bookmarkStart w:id="248" w:name="_Ref518598987"/>
      <w:bookmarkStart w:id="249" w:name="_Toc5193728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</w:t>
      </w:r>
      <w:r w:rsidR="00FA37B9">
        <w:rPr>
          <w:noProof/>
        </w:rPr>
        <w:fldChar w:fldCharType="end"/>
      </w:r>
      <w:bookmarkEnd w:id="248"/>
      <w:r>
        <w:t xml:space="preserve"> - Casos de utilização, Gerente.</w:t>
      </w:r>
      <w:bookmarkEnd w:id="249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250" w:name="_Ref512096897"/>
      <w:bookmarkStart w:id="251" w:name="_Toc517606827"/>
      <w:bookmarkStart w:id="252" w:name="_Toc519372848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250"/>
      <w:bookmarkEnd w:id="251"/>
      <w:r w:rsidR="004845D2" w:rsidRPr="004845D2">
        <w:rPr>
          <w:i/>
          <w:sz w:val="22"/>
        </w:rPr>
        <w:t>mobile</w:t>
      </w:r>
      <w:bookmarkEnd w:id="252"/>
    </w:p>
    <w:p w14:paraId="0C3DE0DE" w14:textId="6AF4CE4F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821BC">
        <w:t xml:space="preserve">Figura </w:t>
      </w:r>
      <w:r w:rsidR="00A821BC">
        <w:rPr>
          <w:noProof/>
        </w:rPr>
        <w:t>7</w:t>
      </w:r>
      <w:r w:rsidR="00A738AB">
        <w:fldChar w:fldCharType="end"/>
      </w:r>
      <w:r>
        <w:t>:</w:t>
      </w:r>
    </w:p>
    <w:p w14:paraId="3CE855A7" w14:textId="3A62F777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55CFEDEE" w:rsidR="0021007E" w:rsidRDefault="004566EF" w:rsidP="004566EF">
      <w:pPr>
        <w:pStyle w:val="Legenda"/>
      </w:pPr>
      <w:bookmarkStart w:id="253" w:name="_Ref512284554"/>
      <w:bookmarkStart w:id="254" w:name="_Toc5193728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</w:t>
      </w:r>
      <w:r w:rsidR="00FA37B9">
        <w:rPr>
          <w:noProof/>
        </w:rPr>
        <w:fldChar w:fldCharType="end"/>
      </w:r>
      <w:bookmarkEnd w:id="253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254"/>
    </w:p>
    <w:p w14:paraId="41EF009D" w14:textId="6E524125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A821BC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255" w:name="_Ref512097030"/>
      <w:bookmarkStart w:id="256" w:name="_Toc517606829"/>
      <w:bookmarkStart w:id="257" w:name="_Toc519372849"/>
      <w:r>
        <w:t>Descrição da plataforma, modelos de desenvolvimentos</w:t>
      </w:r>
      <w:bookmarkEnd w:id="255"/>
      <w:bookmarkEnd w:id="256"/>
      <w:bookmarkEnd w:id="257"/>
    </w:p>
    <w:p w14:paraId="664D0B98" w14:textId="66D2AC03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7C245C0C" w:rsidR="007457C4" w:rsidRDefault="00AF42CB" w:rsidP="007457C4">
      <w:pPr>
        <w:pStyle w:val="Legenda"/>
      </w:pPr>
      <w:bookmarkStart w:id="258" w:name="_Ref512084638"/>
      <w:bookmarkStart w:id="259" w:name="_Ref512084634"/>
      <w:bookmarkStart w:id="260" w:name="_Toc51937289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</w:t>
      </w:r>
      <w:r w:rsidR="00FA37B9">
        <w:rPr>
          <w:noProof/>
        </w:rPr>
        <w:fldChar w:fldCharType="end"/>
      </w:r>
      <w:bookmarkEnd w:id="258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259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706D8E">
            <w:rPr>
              <w:noProof/>
            </w:rPr>
            <w:t xml:space="preserve"> </w:t>
          </w:r>
          <w:r w:rsidR="00706D8E" w:rsidRPr="00F31AD1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260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261" w:name="_Toc519372850"/>
      <w:r w:rsidRPr="00E8633D">
        <w:rPr>
          <w:sz w:val="22"/>
        </w:rPr>
        <w:t>Servidores Fundamentais</w:t>
      </w:r>
      <w:bookmarkEnd w:id="261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262" w:name="_Toc517606830"/>
      <w:bookmarkStart w:id="263" w:name="_Toc519372851"/>
      <w:r w:rsidRPr="00E8633D">
        <w:rPr>
          <w:sz w:val="22"/>
        </w:rPr>
        <w:t>Sincronismo</w:t>
      </w:r>
      <w:bookmarkEnd w:id="262"/>
      <w:bookmarkEnd w:id="263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71E9758A" w:rsidR="00556E42" w:rsidRPr="00620678" w:rsidRDefault="00FD6519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44F1B68" w:rsidR="00784769" w:rsidRPr="00784769" w:rsidRDefault="00FD6519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09DB2A65" w:rsidR="00784769" w:rsidRPr="00784769" w:rsidRDefault="00FD6519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37F60E5A" w:rsidR="00784769" w:rsidRPr="00784769" w:rsidRDefault="00FD6519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75916C3B" w:rsidR="00784769" w:rsidRDefault="00FD6519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70414206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264" w:name="_Toc519372852"/>
      <w:bookmarkStart w:id="265" w:name="_Ref512097650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264"/>
    </w:p>
    <w:p w14:paraId="708FF285" w14:textId="205684E4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</w:t>
      </w:r>
      <w:r w:rsidR="00222CDF">
        <w:rPr>
          <w:color w:val="000000" w:themeColor="text1"/>
        </w:rPr>
        <w:t xml:space="preserve">relevantes </w:t>
      </w:r>
      <w:r w:rsidR="00C64181">
        <w:rPr>
          <w:color w:val="000000" w:themeColor="text1"/>
        </w:rPr>
        <w:t>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 w:rsidR="00222CDF">
        <w:rPr>
          <w:color w:val="000000" w:themeColor="text1"/>
        </w:rPr>
        <w:t>,</w:t>
      </w:r>
      <w:r>
        <w:rPr>
          <w:color w:val="000000" w:themeColor="text1"/>
        </w:rPr>
        <w:t xml:space="preserve"> no desenvolvimento normal das aplicações. Tal segurança é estabelecida </w:t>
      </w:r>
      <w:r>
        <w:rPr>
          <w:color w:val="000000" w:themeColor="text1"/>
        </w:rPr>
        <w:lastRenderedPageBreak/>
        <w:t>considerando vários 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266" w:name="_Toc517606831"/>
      <w:bookmarkStart w:id="267" w:name="_Ref518332933"/>
      <w:bookmarkStart w:id="268" w:name="_Toc519372853"/>
      <w:r>
        <w:lastRenderedPageBreak/>
        <w:t>Solução Propost</w:t>
      </w:r>
      <w:r w:rsidR="00715133">
        <w:t>a</w:t>
      </w:r>
      <w:bookmarkEnd w:id="265"/>
      <w:bookmarkEnd w:id="266"/>
      <w:bookmarkEnd w:id="267"/>
      <w:bookmarkEnd w:id="268"/>
    </w:p>
    <w:p w14:paraId="06F293C9" w14:textId="3AE7919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</w:t>
      </w:r>
      <w:r w:rsidR="00586D10">
        <w:t>implementado</w:t>
      </w:r>
      <w:r w:rsidR="002C668B">
        <w:t xml:space="preserve">, </w:t>
      </w:r>
      <w:r w:rsidR="00586D10">
        <w:t>descrevendo</w:t>
      </w:r>
      <w:r w:rsidR="002C668B">
        <w:t xml:space="preserve"> a estrutura da aplicação</w:t>
      </w:r>
      <w:r w:rsidR="00586D10">
        <w:t xml:space="preserve"> e</w:t>
      </w:r>
      <w:r w:rsidR="002C668B">
        <w:t xml:space="preserve">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8C3173">
        <w:t>n</w:t>
      </w:r>
      <w:r w:rsidR="00586D10">
        <w:t xml:space="preserve">a secção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A821BC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8C3173">
        <w:t>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A821BC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8C3173">
        <w:t>, 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586D10" w:rsidRPr="00255211">
        <w:fldChar w:fldCharType="begin"/>
      </w:r>
      <w:r w:rsidR="00586D10" w:rsidRPr="00255211">
        <w:instrText xml:space="preserve"> REF _Ref512643431 \n \h </w:instrText>
      </w:r>
      <w:r w:rsidR="00586D10">
        <w:instrText xml:space="preserve"> \* MERGEFORMAT </w:instrText>
      </w:r>
      <w:r w:rsidR="00586D10" w:rsidRPr="00255211">
        <w:fldChar w:fldCharType="separate"/>
      </w:r>
      <w:r w:rsidR="00A821BC">
        <w:t>3.3</w:t>
      </w:r>
      <w:r w:rsidR="00586D10" w:rsidRPr="00255211">
        <w:fldChar w:fldCharType="end"/>
      </w:r>
      <w:r w:rsidR="00586D10">
        <w:t xml:space="preserve">, </w:t>
      </w:r>
      <w:r w:rsidR="008C3173">
        <w:t xml:space="preserve">e, por último, </w:t>
      </w:r>
      <w:r w:rsidR="002C668B">
        <w:t>alguma l</w:t>
      </w:r>
      <w:r w:rsidR="003F6C39">
        <w:t>ó</w:t>
      </w:r>
      <w:r w:rsidR="002C668B">
        <w:t xml:space="preserve">gica para </w:t>
      </w:r>
      <w:r w:rsidR="008C3173">
        <w:t xml:space="preserve">implementar os requisitos </w:t>
      </w:r>
      <w:r w:rsidR="002C668B">
        <w:t>funci</w:t>
      </w:r>
      <w:r w:rsidR="00F0215D">
        <w:t>ona</w:t>
      </w:r>
      <w:r w:rsidR="008C3173">
        <w:t>is mais relevantes,</w:t>
      </w:r>
      <w:r w:rsidR="00F0215D">
        <w:t xml:space="preserve"> </w:t>
      </w:r>
      <w:r w:rsidR="008C3173">
        <w:t>nas secções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A821BC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A821BC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269" w:name="_Ref512643363"/>
      <w:bookmarkStart w:id="270" w:name="_Toc517606832"/>
      <w:bookmarkStart w:id="271" w:name="_Toc519372854"/>
      <w:r>
        <w:t>Arquitetura do projeto</w:t>
      </w:r>
      <w:bookmarkEnd w:id="269"/>
      <w:bookmarkEnd w:id="270"/>
      <w:bookmarkEnd w:id="271"/>
    </w:p>
    <w:p w14:paraId="49816308" w14:textId="6F4F0B9F" w:rsidR="007F30F4" w:rsidRDefault="00255211" w:rsidP="00194211">
      <w:pPr>
        <w:ind w:firstLine="0"/>
      </w:pPr>
      <w:bookmarkStart w:id="272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272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A821BC">
        <w:t xml:space="preserve">Figura </w:t>
      </w:r>
      <w:r w:rsidR="00A821BC"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2492" w14:textId="44BB01F1" w:rsidR="007F30F4" w:rsidRPr="00476335" w:rsidRDefault="0044762E" w:rsidP="00F31AD1">
      <w:pPr>
        <w:pStyle w:val="Legenda"/>
        <w:ind w:firstLine="708"/>
      </w:pPr>
      <w:bookmarkStart w:id="273" w:name="_Ref512544904"/>
      <w:bookmarkStart w:id="274" w:name="_Toc51937290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A821BC">
        <w:rPr>
          <w:noProof/>
        </w:rPr>
        <w:t>9</w:t>
      </w:r>
      <w:r w:rsidR="00FA37B9">
        <w:rPr>
          <w:b w:val="0"/>
          <w:bCs w:val="0"/>
          <w:noProof/>
        </w:rPr>
        <w:fldChar w:fldCharType="end"/>
      </w:r>
      <w:bookmarkEnd w:id="273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274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12BC502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</w:t>
      </w:r>
      <w:r w:rsidR="002B2656">
        <w:t xml:space="preserve">inclui </w:t>
      </w:r>
      <w:r w:rsidR="00400C79">
        <w:t xml:space="preserve">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275" w:name="_Ref512097913"/>
      <w:bookmarkStart w:id="276" w:name="_Toc517606833"/>
      <w:bookmarkStart w:id="277" w:name="_Toc519372855"/>
      <w:r>
        <w:t>Modelo entidade-associação da b</w:t>
      </w:r>
      <w:r w:rsidR="00D717D1">
        <w:t>ase de dados</w:t>
      </w:r>
      <w:bookmarkEnd w:id="275"/>
      <w:bookmarkEnd w:id="276"/>
      <w:bookmarkEnd w:id="277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78" w:name="_Ref512097980"/>
      <w:bookmarkStart w:id="279" w:name="_Toc517606834"/>
      <w:bookmarkStart w:id="280" w:name="_Toc519372856"/>
      <w:r w:rsidRPr="00E8633D">
        <w:rPr>
          <w:sz w:val="22"/>
        </w:rPr>
        <w:t>Utilizadores</w:t>
      </w:r>
      <w:bookmarkEnd w:id="278"/>
      <w:bookmarkEnd w:id="279"/>
      <w:bookmarkEnd w:id="280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54192561" w14:textId="33D5D363" w:rsidR="006E3FA0" w:rsidRDefault="009F566B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A821BC">
        <w:t xml:space="preserve">Figura </w:t>
      </w:r>
      <w:r w:rsidR="00A821BC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48C7C76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0CCC9648" w:rsidR="00EF1611" w:rsidRDefault="002275D3" w:rsidP="002275D3">
      <w:pPr>
        <w:pStyle w:val="Legenda"/>
      </w:pPr>
      <w:bookmarkStart w:id="281" w:name="_Ref512546527"/>
      <w:bookmarkStart w:id="282" w:name="_Toc519372901"/>
      <w:r>
        <w:lastRenderedPageBreak/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</w:t>
      </w:r>
      <w:r w:rsidR="00FA37B9">
        <w:rPr>
          <w:noProof/>
        </w:rPr>
        <w:fldChar w:fldCharType="end"/>
      </w:r>
      <w:bookmarkEnd w:id="281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282"/>
    </w:p>
    <w:p w14:paraId="4C01E406" w14:textId="4DD91138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A821BC">
        <w:t xml:space="preserve">Figura </w:t>
      </w:r>
      <w:r w:rsidR="00A821BC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07C05FDB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 xml:space="preserve">, todos os utilizadores podem incluir uma fotografia, que é representada por </w:t>
      </w:r>
      <w:r w:rsidR="00650654">
        <w:t xml:space="preserve">estancias desta </w:t>
      </w:r>
      <w:r>
        <w:t>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</w:t>
      </w:r>
      <w:r w:rsidRPr="00F31AD1">
        <w:rPr>
          <w:i/>
        </w:rPr>
        <w:t>User</w:t>
      </w:r>
      <w:r>
        <w:t xml:space="preserve">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</w:t>
      </w:r>
      <w:r w:rsidR="00667DE0" w:rsidRPr="00F31AD1">
        <w:rPr>
          <w:i/>
        </w:rPr>
        <w:t>IDE</w:t>
      </w:r>
      <w:r w:rsidR="00667DE0">
        <w:t>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lastRenderedPageBreak/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83" w:name="_Toc517606835"/>
      <w:bookmarkStart w:id="284" w:name="_Toc519372857"/>
      <w:r w:rsidRPr="00E8633D">
        <w:rPr>
          <w:sz w:val="22"/>
        </w:rPr>
        <w:t>Vagas</w:t>
      </w:r>
      <w:bookmarkEnd w:id="283"/>
      <w:bookmarkEnd w:id="284"/>
    </w:p>
    <w:p w14:paraId="4BA1FB11" w14:textId="524BEA3E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A821BC">
        <w:t xml:space="preserve">Figura </w:t>
      </w:r>
      <w:r w:rsidR="00A821BC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00400D1B" w:rsidR="002275D3" w:rsidRDefault="002275D3" w:rsidP="006340FB">
      <w:pPr>
        <w:pStyle w:val="Legenda"/>
      </w:pPr>
      <w:bookmarkStart w:id="285" w:name="_Ref512547189"/>
      <w:bookmarkStart w:id="286" w:name="_Toc5193729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</w:t>
      </w:r>
      <w:r w:rsidR="00FA37B9">
        <w:rPr>
          <w:noProof/>
        </w:rPr>
        <w:fldChar w:fldCharType="end"/>
      </w:r>
      <w:bookmarkEnd w:id="285"/>
      <w:r>
        <w:t xml:space="preserve"> - Modelo EA, Vagas</w:t>
      </w:r>
      <w:r w:rsidR="008A226E">
        <w:t>.</w:t>
      </w:r>
      <w:bookmarkEnd w:id="286"/>
    </w:p>
    <w:p w14:paraId="0986FA38" w14:textId="69620035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A821BC">
        <w:t xml:space="preserve">Figura </w:t>
      </w:r>
      <w:r w:rsidR="00A821BC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A2A0748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 xml:space="preserve">, projetos a serem realizados pela PS </w:t>
      </w:r>
      <w:r w:rsidR="00024825">
        <w:t>IT</w:t>
      </w:r>
      <w:r>
        <w:t>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 xml:space="preserve">a participar no projeto pode incluir um ou mais responsáveis a que informações dos candidatos escolhidos para vagas serão enviados, </w:t>
      </w:r>
      <w:r>
        <w:lastRenderedPageBreak/>
        <w:t>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1676256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 xml:space="preserve">, que em si é um </w:t>
      </w:r>
      <w:r w:rsidR="00024825">
        <w:rPr>
          <w:rStyle w:val="shorttext"/>
        </w:rPr>
        <w:t>cabeçalho</w:t>
      </w:r>
      <w:r w:rsidR="00606F02">
        <w:rPr>
          <w:rStyle w:val="shorttext"/>
        </w:rPr>
        <w:t xml:space="preserve"> de um</w:t>
      </w:r>
      <w:r w:rsidR="00024825">
        <w:rPr>
          <w:rStyle w:val="shorttext"/>
        </w:rPr>
        <w:t xml:space="preserve"> </w:t>
      </w:r>
      <w:r>
        <w:t>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87" w:name="_Ref512098073"/>
      <w:bookmarkStart w:id="288" w:name="_Ref512098137"/>
      <w:bookmarkStart w:id="289" w:name="_Toc517606836"/>
      <w:bookmarkStart w:id="290" w:name="_Toc519372858"/>
      <w:r w:rsidRPr="00E8633D">
        <w:rPr>
          <w:sz w:val="22"/>
        </w:rPr>
        <w:t>Event</w:t>
      </w:r>
      <w:bookmarkEnd w:id="287"/>
      <w:r w:rsidR="00603EF8" w:rsidRPr="00E8633D">
        <w:rPr>
          <w:sz w:val="22"/>
        </w:rPr>
        <w:t>os</w:t>
      </w:r>
      <w:bookmarkEnd w:id="288"/>
      <w:bookmarkEnd w:id="289"/>
      <w:bookmarkEnd w:id="290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5EC1D9C5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A821BC">
        <w:t xml:space="preserve">Figura </w:t>
      </w:r>
      <w:r w:rsidR="00A821BC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68BE8E33" w:rsidR="00C34227" w:rsidRDefault="00C34227" w:rsidP="00C34227">
      <w:pPr>
        <w:pStyle w:val="Legenda"/>
      </w:pPr>
      <w:bookmarkStart w:id="291" w:name="_Ref512548856"/>
      <w:bookmarkStart w:id="292" w:name="_Toc5193729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12</w:t>
      </w:r>
      <w:r w:rsidR="00FA37B9">
        <w:rPr>
          <w:noProof/>
        </w:rPr>
        <w:fldChar w:fldCharType="end"/>
      </w:r>
      <w:bookmarkEnd w:id="291"/>
      <w:r>
        <w:t xml:space="preserve"> - Modelo EA, Eventos</w:t>
      </w:r>
      <w:r w:rsidR="00E7113F">
        <w:t>.</w:t>
      </w:r>
      <w:bookmarkEnd w:id="292"/>
    </w:p>
    <w:p w14:paraId="2DAC67A1" w14:textId="034DD7E6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A821BC">
        <w:t xml:space="preserve">Figura </w:t>
      </w:r>
      <w:r w:rsidR="00A821BC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293" w:name="_Ref512098183"/>
      <w:r w:rsidRPr="00B6572D">
        <w:rPr>
          <w:i/>
        </w:rPr>
        <w:lastRenderedPageBreak/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3966543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 xml:space="preserve">, </w:t>
      </w:r>
      <w:r w:rsidR="00606F02">
        <w:rPr>
          <w:rStyle w:val="shorttext"/>
        </w:rPr>
        <w:t xml:space="preserve">cabeçalho de um </w:t>
      </w:r>
      <w:r>
        <w:t>formulário para entrevista</w:t>
      </w:r>
      <w:r w:rsidR="00606F02">
        <w:t>s</w:t>
      </w:r>
      <w:r>
        <w:t>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294" w:name="_Ref512643431"/>
      <w:bookmarkStart w:id="295" w:name="_Toc517606837"/>
      <w:bookmarkStart w:id="296" w:name="_Toc519372859"/>
      <w:r w:rsidRPr="008A226E">
        <w:rPr>
          <w:i/>
        </w:rPr>
        <w:t>Wireframes</w:t>
      </w:r>
      <w:bookmarkEnd w:id="293"/>
      <w:r w:rsidR="003F566D">
        <w:t xml:space="preserve"> do projeto</w:t>
      </w:r>
      <w:bookmarkEnd w:id="294"/>
      <w:bookmarkEnd w:id="295"/>
      <w:bookmarkEnd w:id="296"/>
    </w:p>
    <w:p w14:paraId="0DE55C15" w14:textId="0409AEB5" w:rsidR="00E7113F" w:rsidRDefault="007F30F4" w:rsidP="00E7113F">
      <w:pPr>
        <w:ind w:firstLine="0"/>
      </w:pPr>
      <w:r>
        <w:t xml:space="preserve">Nesta </w:t>
      </w:r>
      <w:r w:rsidR="001E33F9">
        <w:t xml:space="preserve">esta secção </w:t>
      </w:r>
      <w:r w:rsidR="006E3FA0">
        <w:t>são</w:t>
      </w:r>
      <w:r w:rsidR="00A308A6">
        <w:t xml:space="preserve"> </w:t>
      </w:r>
      <w:r w:rsidR="001E33F9"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 w:rsidR="001E33F9"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 w:rsidR="001E33F9">
        <w:t>a</w:t>
      </w:r>
      <w:r w:rsidR="00A308A6">
        <w:t>s</w:t>
      </w:r>
      <w:r w:rsidR="00690DD5">
        <w:t xml:space="preserve"> </w:t>
      </w:r>
      <w:r w:rsidR="001E33F9"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 w:rsidR="001E33F9">
        <w:t>, t</w:t>
      </w:r>
      <w:r w:rsidR="00BF033A">
        <w:t xml:space="preserve">ambém </w:t>
      </w:r>
      <w:r w:rsidR="001E33F9"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estabelecidos pela </w:t>
      </w:r>
      <w:r w:rsidR="00BF033A" w:rsidRPr="00856292">
        <w:rPr>
          <w:i/>
        </w:rPr>
        <w:t>Out</w:t>
      </w:r>
      <w:r w:rsidR="001E33F9"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4DA80C7C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</w:t>
      </w:r>
      <w:r w:rsidR="00606F02">
        <w:t xml:space="preserve">, 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A821BC">
        <w:t xml:space="preserve">Figura </w:t>
      </w:r>
      <w:r w:rsidR="00A821BC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A821BC">
        <w:t xml:space="preserve">Figura </w:t>
      </w:r>
      <w:r w:rsidR="00A821BC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A821BC">
        <w:t xml:space="preserve">Figura </w:t>
      </w:r>
      <w:r w:rsidR="00A821BC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012941E9" w:rsidR="00A1288B" w:rsidRDefault="00A72B0D" w:rsidP="00A72B0D">
      <w:pPr>
        <w:pStyle w:val="Legenda"/>
      </w:pPr>
      <w:bookmarkStart w:id="297" w:name="_Ref517292318"/>
      <w:bookmarkStart w:id="298" w:name="_Toc5193729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13</w:t>
      </w:r>
      <w:r w:rsidR="00FA37B9">
        <w:rPr>
          <w:noProof/>
        </w:rPr>
        <w:fldChar w:fldCharType="end"/>
      </w:r>
      <w:bookmarkEnd w:id="297"/>
      <w:r>
        <w:t xml:space="preserve"> - </w:t>
      </w:r>
      <w:r w:rsidRPr="00191C2A">
        <w:t>Frames, Home Page</w:t>
      </w:r>
      <w:bookmarkEnd w:id="298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0552C545" w:rsidR="009C0F52" w:rsidRDefault="003911DB" w:rsidP="003911DB">
      <w:pPr>
        <w:pStyle w:val="Legenda"/>
      </w:pPr>
      <w:bookmarkStart w:id="299" w:name="_Ref511853515"/>
      <w:bookmarkStart w:id="300" w:name="_Toc51937290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14</w:t>
      </w:r>
      <w:r w:rsidR="00FA37B9">
        <w:rPr>
          <w:noProof/>
        </w:rPr>
        <w:fldChar w:fldCharType="end"/>
      </w:r>
      <w:bookmarkEnd w:id="299"/>
      <w:r>
        <w:t xml:space="preserve"> - Frames, </w:t>
      </w:r>
      <w:r w:rsidR="003944B6">
        <w:t>Menu de Colaboradores</w:t>
      </w:r>
      <w:r w:rsidR="00E7113F">
        <w:t>.</w:t>
      </w:r>
      <w:bookmarkEnd w:id="300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6D22722E" w:rsidR="003944B6" w:rsidRPr="003944B6" w:rsidRDefault="003944B6" w:rsidP="003944B6">
      <w:pPr>
        <w:pStyle w:val="Legenda"/>
      </w:pPr>
      <w:bookmarkStart w:id="301" w:name="_Ref512887974"/>
      <w:bookmarkStart w:id="302" w:name="_Toc51937290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15</w:t>
      </w:r>
      <w:r w:rsidR="00FA37B9">
        <w:rPr>
          <w:noProof/>
        </w:rPr>
        <w:fldChar w:fldCharType="end"/>
      </w:r>
      <w:bookmarkEnd w:id="301"/>
      <w:r>
        <w:t xml:space="preserve"> - Frames, Menu de Candidatos</w:t>
      </w:r>
      <w:r w:rsidRPr="002A2CD9">
        <w:t>.</w:t>
      </w:r>
      <w:bookmarkEnd w:id="302"/>
    </w:p>
    <w:p w14:paraId="2331AF24" w14:textId="52D9183F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A821BC">
        <w:t xml:space="preserve">Figura </w:t>
      </w:r>
      <w:r w:rsidR="00A821BC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4EB4766D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A821BC">
        <w:t xml:space="preserve">Figura </w:t>
      </w:r>
      <w:r w:rsidR="00A821BC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A821BC">
        <w:t xml:space="preserve">Figura </w:t>
      </w:r>
      <w:r w:rsidR="00A821BC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18A1FB31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A821BC">
        <w:t xml:space="preserve">Figura </w:t>
      </w:r>
      <w:r w:rsidR="00A821BC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ins w:id="303" w:author="Diogo Aires" w:date="2018-07-15T16:06:00Z">
        <w:r w:rsidR="00A821BC" w:rsidRPr="00A821BC">
          <w:rPr>
            <w:rPrChange w:id="304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05" w:author="Diogo Aires" w:date="2018-07-15T16:06:00Z">
              <w:rPr>
                <w:noProof/>
                <w:lang w:val="en-US"/>
              </w:rPr>
            </w:rPrChange>
          </w:rPr>
          <w:t>17</w:t>
        </w:r>
      </w:ins>
      <w:del w:id="306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17</w:delText>
        </w:r>
      </w:del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5C4AA270" w:rsidR="00F90D77" w:rsidRDefault="00690DD5" w:rsidP="00690DD5">
      <w:pPr>
        <w:pStyle w:val="Legenda"/>
      </w:pPr>
      <w:bookmarkStart w:id="307" w:name="_Ref512626243"/>
      <w:bookmarkStart w:id="308" w:name="_Toc51937290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16</w:t>
      </w:r>
      <w:r w:rsidR="00FA37B9">
        <w:rPr>
          <w:noProof/>
        </w:rPr>
        <w:fldChar w:fldCharType="end"/>
      </w:r>
      <w:bookmarkEnd w:id="307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308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42C0EACC" w:rsidR="00690DD5" w:rsidRPr="00160036" w:rsidRDefault="00690DD5" w:rsidP="00690DD5">
      <w:pPr>
        <w:pStyle w:val="Legenda"/>
        <w:rPr>
          <w:lang w:val="en-US"/>
        </w:rPr>
      </w:pPr>
      <w:bookmarkStart w:id="309" w:name="_Ref512626265"/>
      <w:bookmarkStart w:id="310" w:name="_Toc519372908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A821BC">
        <w:rPr>
          <w:noProof/>
          <w:lang w:val="en-US"/>
        </w:rPr>
        <w:t>17</w:t>
      </w:r>
      <w:r>
        <w:fldChar w:fldCharType="end"/>
      </w:r>
      <w:bookmarkEnd w:id="309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310"/>
    </w:p>
    <w:p w14:paraId="74B8951A" w14:textId="4044F139" w:rsidR="00E7113F" w:rsidRDefault="00E7113F" w:rsidP="00E7113F">
      <w:r>
        <w:t xml:space="preserve">Como referido anteriormente existem dois elementos importantes na aplicação que podem ser verificados </w:t>
      </w:r>
      <w:r w:rsidR="00606F02">
        <w:t xml:space="preserve">nas </w:t>
      </w:r>
      <w:r>
        <w:t>página</w:t>
      </w:r>
      <w:r w:rsidR="00606F02">
        <w:t>s anteriores</w:t>
      </w:r>
      <w:r>
        <w:t xml:space="preserve">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776B7C09" w14:textId="2D23A6D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A821BC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ins w:id="311" w:author="Diogo Aires" w:date="2018-07-15T16:06:00Z">
        <w:r w:rsidR="00A821BC" w:rsidRPr="00160036">
          <w:t xml:space="preserve">Figura </w:t>
        </w:r>
        <w:r w:rsidR="00A821BC">
          <w:rPr>
            <w:noProof/>
          </w:rPr>
          <w:t>18</w:t>
        </w:r>
      </w:ins>
      <w:del w:id="312" w:author="Diogo Aires" w:date="2018-07-15T16:06:00Z">
        <w:r w:rsidR="00CB7472" w:rsidRPr="00160036" w:rsidDel="00A821BC">
          <w:delText xml:space="preserve">Figura </w:delText>
        </w:r>
        <w:r w:rsidR="00CB7472" w:rsidDel="00A821BC">
          <w:rPr>
            <w:noProof/>
          </w:rPr>
          <w:delText>18</w:delText>
        </w:r>
      </w:del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</w:t>
      </w:r>
      <w:r w:rsidR="00160036">
        <w:rPr>
          <w:color w:val="000000" w:themeColor="text1"/>
        </w:rPr>
        <w:t xml:space="preserve">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A821BC">
        <w:t xml:space="preserve">Figura </w:t>
      </w:r>
      <w:r w:rsidR="00A821BC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</w:t>
      </w:r>
      <w:r w:rsidR="00606F02">
        <w:rPr>
          <w:color w:val="000000" w:themeColor="text1"/>
        </w:rPr>
        <w:t>verificar e alterar nessa ordem</w:t>
      </w:r>
      <w:r w:rsidR="00160036">
        <w:rPr>
          <w:color w:val="000000" w:themeColor="text1"/>
        </w:rPr>
        <w:t>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583FD4AF" w:rsidR="00C267A4" w:rsidRDefault="00160036" w:rsidP="00160036">
      <w:pPr>
        <w:pStyle w:val="Legenda"/>
      </w:pPr>
      <w:bookmarkStart w:id="313" w:name="_Ref512626555"/>
      <w:bookmarkStart w:id="314" w:name="_Toc519372909"/>
      <w:r w:rsidRPr="0016003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18</w:t>
      </w:r>
      <w:r w:rsidR="00FA37B9">
        <w:rPr>
          <w:noProof/>
        </w:rPr>
        <w:fldChar w:fldCharType="end"/>
      </w:r>
      <w:bookmarkEnd w:id="31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31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3363AA52" w:rsidR="001F41C1" w:rsidRDefault="0071132D" w:rsidP="0071132D">
      <w:pPr>
        <w:pStyle w:val="Legenda"/>
        <w:rPr>
          <w:color w:val="000000" w:themeColor="text1"/>
        </w:rPr>
      </w:pPr>
      <w:bookmarkStart w:id="315" w:name="_Ref511853812"/>
      <w:bookmarkStart w:id="316" w:name="_Ref511853808"/>
      <w:bookmarkStart w:id="317" w:name="_Toc51937291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19</w:t>
      </w:r>
      <w:r w:rsidR="00FA37B9">
        <w:rPr>
          <w:noProof/>
        </w:rPr>
        <w:fldChar w:fldCharType="end"/>
      </w:r>
      <w:bookmarkEnd w:id="315"/>
      <w:r>
        <w:t xml:space="preserve"> - Frame, MyCurriculum</w:t>
      </w:r>
      <w:bookmarkEnd w:id="316"/>
      <w:r w:rsidR="00160036">
        <w:t>, Edit</w:t>
      </w:r>
      <w:r w:rsidR="00E7113F">
        <w:t>.</w:t>
      </w:r>
      <w:bookmarkEnd w:id="317"/>
    </w:p>
    <w:p w14:paraId="6A7444E8" w14:textId="28CDE97C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  <w:r w:rsidR="006D1975">
        <w:rPr>
          <w:color w:val="000000" w:themeColor="text1"/>
        </w:rPr>
        <w:t xml:space="preserve"> O primeiro permite demonstrar informação enquanto que a segunda tem a capacidade de demonstrar e alterar informação.</w:t>
      </w:r>
    </w:p>
    <w:p w14:paraId="60D2E7D0" w14:textId="3B10719F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 xml:space="preserve">a </w:t>
      </w:r>
      <w:r w:rsidR="00E7113F" w:rsidRPr="00476335">
        <w:rPr>
          <w:color w:val="000000" w:themeColor="text1"/>
        </w:rPr>
        <w:t>secção</w:t>
      </w:r>
      <w:r w:rsidR="00E7113F" w:rsidRPr="00D97979">
        <w:rPr>
          <w:color w:val="000000" w:themeColor="text1"/>
        </w:rPr>
        <w:t xml:space="preserve"> </w:t>
      </w:r>
      <w:r w:rsidRPr="00D97979">
        <w:rPr>
          <w:color w:val="000000" w:themeColor="text1"/>
        </w:rPr>
        <w:fldChar w:fldCharType="begin"/>
      </w:r>
      <w:r w:rsidRPr="00D97979">
        <w:rPr>
          <w:color w:val="000000" w:themeColor="text1"/>
        </w:rPr>
        <w:instrText xml:space="preserve"> REF _Ref512097913 \n \h </w:instrText>
      </w:r>
      <w:r w:rsidR="00A53FAA" w:rsidRPr="00D97979">
        <w:rPr>
          <w:color w:val="000000" w:themeColor="text1"/>
        </w:rPr>
        <w:instrText xml:space="preserve"> \* MERGEFORMAT </w:instrText>
      </w:r>
      <w:r w:rsidRPr="00D97979">
        <w:rPr>
          <w:color w:val="000000" w:themeColor="text1"/>
        </w:rPr>
      </w:r>
      <w:r w:rsidRPr="00D97979">
        <w:rPr>
          <w:color w:val="000000" w:themeColor="text1"/>
        </w:rPr>
        <w:fldChar w:fldCharType="separate"/>
      </w:r>
      <w:r w:rsidR="00A821BC">
        <w:rPr>
          <w:color w:val="000000" w:themeColor="text1"/>
        </w:rPr>
        <w:t>3.2</w:t>
      </w:r>
      <w:r w:rsidRPr="00D97979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A821BC">
        <w:t xml:space="preserve">Figura </w:t>
      </w:r>
      <w:r w:rsidR="00A821BC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121E791C" w:rsidR="00CC14C9" w:rsidRDefault="00C75B1B" w:rsidP="00C75B1B">
      <w:pPr>
        <w:pStyle w:val="Legenda"/>
        <w:rPr>
          <w:noProof/>
        </w:rPr>
      </w:pPr>
      <w:bookmarkStart w:id="318" w:name="_Ref514004248"/>
      <w:bookmarkStart w:id="319" w:name="_Toc51937291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20</w:t>
      </w:r>
      <w:r w:rsidR="00FA37B9">
        <w:rPr>
          <w:noProof/>
        </w:rPr>
        <w:fldChar w:fldCharType="end"/>
      </w:r>
      <w:bookmarkEnd w:id="318"/>
      <w:r>
        <w:t xml:space="preserve"> - </w:t>
      </w:r>
      <w:r w:rsidRPr="00BE11C3">
        <w:t>Frames, MyProfile.</w:t>
      </w:r>
      <w:bookmarkEnd w:id="31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4CF4135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A821BC">
        <w:t xml:space="preserve">Figura </w:t>
      </w:r>
      <w:r w:rsidR="00A821BC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7E640D25" w:rsidR="00C75B1B" w:rsidRDefault="00C75B1B" w:rsidP="00C75B1B">
      <w:pPr>
        <w:pStyle w:val="Legenda"/>
      </w:pPr>
      <w:bookmarkStart w:id="320" w:name="_Ref512890385"/>
      <w:bookmarkStart w:id="321" w:name="_Toc51937291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21</w:t>
      </w:r>
      <w:r w:rsidR="00FA37B9">
        <w:rPr>
          <w:noProof/>
        </w:rPr>
        <w:fldChar w:fldCharType="end"/>
      </w:r>
      <w:bookmarkEnd w:id="32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321"/>
    </w:p>
    <w:p w14:paraId="33B7B744" w14:textId="4D78A99F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A821BC">
        <w:t xml:space="preserve">Figura </w:t>
      </w:r>
      <w:r w:rsidR="00A821BC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4178C624" w:rsidR="008E7710" w:rsidRPr="0060274E" w:rsidRDefault="0071132D" w:rsidP="0071132D">
      <w:pPr>
        <w:pStyle w:val="Legenda"/>
      </w:pPr>
      <w:bookmarkStart w:id="322" w:name="_Ref511853996"/>
      <w:bookmarkStart w:id="323" w:name="_Toc51937291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22</w:t>
      </w:r>
      <w:r w:rsidR="00FA37B9">
        <w:rPr>
          <w:noProof/>
        </w:rPr>
        <w:fldChar w:fldCharType="end"/>
      </w:r>
      <w:bookmarkEnd w:id="322"/>
      <w:r>
        <w:t xml:space="preserve"> - Frames, Forms</w:t>
      </w:r>
      <w:r w:rsidR="00E7113F">
        <w:t>.</w:t>
      </w:r>
      <w:bookmarkEnd w:id="323"/>
    </w:p>
    <w:p w14:paraId="042C3CCA" w14:textId="38E32403" w:rsidR="00D5748A" w:rsidRDefault="008228A7">
      <w:pPr>
        <w:ind w:firstLine="391"/>
      </w:pPr>
      <w:r>
        <w:t xml:space="preserve">Esta </w:t>
      </w:r>
      <w:r w:rsidR="00673FD1">
        <w:t>página</w:t>
      </w:r>
      <w:r>
        <w:t xml:space="preserve"> apesar de simples</w:t>
      </w:r>
      <w:r w:rsidR="000A76F6">
        <w:t>,</w:t>
      </w:r>
      <w:r>
        <w:t xml:space="preserve">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  <w:r w:rsidR="00B6572D">
        <w:t>Este</w:t>
      </w:r>
      <w:r>
        <w:t xml:space="preserve"> </w:t>
      </w:r>
      <w:r w:rsidR="00843393" w:rsidRPr="00843393">
        <w:rPr>
          <w:i/>
        </w:rPr>
        <w:t>widget</w:t>
      </w:r>
      <w:r>
        <w:t xml:space="preserve"> é semelhante a </w:t>
      </w:r>
      <w:r w:rsidRPr="00B6572D">
        <w:rPr>
          <w:i/>
        </w:rPr>
        <w:t>List Records</w:t>
      </w:r>
      <w:r w:rsidR="00B6572D">
        <w:rPr>
          <w:i/>
        </w:rPr>
        <w:t xml:space="preserve"> </w:t>
      </w:r>
      <w:r w:rsidR="00B6572D" w:rsidRPr="00B6572D">
        <w:t>pois</w:t>
      </w:r>
      <w:r w:rsidR="00B6572D">
        <w:t xml:space="preserve"> ambos demonstram instâ</w:t>
      </w:r>
      <w:r>
        <w:t xml:space="preserve">ncias duma lista, mas ao </w:t>
      </w:r>
      <w:r w:rsidR="00566B08">
        <w:t>contrário</w:t>
      </w:r>
      <w:r>
        <w:t xml:space="preserve"> da </w:t>
      </w:r>
      <w:r w:rsidRPr="00B6572D">
        <w:rPr>
          <w:i/>
        </w:rPr>
        <w:t>List</w:t>
      </w:r>
      <w:r w:rsidR="00B6572D">
        <w:rPr>
          <w:i/>
        </w:rPr>
        <w:t>,</w:t>
      </w:r>
      <w:r>
        <w:t xml:space="preserve"> a </w:t>
      </w:r>
      <w:r w:rsidR="0049642E">
        <w:rPr>
          <w:i/>
        </w:rPr>
        <w:t>Table</w:t>
      </w:r>
      <w:r>
        <w:t xml:space="preserve"> </w:t>
      </w:r>
      <w:r w:rsidR="00B6572D">
        <w:t>mostra</w:t>
      </w:r>
      <w:r>
        <w:t xml:space="preserve"> a informação no </w:t>
      </w:r>
      <w:r w:rsidR="00E93770">
        <w:t xml:space="preserve">formato de tabela, composta de </w:t>
      </w:r>
      <w:r w:rsidR="00B6572D"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9242095" w:rsidR="00D63245" w:rsidRDefault="00D710E4" w:rsidP="006735C7">
      <w:pPr>
        <w:ind w:firstLine="391"/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4A02A475" w14:textId="59141A85" w:rsidR="00BF393A" w:rsidRDefault="00BF393A" w:rsidP="006735C7">
      <w:pPr>
        <w:ind w:firstLine="391"/>
        <w:rPr>
          <w:rStyle w:val="irreg"/>
        </w:rPr>
      </w:pPr>
      <w:r>
        <w:t xml:space="preserve">Outro elemento comum nestas paginas é a capacidade de pesquisa de informação, que normalmente incluem três elementos, um </w:t>
      </w:r>
      <w:r w:rsidRPr="00F31AD1">
        <w:rPr>
          <w:i/>
        </w:rPr>
        <w:t>input</w:t>
      </w:r>
      <w:r>
        <w:t xml:space="preserve"> para introduzir o valor a pesquisar e dois botões um para realizar a pesquisa e outro para realizar um </w:t>
      </w:r>
      <w:r>
        <w:rPr>
          <w:i/>
        </w:rPr>
        <w:t xml:space="preserve">reset </w:t>
      </w:r>
      <w:r>
        <w:t xml:space="preserve">da lista. </w:t>
      </w:r>
    </w:p>
    <w:p w14:paraId="30939D21" w14:textId="583CF37C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A821BC">
        <w:t xml:space="preserve">Figura </w:t>
      </w:r>
      <w:r w:rsidR="00A821BC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</w:t>
      </w:r>
      <w:r w:rsidR="005A3E0E">
        <w:rPr>
          <w:color w:val="000000" w:themeColor="text1"/>
        </w:rPr>
        <w:t>que permite introduzir</w:t>
      </w:r>
      <w:r>
        <w:rPr>
          <w:color w:val="000000" w:themeColor="text1"/>
        </w:rPr>
        <w:t xml:space="preserve"> um novo elemento</w:t>
      </w:r>
      <w:r w:rsidR="005A3E0E">
        <w:rPr>
          <w:color w:val="000000" w:themeColor="text1"/>
        </w:rPr>
        <w:t>, dos elementos demonstrados na lista.</w:t>
      </w:r>
    </w:p>
    <w:p w14:paraId="56EAD6CE" w14:textId="69C2DD19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A821BC">
        <w:t xml:space="preserve">Figura </w:t>
      </w:r>
      <w:r w:rsidR="00A821BC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489DBF06" w:rsidR="00C267A4" w:rsidRDefault="00120868" w:rsidP="00120868">
      <w:pPr>
        <w:pStyle w:val="Legenda"/>
      </w:pPr>
      <w:bookmarkStart w:id="324" w:name="_Ref511854151"/>
      <w:bookmarkStart w:id="325" w:name="_Toc51937291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23</w:t>
      </w:r>
      <w:r w:rsidR="00FA37B9">
        <w:rPr>
          <w:noProof/>
        </w:rPr>
        <w:fldChar w:fldCharType="end"/>
      </w:r>
      <w:bookmarkEnd w:id="324"/>
      <w:r>
        <w:t xml:space="preserve"> - Frames, Applications</w:t>
      </w:r>
      <w:r w:rsidR="003944B6">
        <w:t>.</w:t>
      </w:r>
      <w:bookmarkEnd w:id="325"/>
    </w:p>
    <w:p w14:paraId="63F1827A" w14:textId="66499405" w:rsidR="003944B6" w:rsidRDefault="00E91B9E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A821BC">
        <w:t xml:space="preserve">Figura </w:t>
      </w:r>
      <w:r w:rsidR="00A821BC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A821BC">
        <w:t xml:space="preserve">Figura </w:t>
      </w:r>
      <w:r w:rsidR="00A821BC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5B139E65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ins w:id="326" w:author="Diogo Aires" w:date="2018-07-15T16:06:00Z">
        <w:r w:rsidR="00A821BC" w:rsidRPr="00120868">
          <w:t xml:space="preserve">Figura </w:t>
        </w:r>
        <w:r w:rsidR="00A821BC">
          <w:rPr>
            <w:noProof/>
          </w:rPr>
          <w:t>24</w:t>
        </w:r>
      </w:ins>
      <w:del w:id="327" w:author="Diogo Aires" w:date="2018-07-15T16:06:00Z">
        <w:r w:rsidR="00CB7472" w:rsidRPr="00120868" w:rsidDel="00A821BC">
          <w:delText xml:space="preserve">Figura </w:delText>
        </w:r>
        <w:r w:rsidR="00CB7472" w:rsidDel="00A821BC">
          <w:rPr>
            <w:noProof/>
          </w:rPr>
          <w:delText>24</w:delText>
        </w:r>
      </w:del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5F264239" w:rsidR="00C267A4" w:rsidRPr="00120868" w:rsidRDefault="00120868" w:rsidP="00120868">
      <w:pPr>
        <w:pStyle w:val="Legenda"/>
      </w:pPr>
      <w:bookmarkStart w:id="328" w:name="_Ref511854401"/>
      <w:bookmarkStart w:id="329" w:name="_Toc519372915"/>
      <w:r w:rsidRPr="00120868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24</w:t>
      </w:r>
      <w:r w:rsidR="00FA37B9">
        <w:rPr>
          <w:noProof/>
        </w:rPr>
        <w:fldChar w:fldCharType="end"/>
      </w:r>
      <w:bookmarkEnd w:id="328"/>
      <w:r w:rsidRPr="00120868">
        <w:t xml:space="preserve"> - Frames, Vacancies</w:t>
      </w:r>
      <w:r w:rsidR="003944B6">
        <w:t>.</w:t>
      </w:r>
      <w:bookmarkEnd w:id="329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61AAA49E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A821BC">
        <w:t xml:space="preserve">Figura </w:t>
      </w:r>
      <w:r w:rsidR="00A821BC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6C74F015" w:rsidR="00AD2FB6" w:rsidRDefault="00535667" w:rsidP="00AD2FB6">
      <w:pPr>
        <w:pStyle w:val="Legenda"/>
      </w:pPr>
      <w:bookmarkStart w:id="330" w:name="_Ref511854499"/>
      <w:bookmarkStart w:id="331" w:name="_Toc51937291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25</w:t>
      </w:r>
      <w:r w:rsidR="00FA37B9">
        <w:rPr>
          <w:noProof/>
        </w:rPr>
        <w:fldChar w:fldCharType="end"/>
      </w:r>
      <w:bookmarkEnd w:id="330"/>
      <w:r>
        <w:t xml:space="preserve"> - Frames, Events</w:t>
      </w:r>
      <w:r w:rsidR="003944B6">
        <w:t>.</w:t>
      </w:r>
      <w:bookmarkEnd w:id="331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6247AC7D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A821BC">
        <w:t xml:space="preserve">Figura </w:t>
      </w:r>
      <w:r w:rsidR="00A821BC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DF01A0">
        <w:rPr>
          <w:color w:val="000000" w:themeColor="text1"/>
        </w:rPr>
        <w:t xml:space="preserve">pagina </w:t>
      </w:r>
      <w:r>
        <w:rPr>
          <w:color w:val="000000" w:themeColor="text1"/>
        </w:rPr>
        <w:t xml:space="preserve">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368A6ACC" w:rsidR="002C062E" w:rsidRPr="002C062E" w:rsidRDefault="0049234B" w:rsidP="0049234B">
      <w:pPr>
        <w:pStyle w:val="Legenda"/>
        <w:rPr>
          <w:color w:val="000000" w:themeColor="text1"/>
        </w:rPr>
      </w:pPr>
      <w:bookmarkStart w:id="332" w:name="_Ref511854634"/>
      <w:bookmarkStart w:id="333" w:name="_Toc51937291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26</w:t>
      </w:r>
      <w:r w:rsidR="00FA37B9">
        <w:rPr>
          <w:noProof/>
        </w:rPr>
        <w:fldChar w:fldCharType="end"/>
      </w:r>
      <w:bookmarkEnd w:id="332"/>
      <w:r>
        <w:t xml:space="preserve"> - Frames, Candidate</w:t>
      </w:r>
      <w:r w:rsidR="003944B6">
        <w:t>.</w:t>
      </w:r>
      <w:bookmarkEnd w:id="333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7DFD1848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334" w:author="Diogo Aires" w:date="2018-07-15T16:06:00Z">
        <w:r w:rsidR="00A821BC" w:rsidRPr="00A821BC">
          <w:rPr>
            <w:rPrChange w:id="335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36" w:author="Diogo Aires" w:date="2018-07-15T16:06:00Z">
              <w:rPr>
                <w:noProof/>
                <w:lang w:val="en-US"/>
              </w:rPr>
            </w:rPrChange>
          </w:rPr>
          <w:t>27</w:t>
        </w:r>
      </w:ins>
      <w:del w:id="337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27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338" w:author="Diogo Aires" w:date="2018-07-15T16:06:00Z">
        <w:r w:rsidR="00A821BC" w:rsidRPr="00A821BC">
          <w:rPr>
            <w:rPrChange w:id="339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40" w:author="Diogo Aires" w:date="2018-07-15T16:06:00Z">
              <w:rPr>
                <w:noProof/>
                <w:lang w:val="en-US"/>
              </w:rPr>
            </w:rPrChange>
          </w:rPr>
          <w:t>28</w:t>
        </w:r>
      </w:ins>
      <w:del w:id="341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342" w:author="Diogo Aires" w:date="2018-07-15T16:06:00Z">
        <w:r w:rsidR="00A821BC" w:rsidRPr="00A821BC">
          <w:rPr>
            <w:rPrChange w:id="343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44" w:author="Diogo Aires" w:date="2018-07-15T16:06:00Z">
              <w:rPr>
                <w:noProof/>
                <w:lang w:val="en-US"/>
              </w:rPr>
            </w:rPrChange>
          </w:rPr>
          <w:t>29</w:t>
        </w:r>
      </w:ins>
      <w:del w:id="345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29</w:delText>
        </w:r>
      </w:del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75CAB04B" w:rsidR="002F04EF" w:rsidRPr="005D257F" w:rsidRDefault="005D257F" w:rsidP="005D257F">
      <w:pPr>
        <w:pStyle w:val="Legenda"/>
        <w:rPr>
          <w:lang w:val="en-US"/>
        </w:rPr>
      </w:pPr>
      <w:bookmarkStart w:id="346" w:name="_Ref512629700"/>
      <w:bookmarkStart w:id="347" w:name="_Toc519372918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A821BC">
        <w:rPr>
          <w:noProof/>
          <w:lang w:val="en-US"/>
        </w:rPr>
        <w:t>27</w:t>
      </w:r>
      <w:r>
        <w:fldChar w:fldCharType="end"/>
      </w:r>
      <w:bookmarkEnd w:id="346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347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6C07E849" w:rsidR="005D257F" w:rsidRPr="000C4AF7" w:rsidRDefault="005D257F" w:rsidP="001F389E">
      <w:pPr>
        <w:pStyle w:val="Legenda"/>
        <w:rPr>
          <w:lang w:val="en-US"/>
        </w:rPr>
      </w:pPr>
      <w:bookmarkStart w:id="348" w:name="_Ref512629705"/>
      <w:bookmarkStart w:id="349" w:name="_Toc519372919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A821BC">
        <w:rPr>
          <w:noProof/>
          <w:lang w:val="en-US"/>
        </w:rPr>
        <w:t>28</w:t>
      </w:r>
      <w:r>
        <w:fldChar w:fldCharType="end"/>
      </w:r>
      <w:bookmarkEnd w:id="348"/>
      <w:r w:rsidRPr="000C4AF7">
        <w:rPr>
          <w:lang w:val="en-US"/>
        </w:rPr>
        <w:t xml:space="preserve"> - </w:t>
      </w:r>
      <w:bookmarkStart w:id="350" w:name="_Hlk512629664"/>
      <w:r w:rsidRPr="000C4AF7">
        <w:rPr>
          <w:lang w:val="en-US"/>
        </w:rPr>
        <w:t>Frames, Vacancy Steps Tab</w:t>
      </w:r>
      <w:bookmarkEnd w:id="350"/>
      <w:r w:rsidR="004026E4">
        <w:rPr>
          <w:lang w:val="en-US"/>
        </w:rPr>
        <w:t>.</w:t>
      </w:r>
      <w:bookmarkEnd w:id="349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165CC2A4" w:rsidR="00C81CB7" w:rsidRPr="00C81CB7" w:rsidRDefault="00C81CB7" w:rsidP="00C81CB7">
      <w:pPr>
        <w:pStyle w:val="Legenda"/>
        <w:rPr>
          <w:lang w:val="en-US"/>
        </w:rPr>
      </w:pPr>
      <w:bookmarkStart w:id="351" w:name="_Ref512629710"/>
      <w:bookmarkStart w:id="352" w:name="_Toc519372920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A821BC">
        <w:rPr>
          <w:noProof/>
          <w:lang w:val="en-US"/>
        </w:rPr>
        <w:t>29</w:t>
      </w:r>
      <w:r>
        <w:fldChar w:fldCharType="end"/>
      </w:r>
      <w:bookmarkEnd w:id="351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352"/>
    </w:p>
    <w:p w14:paraId="333872D5" w14:textId="773F3E87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353" w:author="Diogo Aires" w:date="2018-07-15T16:06:00Z">
        <w:r w:rsidR="00A821BC" w:rsidRPr="00A821BC">
          <w:rPr>
            <w:rPrChange w:id="354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55" w:author="Diogo Aires" w:date="2018-07-15T16:06:00Z">
              <w:rPr>
                <w:noProof/>
                <w:lang w:val="en-US"/>
              </w:rPr>
            </w:rPrChange>
          </w:rPr>
          <w:t>28</w:t>
        </w:r>
      </w:ins>
      <w:del w:id="356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502540D9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 w:rsidR="003B6414">
        <w:rPr>
          <w:color w:val="000000" w:themeColor="text1"/>
        </w:rPr>
        <w:t xml:space="preserve">.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A821BC">
        <w:t xml:space="preserve">Figura </w:t>
      </w:r>
      <w:r w:rsidR="00A821BC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>
      <w:pPr>
        <w:pStyle w:val="imagens"/>
      </w:pPr>
      <w:r w:rsidRPr="00F31AD1"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351D7674" w:rsidR="00754DBD" w:rsidRDefault="002F04EF" w:rsidP="002F04EF">
      <w:pPr>
        <w:pStyle w:val="Legenda"/>
        <w:rPr>
          <w:color w:val="000000" w:themeColor="text1"/>
        </w:rPr>
      </w:pPr>
      <w:bookmarkStart w:id="357" w:name="_Ref511855166"/>
      <w:bookmarkStart w:id="358" w:name="_Toc51937292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30</w:t>
      </w:r>
      <w:r w:rsidR="00FA37B9">
        <w:rPr>
          <w:noProof/>
        </w:rPr>
        <w:fldChar w:fldCharType="end"/>
      </w:r>
      <w:bookmarkEnd w:id="357"/>
      <w:r>
        <w:t xml:space="preserve"> - Frames, FormEditAdd</w:t>
      </w:r>
      <w:r w:rsidR="004026E4">
        <w:t>.</w:t>
      </w:r>
      <w:bookmarkEnd w:id="358"/>
    </w:p>
    <w:p w14:paraId="106DD712" w14:textId="43202AD0" w:rsidR="00FF626C" w:rsidRDefault="00754DBD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A821BC">
        <w:t xml:space="preserve">Figura </w:t>
      </w:r>
      <w:r w:rsidR="00A821BC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>s são os botões “</w:t>
      </w:r>
      <w:r w:rsidR="00FF626C" w:rsidRPr="0021256B">
        <w:rPr>
          <w:i/>
          <w:color w:val="000000" w:themeColor="text1"/>
        </w:rPr>
        <w:t>Create</w:t>
      </w:r>
      <w:r w:rsidR="00FF626C">
        <w:rPr>
          <w:color w:val="000000" w:themeColor="text1"/>
        </w:rPr>
        <w:t>” e “</w:t>
      </w:r>
      <w:r w:rsidR="00FF626C" w:rsidRPr="0021256B">
        <w:rPr>
          <w:i/>
          <w:color w:val="000000" w:themeColor="text1"/>
        </w:rPr>
        <w:t>Cancel</w:t>
      </w:r>
      <w:r w:rsidR="00FF626C"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 w:rsidR="00FF626C"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 w:rsidR="00FF626C">
        <w:rPr>
          <w:color w:val="000000" w:themeColor="text1"/>
        </w:rPr>
        <w:t>ncia.</w:t>
      </w:r>
    </w:p>
    <w:p w14:paraId="48F02FA6" w14:textId="60631B2C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ins w:id="359" w:author="Diogo Aires" w:date="2018-07-15T16:06:00Z">
        <w:r w:rsidR="00A821BC" w:rsidRPr="00A821BC">
          <w:rPr>
            <w:rPrChange w:id="360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361" w:author="Diogo Aires" w:date="2018-07-15T16:06:00Z">
              <w:rPr>
                <w:noProof/>
                <w:lang w:val="en-US"/>
              </w:rPr>
            </w:rPrChange>
          </w:rPr>
          <w:t>31</w:t>
        </w:r>
      </w:ins>
      <w:del w:id="362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31</w:delText>
        </w:r>
      </w:del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346F9B11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363" w:name="_Ref512630308"/>
      <w:bookmarkStart w:id="364" w:name="_Toc519372922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A821BC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363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364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365" w:name="_Toc517606838"/>
      <w:bookmarkStart w:id="366" w:name="_Ref518335673"/>
      <w:bookmarkStart w:id="367" w:name="_Ref518335674"/>
      <w:bookmarkStart w:id="368" w:name="_Ref518335896"/>
      <w:bookmarkStart w:id="369" w:name="_Toc519372860"/>
      <w:r w:rsidRPr="00E8633D">
        <w:lastRenderedPageBreak/>
        <w:t xml:space="preserve">Desenvolvimento </w:t>
      </w:r>
      <w:bookmarkEnd w:id="365"/>
      <w:bookmarkEnd w:id="366"/>
      <w:bookmarkEnd w:id="367"/>
      <w:bookmarkEnd w:id="368"/>
      <w:r w:rsidR="004845D2" w:rsidRPr="004845D2">
        <w:rPr>
          <w:i/>
        </w:rPr>
        <w:t>Web</w:t>
      </w:r>
      <w:bookmarkEnd w:id="369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370" w:name="_Toc519372861"/>
      <w:r w:rsidRPr="00E8633D">
        <w:rPr>
          <w:sz w:val="22"/>
        </w:rPr>
        <w:t>Listagem</w:t>
      </w:r>
      <w:bookmarkEnd w:id="370"/>
    </w:p>
    <w:p w14:paraId="0FCFC538" w14:textId="58F8CBE9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A821BC">
        <w:t xml:space="preserve">Código </w:t>
      </w:r>
      <w:r w:rsidR="00A821BC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F31AD1">
      <w:pPr>
        <w:pStyle w:val="imagens"/>
      </w:pPr>
      <w: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11A9BA12" w:rsidR="001B3E23" w:rsidRPr="00646D81" w:rsidRDefault="00AF1D52" w:rsidP="00AF1D52">
      <w:pPr>
        <w:pStyle w:val="Legenda"/>
      </w:pPr>
      <w:bookmarkStart w:id="371" w:name="_Ref518810221"/>
      <w:bookmarkStart w:id="372" w:name="_Toc51937300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</w:t>
      </w:r>
      <w:r w:rsidR="00FA37B9">
        <w:rPr>
          <w:noProof/>
        </w:rPr>
        <w:fldChar w:fldCharType="end"/>
      </w:r>
      <w:bookmarkEnd w:id="371"/>
      <w:r>
        <w:t xml:space="preserve"> - Criação da lista</w:t>
      </w:r>
      <w:bookmarkEnd w:id="372"/>
    </w:p>
    <w:p w14:paraId="1322D917" w14:textId="7D15F783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A821BC">
        <w:t xml:space="preserve">Código </w:t>
      </w:r>
      <w:r w:rsidR="00A821BC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F31AD1">
      <w:pPr>
        <w:pStyle w:val="imagens"/>
      </w:pPr>
      <w: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096EDF24" w:rsidR="001067F2" w:rsidRDefault="001067F2" w:rsidP="001067F2">
      <w:pPr>
        <w:pStyle w:val="Legenda"/>
      </w:pPr>
      <w:bookmarkStart w:id="373" w:name="_Ref517469397"/>
      <w:bookmarkStart w:id="374" w:name="_Ref517469392"/>
      <w:bookmarkStart w:id="375" w:name="_Toc51937300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</w:t>
      </w:r>
      <w:r w:rsidR="00FA37B9">
        <w:rPr>
          <w:noProof/>
        </w:rPr>
        <w:fldChar w:fldCharType="end"/>
      </w:r>
      <w:bookmarkEnd w:id="373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374"/>
      <w:bookmarkEnd w:id="375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1A8E8D2A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42AAFAA8" w:rsidR="001067F2" w:rsidRDefault="006C5A4E">
      <w:pPr>
        <w:pStyle w:val="imagens"/>
      </w:pPr>
      <w:r w:rsidRPr="00F31AD1">
        <w:lastRenderedPageBreak/>
        <w:drawing>
          <wp:inline distT="0" distB="0" distL="0" distR="0" wp14:anchorId="27E83B79" wp14:editId="1BB878AE">
            <wp:extent cx="5391150" cy="35718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59B3B102" w:rsidR="00FD7891" w:rsidRDefault="001067F2" w:rsidP="001067F2">
      <w:pPr>
        <w:pStyle w:val="Legenda"/>
      </w:pPr>
      <w:bookmarkStart w:id="376" w:name="_Ref517469616"/>
      <w:bookmarkStart w:id="377" w:name="_Toc51937300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</w:t>
      </w:r>
      <w:r w:rsidR="00FA37B9">
        <w:rPr>
          <w:noProof/>
        </w:rPr>
        <w:fldChar w:fldCharType="end"/>
      </w:r>
      <w:bookmarkEnd w:id="376"/>
      <w:r>
        <w:t xml:space="preserve"> - </w:t>
      </w:r>
      <w:r w:rsidRPr="00F111C6">
        <w:rPr>
          <w:i/>
        </w:rPr>
        <w:t>Adicionar CandidateAvailability</w:t>
      </w:r>
      <w:bookmarkEnd w:id="377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432811CD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</w:t>
      </w:r>
      <w:r w:rsidR="006C5A4E">
        <w:rPr>
          <w:color w:val="000000" w:themeColor="text1"/>
        </w:rPr>
        <w:t>, expeto na situação que o bloco não é novo nesse caso o bloco existente é alterado.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378" w:name="_Toc519372862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378"/>
    </w:p>
    <w:p w14:paraId="084EBD93" w14:textId="6332B858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A821BC">
        <w:t xml:space="preserve">Código </w:t>
      </w:r>
      <w:r w:rsidR="00A821BC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A821BC">
        <w:t xml:space="preserve">Código </w:t>
      </w:r>
      <w:r w:rsidR="00A821BC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F31AD1">
      <w:pPr>
        <w:pStyle w:val="imagens"/>
      </w:pPr>
      <w: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4CE70EE4" w:rsidR="00FD7891" w:rsidRDefault="00400B4A" w:rsidP="00400B4A">
      <w:pPr>
        <w:pStyle w:val="Legenda"/>
      </w:pPr>
      <w:bookmarkStart w:id="379" w:name="_Ref517470124"/>
      <w:bookmarkStart w:id="380" w:name="_Toc51937300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</w:t>
      </w:r>
      <w:r w:rsidR="00FA37B9">
        <w:rPr>
          <w:noProof/>
        </w:rPr>
        <w:fldChar w:fldCharType="end"/>
      </w:r>
      <w:bookmarkEnd w:id="379"/>
      <w:r>
        <w:t xml:space="preserve"> - </w:t>
      </w:r>
      <w:r w:rsidRPr="00E20684">
        <w:t>Adicionar ao Profile</w:t>
      </w:r>
      <w:bookmarkEnd w:id="380"/>
    </w:p>
    <w:p w14:paraId="0533A847" w14:textId="77777777" w:rsidR="00400B4A" w:rsidRDefault="00957335" w:rsidP="00F31AD1">
      <w:pPr>
        <w:pStyle w:val="imagens"/>
      </w:pPr>
      <w: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59D00A81" w:rsidR="00957335" w:rsidRPr="00957335" w:rsidRDefault="00400B4A" w:rsidP="00400B4A">
      <w:pPr>
        <w:pStyle w:val="Legenda"/>
      </w:pPr>
      <w:bookmarkStart w:id="381" w:name="_Ref517470132"/>
      <w:bookmarkStart w:id="382" w:name="_Toc51937301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</w:t>
      </w:r>
      <w:r w:rsidR="00FA37B9">
        <w:rPr>
          <w:noProof/>
        </w:rPr>
        <w:fldChar w:fldCharType="end"/>
      </w:r>
      <w:bookmarkEnd w:id="381"/>
      <w:r>
        <w:t xml:space="preserve"> - </w:t>
      </w:r>
      <w:r w:rsidRPr="00726869">
        <w:t>Remover do Profile</w:t>
      </w:r>
      <w:bookmarkEnd w:id="382"/>
    </w:p>
    <w:p w14:paraId="18730461" w14:textId="287966E1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 w:rsidR="00AB6C31">
        <w:t xml:space="preserve">a possibilidade de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383" w:name="_Toc519372863"/>
      <w:r w:rsidRPr="00E8633D">
        <w:rPr>
          <w:sz w:val="22"/>
        </w:rPr>
        <w:t>Introduzir novo candidato</w:t>
      </w:r>
      <w:bookmarkEnd w:id="383"/>
    </w:p>
    <w:p w14:paraId="3EBF51E5" w14:textId="00CB25AB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A821BC">
        <w:t xml:space="preserve">Código </w:t>
      </w:r>
      <w:r w:rsidR="00A821BC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F31AD1">
      <w:pPr>
        <w:pStyle w:val="imagens"/>
      </w:pPr>
      <w: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583206AE" w:rsidR="005976F2" w:rsidRPr="005976F2" w:rsidRDefault="005976F2" w:rsidP="005976F2">
      <w:pPr>
        <w:pStyle w:val="Legenda"/>
        <w:rPr>
          <w:color w:val="FF0000"/>
        </w:rPr>
      </w:pPr>
      <w:bookmarkStart w:id="384" w:name="_Ref517475638"/>
      <w:bookmarkStart w:id="385" w:name="_Toc51937301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</w:t>
      </w:r>
      <w:r w:rsidR="00FA37B9">
        <w:rPr>
          <w:noProof/>
        </w:rPr>
        <w:fldChar w:fldCharType="end"/>
      </w:r>
      <w:bookmarkEnd w:id="384"/>
      <w:r>
        <w:t xml:space="preserve"> - </w:t>
      </w:r>
      <w:r w:rsidR="000C210B">
        <w:t>Começar a criação do Candidato</w:t>
      </w:r>
      <w:bookmarkEnd w:id="385"/>
    </w:p>
    <w:p w14:paraId="62C10C16" w14:textId="650C1014" w:rsidR="000C210B" w:rsidRDefault="000C210B" w:rsidP="000C210B">
      <w:r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2EC5894F" w:rsidR="000C210B" w:rsidRPr="000C210B" w:rsidRDefault="000C210B" w:rsidP="000C210B">
      <w:r w:rsidRPr="000C210B">
        <w:lastRenderedPageBreak/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A821BC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95BAFBF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A821BC">
        <w:t xml:space="preserve">Código </w:t>
      </w:r>
      <w:r w:rsidR="00A821BC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F31AD1">
      <w:pPr>
        <w:pStyle w:val="imagens"/>
      </w:pPr>
      <w: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3A3A0D3B" w:rsidR="002772E3" w:rsidRDefault="002772E3" w:rsidP="002772E3">
      <w:pPr>
        <w:pStyle w:val="Legenda"/>
      </w:pPr>
      <w:bookmarkStart w:id="386" w:name="_Ref518946558"/>
      <w:bookmarkStart w:id="387" w:name="_Toc51937301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</w:t>
      </w:r>
      <w:r w:rsidR="00FA37B9">
        <w:rPr>
          <w:noProof/>
        </w:rPr>
        <w:fldChar w:fldCharType="end"/>
      </w:r>
      <w:bookmarkEnd w:id="386"/>
      <w:r>
        <w:t xml:space="preserve"> - Estabelecimento do novo candidato</w:t>
      </w:r>
      <w:bookmarkEnd w:id="387"/>
    </w:p>
    <w:p w14:paraId="6DBE427F" w14:textId="5F3C59B1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A821BC">
        <w:t xml:space="preserve">Código </w:t>
      </w:r>
      <w:r w:rsidR="00A821BC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0CE9A9ED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 </w:t>
      </w:r>
      <w:r w:rsidR="00AB6C31">
        <w:t xml:space="preserve">é criado </w:t>
      </w:r>
      <w:r>
        <w:t xml:space="preserve">o </w:t>
      </w:r>
      <w:r w:rsidRPr="002772E3">
        <w:rPr>
          <w:i/>
        </w:rPr>
        <w:t>username</w:t>
      </w:r>
      <w:r w:rsidR="00AB6C31">
        <w:t xml:space="preserve">, </w:t>
      </w:r>
      <w:r>
        <w:t xml:space="preserve">o nome do utilizador </w:t>
      </w:r>
      <w:r w:rsidR="00AB6C31">
        <w:t>com os espaços</w:t>
      </w:r>
      <w:r>
        <w:t xml:space="preserve">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388" w:name="_Toc519372864"/>
      <w:r w:rsidRPr="00E8633D">
        <w:rPr>
          <w:sz w:val="22"/>
        </w:rPr>
        <w:t>Verificar Eventos</w:t>
      </w:r>
      <w:bookmarkEnd w:id="388"/>
    </w:p>
    <w:p w14:paraId="28A6EE43" w14:textId="4BFD710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505310E3" w:rsidR="00FD7891" w:rsidRPr="00063E1E" w:rsidRDefault="001813C6" w:rsidP="00A85EAF">
      <w:r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721E70">
        <w:t xml:space="preserve">, com cada demonstrando </w:t>
      </w:r>
      <w:r w:rsidR="00FD7891">
        <w:t>estado de ocupação do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A821BC">
        <w:t xml:space="preserve">Código </w:t>
      </w:r>
      <w:r w:rsidR="00A821BC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F31AD1">
      <w:pPr>
        <w:pStyle w:val="imagens"/>
      </w:pPr>
      <w:r>
        <w:lastRenderedPageBreak/>
        <w:drawing>
          <wp:inline distT="0" distB="0" distL="0" distR="0" wp14:anchorId="678722E3" wp14:editId="1D808B2F">
            <wp:extent cx="4532400" cy="2750400"/>
            <wp:effectExtent l="0" t="0" r="190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2C0BEB35" w:rsidR="00FD7891" w:rsidRDefault="004005D6" w:rsidP="004005D6">
      <w:pPr>
        <w:pStyle w:val="Legenda"/>
      </w:pPr>
      <w:bookmarkStart w:id="389" w:name="_Ref517476537"/>
      <w:bookmarkStart w:id="390" w:name="_Toc51937301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</w:t>
      </w:r>
      <w:r w:rsidR="00FA37B9">
        <w:rPr>
          <w:noProof/>
        </w:rPr>
        <w:fldChar w:fldCharType="end"/>
      </w:r>
      <w:bookmarkEnd w:id="389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390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391" w:name="_Hlk518743984"/>
      <w:r w:rsidR="00EC0A64" w:rsidRPr="000C210B">
        <w:rPr>
          <w:i/>
        </w:rPr>
        <w:t>FullCalendarEvent</w:t>
      </w:r>
      <w:bookmarkEnd w:id="391"/>
      <w:r w:rsidR="000C210B">
        <w:t xml:space="preserve"> </w:t>
      </w:r>
      <w:r w:rsidR="00FE128B">
        <w:t>do dia verificado</w:t>
      </w:r>
      <w:r w:rsidR="00C17EFE">
        <w:t>.</w:t>
      </w:r>
    </w:p>
    <w:p w14:paraId="26F8C480" w14:textId="3F8B6DF8" w:rsidR="00534FF7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A821BC">
        <w:t xml:space="preserve">Código </w:t>
      </w:r>
      <w:r w:rsidR="00A821BC">
        <w:rPr>
          <w:noProof/>
        </w:rPr>
        <w:t>9</w:t>
      </w:r>
      <w:r w:rsidR="008A23B0">
        <w:fldChar w:fldCharType="end"/>
      </w:r>
      <w:r>
        <w:t xml:space="preserve">. </w:t>
      </w:r>
    </w:p>
    <w:p w14:paraId="3A7C0ADC" w14:textId="7A443D83" w:rsidR="00FD7891" w:rsidRDefault="00FD7891" w:rsidP="0016781A">
      <w:r>
        <w:t xml:space="preserve">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92CB4AC" w:rsidR="00FD7891" w:rsidRDefault="008A23B0" w:rsidP="008A23B0">
      <w:pPr>
        <w:pStyle w:val="Legenda"/>
      </w:pPr>
      <w:bookmarkStart w:id="392" w:name="_Ref517476698"/>
      <w:bookmarkStart w:id="393" w:name="_Toc51937301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</w:t>
      </w:r>
      <w:r w:rsidR="00FA37B9">
        <w:rPr>
          <w:noProof/>
        </w:rPr>
        <w:fldChar w:fldCharType="end"/>
      </w:r>
      <w:bookmarkEnd w:id="392"/>
      <w:r>
        <w:t xml:space="preserve"> - </w:t>
      </w:r>
      <w:r w:rsidRPr="00962A37">
        <w:t>Alteração do calendário de mês para semana</w:t>
      </w:r>
      <w:bookmarkEnd w:id="393"/>
    </w:p>
    <w:p w14:paraId="5337A20D" w14:textId="6DA6B9EF" w:rsidR="00EC0A64" w:rsidRDefault="00FD7891" w:rsidP="00A85EAF">
      <w:r>
        <w:lastRenderedPageBreak/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A821BC">
        <w:t xml:space="preserve">Código </w:t>
      </w:r>
      <w:r w:rsidR="00A821BC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>
      <w:pPr>
        <w:pStyle w:val="imagens"/>
      </w:pPr>
      <w:r w:rsidRPr="00F31AD1"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5BDE7A0B" w:rsidR="00FD7891" w:rsidRDefault="007732B7" w:rsidP="007732B7">
      <w:pPr>
        <w:pStyle w:val="Legenda"/>
      </w:pPr>
      <w:bookmarkStart w:id="394" w:name="_Ref517476832"/>
      <w:bookmarkStart w:id="395" w:name="_Toc51937301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</w:t>
      </w:r>
      <w:r w:rsidR="00FA37B9">
        <w:rPr>
          <w:noProof/>
        </w:rPr>
        <w:fldChar w:fldCharType="end"/>
      </w:r>
      <w:bookmarkEnd w:id="394"/>
      <w:r>
        <w:t xml:space="preserve"> - </w:t>
      </w:r>
      <w:r w:rsidRPr="000061D5">
        <w:t>Formação dos Events para uma semana</w:t>
      </w:r>
      <w:bookmarkEnd w:id="395"/>
    </w:p>
    <w:p w14:paraId="559EE114" w14:textId="55F54D66" w:rsidR="0016781A" w:rsidRDefault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5277C8CE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A821BC">
        <w:t xml:space="preserve">Código </w:t>
      </w:r>
      <w:r w:rsidR="00A821BC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04380D55" w:rsidR="00FD7891" w:rsidRDefault="007732B7" w:rsidP="007732B7">
      <w:pPr>
        <w:pStyle w:val="Legenda"/>
      </w:pPr>
      <w:bookmarkStart w:id="396" w:name="_Ref517476855"/>
      <w:bookmarkStart w:id="397" w:name="_Toc51937301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</w:t>
      </w:r>
      <w:r w:rsidR="00FA37B9">
        <w:rPr>
          <w:noProof/>
        </w:rPr>
        <w:fldChar w:fldCharType="end"/>
      </w:r>
      <w:bookmarkEnd w:id="396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397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lastRenderedPageBreak/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398" w:name="_Toc519372865"/>
      <w:r w:rsidRPr="00E8633D">
        <w:rPr>
          <w:sz w:val="22"/>
        </w:rPr>
        <w:t>Adicionar Evento</w:t>
      </w:r>
      <w:bookmarkEnd w:id="398"/>
    </w:p>
    <w:p w14:paraId="6379D635" w14:textId="0599FDA0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AD2E7C">
        <w:t>.</w:t>
      </w:r>
    </w:p>
    <w:p w14:paraId="18646780" w14:textId="7262EECD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A821BC">
        <w:t xml:space="preserve">Código </w:t>
      </w:r>
      <w:r w:rsidR="00A821BC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6C5497DF">
            <wp:extent cx="5674372" cy="2743200"/>
            <wp:effectExtent l="0" t="0" r="254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23" cy="27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761DD857" w:rsidR="00FD7891" w:rsidRDefault="007732B7" w:rsidP="007732B7">
      <w:pPr>
        <w:pStyle w:val="Legenda"/>
      </w:pPr>
      <w:bookmarkStart w:id="399" w:name="_Ref517477744"/>
      <w:bookmarkStart w:id="400" w:name="_Toc51937301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12</w:t>
      </w:r>
      <w:r w:rsidR="00FA37B9">
        <w:rPr>
          <w:noProof/>
        </w:rPr>
        <w:fldChar w:fldCharType="end"/>
      </w:r>
      <w:bookmarkEnd w:id="399"/>
      <w:r>
        <w:t xml:space="preserve"> - </w:t>
      </w:r>
      <w:r w:rsidRPr="009E5F1B">
        <w:t>Adição de um novo Event</w:t>
      </w:r>
      <w:bookmarkEnd w:id="400"/>
    </w:p>
    <w:p w14:paraId="69F10B88" w14:textId="18C46E96" w:rsidR="009C5A65" w:rsidRDefault="009C5A65" w:rsidP="007736A2">
      <w:r>
        <w:lastRenderedPageBreak/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 w:rsidR="00DB714E">
        <w:rPr>
          <w:i/>
        </w:rPr>
        <w:t>,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A3A8A8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01" w:name="_Toc519372866"/>
      <w:r w:rsidRPr="00E8633D">
        <w:rPr>
          <w:sz w:val="22"/>
        </w:rPr>
        <w:t>Adicionar Oferta</w:t>
      </w:r>
      <w:bookmarkEnd w:id="401"/>
    </w:p>
    <w:p w14:paraId="59D16E13" w14:textId="6C4AD1D1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A821BC">
        <w:t xml:space="preserve">Código </w:t>
      </w:r>
      <w:r w:rsidR="00A821BC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F31AD1">
      <w:pPr>
        <w:pStyle w:val="imagens"/>
      </w:pPr>
      <w:r>
        <w:drawing>
          <wp:inline distT="0" distB="0" distL="0" distR="0" wp14:anchorId="78D58206" wp14:editId="72C17155">
            <wp:extent cx="4271230" cy="325982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2" cy="32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0CDEA0B0" w:rsidR="00FD7891" w:rsidRDefault="007732B7" w:rsidP="007732B7">
      <w:pPr>
        <w:pStyle w:val="Legenda"/>
      </w:pPr>
      <w:bookmarkStart w:id="402" w:name="_Ref517477772"/>
      <w:bookmarkStart w:id="403" w:name="_Toc51937301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13</w:t>
      </w:r>
      <w:r w:rsidR="00FA37B9">
        <w:rPr>
          <w:noProof/>
        </w:rPr>
        <w:fldChar w:fldCharType="end"/>
      </w:r>
      <w:bookmarkEnd w:id="402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403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04" w:name="_Toc519372867"/>
      <w:r w:rsidRPr="00E8633D">
        <w:rPr>
          <w:sz w:val="22"/>
        </w:rPr>
        <w:lastRenderedPageBreak/>
        <w:t>Verificar percentagens de vaga</w:t>
      </w:r>
      <w:bookmarkEnd w:id="404"/>
      <w:r w:rsidRPr="00E8633D">
        <w:rPr>
          <w:sz w:val="22"/>
        </w:rPr>
        <w:t xml:space="preserve"> </w:t>
      </w:r>
    </w:p>
    <w:p w14:paraId="6A22AA15" w14:textId="40C1CDDD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ins w:id="405" w:author="Diogo Aires" w:date="2018-07-15T16:06:00Z">
        <w:r w:rsidR="00A821BC" w:rsidRPr="00A821BC">
          <w:rPr>
            <w:rPrChange w:id="406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407" w:author="Diogo Aires" w:date="2018-07-15T16:06:00Z">
              <w:rPr>
                <w:noProof/>
                <w:lang w:val="en-US"/>
              </w:rPr>
            </w:rPrChange>
          </w:rPr>
          <w:t>27</w:t>
        </w:r>
      </w:ins>
      <w:del w:id="408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27</w:delText>
        </w:r>
      </w:del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C4CA4">
        <w:t>Estas</w:t>
      </w:r>
      <w:r w:rsidR="00FD7891">
        <w:t xml:space="preserve"> candidaturas</w:t>
      </w:r>
      <w:r w:rsidR="005C4CA4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ins w:id="409" w:author="Diogo Aires" w:date="2018-07-15T16:06:00Z">
        <w:r w:rsidR="00A821BC" w:rsidRPr="00A821BC">
          <w:rPr>
            <w:rPrChange w:id="410" w:author="Diogo Aires" w:date="2018-07-15T16:06:00Z">
              <w:rPr>
                <w:lang w:val="en-US"/>
              </w:rPr>
            </w:rPrChange>
          </w:rPr>
          <w:t xml:space="preserve">Figura </w:t>
        </w:r>
        <w:r w:rsidR="00A821BC" w:rsidRPr="00A821BC">
          <w:rPr>
            <w:noProof/>
            <w:rPrChange w:id="411" w:author="Diogo Aires" w:date="2018-07-15T16:06:00Z">
              <w:rPr>
                <w:noProof/>
                <w:lang w:val="en-US"/>
              </w:rPr>
            </w:rPrChange>
          </w:rPr>
          <w:t>28</w:t>
        </w:r>
      </w:ins>
      <w:del w:id="412" w:author="Diogo Aires" w:date="2018-07-15T16:06:00Z">
        <w:r w:rsidR="00CB7472" w:rsidRPr="00A821BC" w:rsidDel="00A821BC">
          <w:delText xml:space="preserve">Figura </w:delText>
        </w:r>
        <w:r w:rsidR="00CB7472" w:rsidRPr="00A821BC" w:rsidDel="00A821BC">
          <w:rPr>
            <w:noProof/>
          </w:rPr>
          <w:delText>28</w:delText>
        </w:r>
      </w:del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A821BC">
        <w:t xml:space="preserve">Código </w:t>
      </w:r>
      <w:r w:rsidR="00A821BC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111CE2AD" w:rsidR="00EB49D2" w:rsidRDefault="00EB49D2" w:rsidP="00EB49D2">
      <w:pPr>
        <w:pStyle w:val="Legenda"/>
      </w:pPr>
      <w:bookmarkStart w:id="413" w:name="_Ref517478263"/>
      <w:bookmarkStart w:id="414" w:name="_Toc51937301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14</w:t>
      </w:r>
      <w:r w:rsidR="00FA37B9">
        <w:rPr>
          <w:noProof/>
        </w:rPr>
        <w:fldChar w:fldCharType="end"/>
      </w:r>
      <w:bookmarkEnd w:id="413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414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15" w:name="_Toc519372868"/>
      <w:r w:rsidRPr="00E8633D">
        <w:rPr>
          <w:sz w:val="22"/>
        </w:rPr>
        <w:t>Pesquisa de ofertas</w:t>
      </w:r>
      <w:bookmarkEnd w:id="415"/>
    </w:p>
    <w:p w14:paraId="5B16682B" w14:textId="4246BD35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A821BC">
        <w:t xml:space="preserve">Código </w:t>
      </w:r>
      <w:r w:rsidR="00A821BC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D97979">
      <w:pPr>
        <w:keepNext/>
        <w:ind w:firstLine="0"/>
        <w:jc w:val="center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5FA8729B">
            <wp:extent cx="5577406" cy="2029939"/>
            <wp:effectExtent l="0" t="0" r="4445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45" cy="203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3E2A6380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416" w:name="_Ref517478859"/>
      <w:bookmarkStart w:id="417" w:name="_Toc51937302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15</w:t>
      </w:r>
      <w:r w:rsidR="00FA37B9">
        <w:rPr>
          <w:noProof/>
        </w:rPr>
        <w:fldChar w:fldCharType="end"/>
      </w:r>
      <w:bookmarkEnd w:id="416"/>
      <w:r>
        <w:t xml:space="preserve"> - Pesquisa de </w:t>
      </w:r>
      <w:r w:rsidRPr="005D132B">
        <w:rPr>
          <w:i/>
        </w:rPr>
        <w:t>Vacancy</w:t>
      </w:r>
      <w:bookmarkEnd w:id="417"/>
    </w:p>
    <w:p w14:paraId="168E91AD" w14:textId="0EFF9FBB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49ECD317" w:rsidR="00EB49D2" w:rsidRDefault="00EB49D2" w:rsidP="00D97979">
      <w:pPr>
        <w:keepNext/>
        <w:ind w:firstLine="360"/>
        <w:jc w:val="center"/>
      </w:pPr>
      <w:r>
        <w:rPr>
          <w:noProof/>
          <w:color w:val="000000" w:themeColor="text1"/>
        </w:rPr>
        <w:drawing>
          <wp:inline distT="0" distB="0" distL="0" distR="0" wp14:anchorId="1F77B646" wp14:editId="4F45F5A0">
            <wp:extent cx="4364851" cy="2182426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60" cy="21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4F501657" w:rsidR="0002425B" w:rsidRDefault="00EB49D2" w:rsidP="00EB49D2">
      <w:pPr>
        <w:pStyle w:val="Legenda"/>
        <w:rPr>
          <w:color w:val="000000" w:themeColor="text1"/>
        </w:rPr>
      </w:pPr>
      <w:bookmarkStart w:id="418" w:name="_Ref517478827"/>
      <w:bookmarkStart w:id="419" w:name="_Toc51937302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16</w:t>
      </w:r>
      <w:r w:rsidR="00FA37B9">
        <w:rPr>
          <w:noProof/>
        </w:rPr>
        <w:fldChar w:fldCharType="end"/>
      </w:r>
      <w:bookmarkEnd w:id="418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419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20" w:name="_Toc519372869"/>
      <w:r w:rsidRPr="00E8633D">
        <w:rPr>
          <w:sz w:val="22"/>
        </w:rPr>
        <w:t>Continuação da candidatura</w:t>
      </w:r>
      <w:bookmarkEnd w:id="420"/>
    </w:p>
    <w:p w14:paraId="2D66DE7A" w14:textId="2555D818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690FE462" w:rsidR="00170526" w:rsidRDefault="00170526" w:rsidP="00170526">
      <w:pPr>
        <w:pStyle w:val="Legenda"/>
        <w:rPr>
          <w:color w:val="000000" w:themeColor="text1"/>
        </w:rPr>
      </w:pPr>
      <w:bookmarkStart w:id="421" w:name="_Ref517479063"/>
      <w:bookmarkStart w:id="422" w:name="_Ref518732176"/>
      <w:bookmarkStart w:id="423" w:name="_Toc51937302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17</w:t>
      </w:r>
      <w:r w:rsidR="00FA37B9">
        <w:rPr>
          <w:noProof/>
        </w:rPr>
        <w:fldChar w:fldCharType="end"/>
      </w:r>
      <w:bookmarkEnd w:id="421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422"/>
      <w:bookmarkEnd w:id="423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0620DB34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>definindo a candidatura para tal passo. Sendo</w:t>
      </w:r>
      <w:r w:rsidR="00654293">
        <w:rPr>
          <w:color w:val="000000" w:themeColor="text1"/>
        </w:rPr>
        <w:t xml:space="preserve"> que</w:t>
      </w:r>
      <w:r w:rsidR="00483506">
        <w:rPr>
          <w:color w:val="000000" w:themeColor="text1"/>
        </w:rPr>
        <w:t xml:space="preserve">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</w:t>
      </w:r>
      <w:r w:rsidR="00654293">
        <w:rPr>
          <w:color w:val="000000" w:themeColor="text1"/>
        </w:rPr>
        <w:t>a</w:t>
      </w:r>
      <w:r w:rsidR="00483506">
        <w:rPr>
          <w:color w:val="000000" w:themeColor="text1"/>
        </w:rPr>
        <w:t xml:space="preserve">s </w:t>
      </w:r>
      <w:r w:rsidR="00654293">
        <w:rPr>
          <w:color w:val="000000" w:themeColor="text1"/>
        </w:rPr>
        <w:t>as</w:t>
      </w:r>
      <w:r w:rsidR="00483506">
        <w:rPr>
          <w:color w:val="000000" w:themeColor="text1"/>
        </w:rPr>
        <w:t xml:space="preserve"> candidatura</w:t>
      </w:r>
      <w:r w:rsidR="0099367A">
        <w:rPr>
          <w:color w:val="000000" w:themeColor="text1"/>
        </w:rPr>
        <w:t>s</w:t>
      </w:r>
      <w:r w:rsidR="00483506">
        <w:rPr>
          <w:color w:val="000000" w:themeColor="text1"/>
        </w:rPr>
        <w:t xml:space="preserve">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24" w:name="_Toc519372870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424"/>
    </w:p>
    <w:p w14:paraId="252D017C" w14:textId="57A8537C" w:rsidR="00735303" w:rsidRDefault="00202050" w:rsidP="0099367A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  <w:r w:rsidR="00483506">
        <w:rPr>
          <w:color w:val="000000" w:themeColor="text1"/>
        </w:rPr>
        <w:t xml:space="preserve">Por isso </w:t>
      </w:r>
      <w:r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>
        <w:rPr>
          <w:color w:val="000000" w:themeColor="text1"/>
        </w:rPr>
        <w:t xml:space="preserve">. Para tal depois de se obter os eventos duma semana, usando o código verificado no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_Ref517476832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10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é realizado a </w:t>
      </w:r>
      <w:r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99367A">
        <w:rPr>
          <w:color w:val="000000" w:themeColor="text1"/>
        </w:rPr>
        <w:t xml:space="preserve">, que altera e remove qualquer elemento fora da disponibilidade e cria blocos para o calendário, que não permite a introdução de eventos fora da disponibilidade. 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7567D8EC" w:rsidR="0001663F" w:rsidRPr="00202050" w:rsidRDefault="0001663F" w:rsidP="0001663F">
      <w:pPr>
        <w:pStyle w:val="Legenda"/>
        <w:rPr>
          <w:color w:val="000000" w:themeColor="text1"/>
        </w:rPr>
      </w:pPr>
      <w:bookmarkStart w:id="425" w:name="_Ref518223373"/>
      <w:bookmarkStart w:id="426" w:name="_Toc51937302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18</w:t>
      </w:r>
      <w:r w:rsidR="00FA37B9">
        <w:rPr>
          <w:noProof/>
        </w:rPr>
        <w:fldChar w:fldCharType="end"/>
      </w:r>
      <w:bookmarkEnd w:id="425"/>
      <w:r>
        <w:t xml:space="preserve"> - Adicionar disponibilidade</w:t>
      </w:r>
      <w:bookmarkEnd w:id="426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5974CAB1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A821BC">
        <w:t xml:space="preserve">Código </w:t>
      </w:r>
      <w:r w:rsidR="00A821BC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1F3EB5BB" w:rsidR="004A624F" w:rsidRDefault="004A624F" w:rsidP="004A624F">
      <w:pPr>
        <w:pStyle w:val="Legenda"/>
      </w:pPr>
      <w:bookmarkStart w:id="427" w:name="_Ref517988485"/>
      <w:bookmarkStart w:id="428" w:name="_Toc51937302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19</w:t>
      </w:r>
      <w:r w:rsidR="00FA37B9">
        <w:rPr>
          <w:noProof/>
        </w:rPr>
        <w:fldChar w:fldCharType="end"/>
      </w:r>
      <w:bookmarkEnd w:id="427"/>
      <w:r>
        <w:t xml:space="preserve"> - Filtrar Eventos</w:t>
      </w:r>
      <w:bookmarkEnd w:id="428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1F100FDD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429" w:name="_Toc519372209"/>
      <w:bookmarkStart w:id="430" w:name="_Toc517606839"/>
      <w:bookmarkStart w:id="431" w:name="_Ref518335785"/>
      <w:bookmarkStart w:id="432" w:name="_Ref518335905"/>
      <w:bookmarkStart w:id="433" w:name="_Ref518335915"/>
      <w:bookmarkStart w:id="434" w:name="_Toc519372871"/>
      <w:bookmarkEnd w:id="429"/>
      <w:r>
        <w:rPr>
          <w:i/>
        </w:rPr>
        <w:t xml:space="preserve">Desenvolvimento </w:t>
      </w:r>
      <w:bookmarkEnd w:id="430"/>
      <w:bookmarkEnd w:id="431"/>
      <w:bookmarkEnd w:id="432"/>
      <w:bookmarkEnd w:id="433"/>
      <w:r w:rsidR="004845D2" w:rsidRPr="004845D2">
        <w:rPr>
          <w:i/>
        </w:rPr>
        <w:t>Mobile</w:t>
      </w:r>
      <w:bookmarkEnd w:id="434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35" w:name="_Toc519372872"/>
      <w:r w:rsidRPr="00E8633D">
        <w:rPr>
          <w:sz w:val="22"/>
        </w:rPr>
        <w:t>Notificações</w:t>
      </w:r>
      <w:bookmarkEnd w:id="435"/>
      <w:r w:rsidR="00667FC8" w:rsidRPr="00E8633D">
        <w:rPr>
          <w:sz w:val="22"/>
        </w:rPr>
        <w:tab/>
      </w:r>
    </w:p>
    <w:p w14:paraId="2FFCBC24" w14:textId="54CEDD6C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</w:t>
      </w:r>
      <w:r w:rsidR="000D0BEC">
        <w:rPr>
          <w:color w:val="000000" w:themeColor="text1"/>
        </w:rPr>
        <w:t xml:space="preserve">e </w:t>
      </w:r>
      <w:r w:rsidR="000D0BEC">
        <w:rPr>
          <w:i/>
          <w:color w:val="000000" w:themeColor="text1"/>
        </w:rPr>
        <w:t xml:space="preserve">In-App Notifcations </w:t>
      </w:r>
      <w:r w:rsidR="00644459">
        <w:rPr>
          <w:color w:val="000000" w:themeColor="text1"/>
        </w:rPr>
        <w:t>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7EFCB134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</w:t>
      </w:r>
      <w:r w:rsidR="000D0BEC">
        <w:rPr>
          <w:color w:val="000000" w:themeColor="text1"/>
        </w:rPr>
        <w:t xml:space="preserve">a primeira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46DA51FE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A821BC">
        <w:t xml:space="preserve">Código </w:t>
      </w:r>
      <w:r w:rsidR="00A821BC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</w:t>
      </w:r>
      <w:r w:rsidR="008F32CA">
        <w:t>registo</w:t>
      </w:r>
      <w:r w:rsidR="00FC186D">
        <w:t xml:space="preserve">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5F7F8E34" w:rsidR="00640614" w:rsidRDefault="00CE2820" w:rsidP="00CE2820">
      <w:pPr>
        <w:pStyle w:val="Legenda"/>
      </w:pPr>
      <w:bookmarkStart w:id="436" w:name="_Ref517479518"/>
      <w:bookmarkStart w:id="437" w:name="_Ref517989384"/>
      <w:bookmarkStart w:id="438" w:name="_Toc51937302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20</w:t>
      </w:r>
      <w:r w:rsidR="00FA37B9">
        <w:rPr>
          <w:noProof/>
        </w:rPr>
        <w:fldChar w:fldCharType="end"/>
      </w:r>
      <w:bookmarkEnd w:id="436"/>
      <w:r>
        <w:t xml:space="preserve"> - </w:t>
      </w:r>
      <w:r w:rsidR="008F32CA">
        <w:t>Registo</w:t>
      </w:r>
      <w:r w:rsidRPr="00866C1A">
        <w:t xml:space="preserve"> de utilizador na </w:t>
      </w:r>
      <w:r w:rsidRPr="006E4FC8">
        <w:rPr>
          <w:i/>
        </w:rPr>
        <w:t>OneSignal</w:t>
      </w:r>
      <w:bookmarkEnd w:id="437"/>
      <w:bookmarkEnd w:id="438"/>
    </w:p>
    <w:p w14:paraId="271ECE84" w14:textId="63E91D54" w:rsidR="00640614" w:rsidRDefault="006E4FC8" w:rsidP="00640614">
      <w:r>
        <w:t xml:space="preserve">Também se pode verificar que </w:t>
      </w:r>
      <w:r w:rsidR="00640614">
        <w:t xml:space="preserve">é incluindo uma verificação de erro depois do </w:t>
      </w:r>
      <w:r w:rsidR="008F32CA">
        <w:t>registo</w:t>
      </w:r>
      <w:r w:rsidR="00640614">
        <w:t xml:space="preserve">, </w:t>
      </w:r>
      <w:r w:rsidR="003827C1">
        <w:t>garantindo</w:t>
      </w:r>
      <w:r w:rsidR="00640614">
        <w:t xml:space="preserve"> assi</w:t>
      </w:r>
      <w:r>
        <w:t xml:space="preserve">m que se o </w:t>
      </w:r>
      <w:r w:rsidR="008F32CA">
        <w:t>registo</w:t>
      </w:r>
      <w:r>
        <w:t xml:space="preserve">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439" w:name="_Toc519372873"/>
      <w:r w:rsidRPr="00E8633D">
        <w:rPr>
          <w:sz w:val="22"/>
        </w:rPr>
        <w:t>Sincronismo</w:t>
      </w:r>
      <w:bookmarkEnd w:id="439"/>
    </w:p>
    <w:p w14:paraId="443DD757" w14:textId="3021A8DC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A821BC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0D0BEC">
        <w:fldChar w:fldCharType="begin"/>
      </w:r>
      <w:r w:rsidR="000D0BEC">
        <w:instrText xml:space="preserve"> REF _Ref517479518 \h </w:instrText>
      </w:r>
      <w:r w:rsidR="000D0BEC">
        <w:fldChar w:fldCharType="separate"/>
      </w:r>
      <w:r w:rsidR="00A821BC">
        <w:t xml:space="preserve">Código </w:t>
      </w:r>
      <w:r w:rsidR="00A821BC">
        <w:rPr>
          <w:noProof/>
        </w:rPr>
        <w:t>20</w:t>
      </w:r>
      <w:r w:rsidR="000D0BEC">
        <w:fldChar w:fldCharType="end"/>
      </w:r>
      <w:r w:rsidR="000D47EA">
        <w:t>.</w:t>
      </w:r>
    </w:p>
    <w:p w14:paraId="0F3C3EC8" w14:textId="32A28EED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A821BC">
        <w:t xml:space="preserve">Código </w:t>
      </w:r>
      <w:r w:rsidR="00A821BC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61E01AE" w:rsidR="000D6331" w:rsidRPr="003E6057" w:rsidRDefault="00CE2820" w:rsidP="00CE2820">
      <w:pPr>
        <w:pStyle w:val="Legenda"/>
      </w:pPr>
      <w:bookmarkStart w:id="440" w:name="_Ref517479600"/>
      <w:bookmarkStart w:id="441" w:name="_Toc51937302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21</w:t>
      </w:r>
      <w:r w:rsidR="00FA37B9">
        <w:rPr>
          <w:noProof/>
        </w:rPr>
        <w:fldChar w:fldCharType="end"/>
      </w:r>
      <w:bookmarkEnd w:id="440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441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4B7EAE2E" w:rsidR="005C573B" w:rsidRDefault="005C573B" w:rsidP="004026E4">
      <w:pPr>
        <w:ind w:firstLine="0"/>
        <w:rPr>
          <w:color w:val="000000" w:themeColor="text1"/>
        </w:rPr>
      </w:pPr>
    </w:p>
    <w:p w14:paraId="55ECF765" w14:textId="77777777" w:rsidR="005C573B" w:rsidRDefault="005C573B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CBAB7D" w14:textId="336BB7E9" w:rsidR="005C573B" w:rsidRDefault="005C573B" w:rsidP="004026E4">
      <w:pPr>
        <w:ind w:firstLine="0"/>
        <w:rPr>
          <w:color w:val="000000" w:themeColor="text1"/>
        </w:rPr>
      </w:pPr>
    </w:p>
    <w:p w14:paraId="2D230461" w14:textId="0C9D952B" w:rsidR="00C75B1B" w:rsidRPr="004026E4" w:rsidRDefault="005C573B" w:rsidP="00A821BC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442" w:name="_Toc512102640"/>
      <w:bookmarkStart w:id="443" w:name="_Toc517606840"/>
      <w:bookmarkStart w:id="444" w:name="_Ref518332943"/>
      <w:bookmarkStart w:id="445" w:name="_Toc519372874"/>
      <w:r>
        <w:lastRenderedPageBreak/>
        <w:t>Avaliação Experimental</w:t>
      </w:r>
      <w:bookmarkEnd w:id="442"/>
      <w:bookmarkEnd w:id="443"/>
      <w:bookmarkEnd w:id="444"/>
      <w:bookmarkEnd w:id="445"/>
    </w:p>
    <w:p w14:paraId="7327DFFD" w14:textId="34871C7B" w:rsidR="00E00478" w:rsidRDefault="00066D65" w:rsidP="00A93C9F">
      <w:pPr>
        <w:ind w:firstLine="0"/>
      </w:pPr>
      <w:r>
        <w:t xml:space="preserve">Neste </w:t>
      </w:r>
      <w:r w:rsidR="00D96F78">
        <w:t>capítulo</w:t>
      </w:r>
      <w:r w:rsidR="008F32CA">
        <w:t>,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</w:t>
      </w:r>
      <w:r w:rsidR="00EF6DBC">
        <w:t xml:space="preserve"> casos de</w:t>
      </w:r>
      <w:r w:rsidR="00D96F78">
        <w:t xml:space="preserve"> teste que tê</w:t>
      </w:r>
      <w:r>
        <w:t xml:space="preserve">m como objetivo demonstrar as </w:t>
      </w:r>
      <w:r w:rsidR="00A93C9F">
        <w:t>funcionalidades</w:t>
      </w:r>
      <w:r>
        <w:t xml:space="preserve"> </w:t>
      </w:r>
      <w:r w:rsidR="00EF6DBC">
        <w:t>principais do</w:t>
      </w:r>
      <w:r>
        <w:t xml:space="preserve">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bookmarkStart w:id="446" w:name="_Hlk519371171"/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</w:t>
      </w:r>
      <w:bookmarkEnd w:id="446"/>
      <w:r w:rsidR="00D1011F">
        <w:t>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 w:rsidR="00FA37B9">
        <w:t xml:space="preserve">das </w:t>
      </w:r>
      <w:r>
        <w:t>alteraç</w:t>
      </w:r>
      <w:r w:rsidR="00EF6DBC">
        <w:t>ões</w:t>
      </w:r>
      <w:r>
        <w:t xml:space="preserve"> realizada</w:t>
      </w:r>
      <w:r w:rsidR="00EF6DBC">
        <w:t>s</w:t>
      </w:r>
      <w:r>
        <w:t xml:space="preserve"> </w:t>
      </w:r>
      <w:r w:rsidR="00EF6DBC">
        <w:t>n</w:t>
      </w:r>
      <w:r>
        <w:t xml:space="preserve">a </w:t>
      </w:r>
      <w:r w:rsidR="00EF6DBC">
        <w:t xml:space="preserve">base de dados, </w:t>
      </w:r>
      <w:r w:rsidR="00D1011F">
        <w:t xml:space="preserve">e por </w:t>
      </w:r>
      <w:r w:rsidR="000C210B">
        <w:t>último</w:t>
      </w:r>
      <w:r w:rsidR="00EF6DBC">
        <w:t>, nas situações em que ocorr</w:t>
      </w:r>
      <w:r w:rsidR="00FA37B9">
        <w:t>a</w:t>
      </w:r>
      <w:r w:rsidR="00EF6DBC">
        <w:t xml:space="preserve">m, </w:t>
      </w:r>
      <w:r w:rsidR="008F32CA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  <w:r w:rsidR="00E00478">
        <w:t>Para isso</w:t>
      </w:r>
      <w:r w:rsidR="00EF6DBC">
        <w:t>,</w:t>
      </w:r>
      <w:r w:rsidR="00E00478">
        <w:t xml:space="preserve"> cada </w:t>
      </w:r>
      <w:r w:rsidR="006D2CFD">
        <w:t xml:space="preserve">uma das </w:t>
      </w:r>
      <w:r w:rsidR="00E00478">
        <w:t>funcionalidade</w:t>
      </w:r>
      <w:r w:rsidR="00C455D6">
        <w:t>s</w:t>
      </w:r>
      <w:r w:rsidR="00E00478">
        <w:t xml:space="preserve"> </w:t>
      </w:r>
      <w:r w:rsidR="008F32CA">
        <w:t>apresentada</w:t>
      </w:r>
      <w:r w:rsidR="00C455D6">
        <w:t>s</w:t>
      </w:r>
      <w:r w:rsidR="006D2CFD">
        <w:t>,</w:t>
      </w:r>
      <w:r w:rsidR="00E00478">
        <w:t xml:space="preserve"> inclui</w:t>
      </w:r>
      <w:r w:rsidR="00C455D6">
        <w:t>-se</w:t>
      </w:r>
      <w:r w:rsidR="00E00478">
        <w:t xml:space="preserve"> um teste onde </w:t>
      </w:r>
      <w:r w:rsidR="00FA37B9">
        <w:t>são</w:t>
      </w:r>
      <w:r w:rsidR="00E00478">
        <w:t xml:space="preserve"> verificado</w:t>
      </w:r>
      <w:r w:rsidR="00FA37B9">
        <w:t>s</w:t>
      </w:r>
      <w:r w:rsidR="00E00478">
        <w:t xml:space="preserve"> os valores fornecidos pelo utilizador</w:t>
      </w:r>
      <w:r w:rsidR="00FA37B9">
        <w:t>,</w:t>
      </w:r>
      <w:r w:rsidR="00E00478">
        <w:t xml:space="preserve"> e o resultado </w:t>
      </w:r>
      <w:r w:rsidR="00EF6DBC">
        <w:t>esperado na aplicação</w:t>
      </w:r>
      <w:r w:rsidR="006E3C82">
        <w:t>,</w:t>
      </w:r>
      <w:r w:rsidR="00EF6DBC">
        <w:t xml:space="preserve"> </w:t>
      </w:r>
      <w:r w:rsidR="00E00478">
        <w:t>na base de dados.</w:t>
      </w:r>
    </w:p>
    <w:p w14:paraId="3E5C611E" w14:textId="1609EAAD" w:rsidR="00E04346" w:rsidRDefault="00E04346" w:rsidP="00F31AD1">
      <w:pPr>
        <w:ind w:firstLine="360"/>
      </w:pPr>
      <w:r>
        <w:t xml:space="preserve">Deve ser notado que os testes que seguem utilizam </w:t>
      </w:r>
      <w:r w:rsidR="00B41F6B" w:rsidRPr="004845D2">
        <w:rPr>
          <w:i/>
        </w:rPr>
        <w:t>screen</w:t>
      </w:r>
      <w:r w:rsidR="00B41F6B" w:rsidRPr="00D96F78">
        <w:rPr>
          <w:i/>
        </w:rPr>
        <w:t xml:space="preserve"> shots</w:t>
      </w:r>
      <w:r w:rsidR="00B41F6B">
        <w:t xml:space="preserve"> </w:t>
      </w:r>
      <w:r>
        <w:t xml:space="preserve">alterados, sendo removido espaço vazio, para permitir uma melhor visualização da informação mais importante, que não sofre qualquer alteração. 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447" w:name="_Toc519372875"/>
      <w:r>
        <w:t>Candidatura Espontânea – Utilizador não registrado</w:t>
      </w:r>
      <w:bookmarkEnd w:id="447"/>
      <w:r>
        <w:t xml:space="preserve"> </w:t>
      </w:r>
    </w:p>
    <w:p w14:paraId="455B0EA3" w14:textId="3464C8F9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registo na aplicação como candidato.</w:t>
      </w:r>
    </w:p>
    <w:p w14:paraId="1E9A5EC8" w14:textId="09099CE1" w:rsidR="00A93C9F" w:rsidRPr="00E8633D" w:rsidRDefault="00A93C9F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6B817E7D" w:rsidR="00DF7A12" w:rsidRDefault="00A93C9F" w:rsidP="006E3C82">
      <w:r w:rsidRPr="006E3C82">
        <w:t>Para se inscrever na aplicação</w:t>
      </w:r>
      <w:r w:rsidR="00471250" w:rsidRPr="006E3C82">
        <w:t>,</w:t>
      </w:r>
      <w:r w:rsidRPr="006E3C82">
        <w:t xml:space="preserve"> um utilizador deve fornecer quatro informações</w:t>
      </w:r>
      <w:r w:rsidR="00471250" w:rsidRPr="006E3C82">
        <w:t>:</w:t>
      </w:r>
      <w:r w:rsidRPr="006E3C82">
        <w:t xml:space="preserve"> o seu</w:t>
      </w:r>
      <w:r>
        <w:t xml:space="preserve">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A821BC">
        <w:t xml:space="preserve">Figura </w:t>
      </w:r>
      <w:r w:rsidR="00A821BC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F31AD1">
      <w:pPr>
        <w:pStyle w:val="imagens"/>
      </w:pPr>
      <w:r>
        <w:drawing>
          <wp:inline distT="0" distB="0" distL="0" distR="0" wp14:anchorId="0F4B69A9" wp14:editId="14F5FD6D">
            <wp:extent cx="3525520" cy="2181225"/>
            <wp:effectExtent l="0" t="0" r="0" b="952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9" cy="21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005DF4F7" w:rsidR="00E27D41" w:rsidRPr="00E27D41" w:rsidRDefault="00172E8F" w:rsidP="00E8633D">
      <w:pPr>
        <w:pStyle w:val="Legenda"/>
      </w:pPr>
      <w:bookmarkStart w:id="448" w:name="_Ref518502002"/>
      <w:bookmarkStart w:id="449" w:name="_Toc51937292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32</w:t>
      </w:r>
      <w:r w:rsidR="00FA37B9">
        <w:rPr>
          <w:noProof/>
        </w:rPr>
        <w:fldChar w:fldCharType="end"/>
      </w:r>
      <w:bookmarkEnd w:id="448"/>
      <w:r w:rsidR="00E27D41">
        <w:t xml:space="preserve"> - Candidatura Espontânea</w:t>
      </w:r>
      <w:bookmarkEnd w:id="449"/>
    </w:p>
    <w:p w14:paraId="266FBE9C" w14:textId="4A5E2F07" w:rsidR="00172E8F" w:rsidRPr="00E8633D" w:rsidRDefault="00172E8F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1D985F8E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="00B41F6B">
        <w:rPr>
          <w:i/>
        </w:rPr>
        <w:t xml:space="preserve"> 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A821BC">
        <w:t xml:space="preserve">Figura </w:t>
      </w:r>
      <w:r w:rsidR="00A821BC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A821BC">
        <w:t xml:space="preserve">Figura </w:t>
      </w:r>
      <w:r w:rsidR="00A821BC">
        <w:rPr>
          <w:noProof/>
        </w:rPr>
        <w:t>34</w:t>
      </w:r>
      <w:r w:rsidR="00C03D64">
        <w:fldChar w:fldCharType="end"/>
      </w:r>
      <w:r w:rsidR="00471250">
        <w:t xml:space="preserve"> e </w:t>
      </w:r>
      <w:r w:rsidR="00B41F6B">
        <w:t>no</w:t>
      </w:r>
      <w:r w:rsidR="00471250">
        <w:t xml:space="preserve"> </w:t>
      </w:r>
      <w:r w:rsidR="00C03D64">
        <w:t>env</w:t>
      </w:r>
      <w:r w:rsidR="00471250">
        <w:t>i</w:t>
      </w:r>
      <w:r w:rsidR="00B41F6B">
        <w:t>o</w:t>
      </w:r>
      <w:r w:rsidR="00471250">
        <w:t xml:space="preserve"> </w:t>
      </w:r>
      <w:r w:rsidR="00B41F6B">
        <w:t>d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A821BC">
        <w:t xml:space="preserve">Figura </w:t>
      </w:r>
      <w:r w:rsidR="00A821BC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</w:t>
      </w:r>
      <w:r w:rsidR="00B41F6B">
        <w:t xml:space="preserve"> é demonstrado</w:t>
      </w:r>
      <w:r w:rsidR="00E27D41">
        <w:t xml:space="preserve">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A821BC">
        <w:t xml:space="preserve">Figura </w:t>
      </w:r>
      <w:r w:rsidR="00A821BC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162B45BE" w:rsidR="00172E8F" w:rsidRPr="00172E8F" w:rsidRDefault="00A40565" w:rsidP="00A40565">
      <w:pPr>
        <w:pStyle w:val="Legenda"/>
      </w:pPr>
      <w:bookmarkStart w:id="450" w:name="_Ref518502605"/>
      <w:bookmarkStart w:id="451" w:name="_Toc51937292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33</w:t>
      </w:r>
      <w:r w:rsidR="00FA37B9">
        <w:rPr>
          <w:noProof/>
        </w:rPr>
        <w:fldChar w:fldCharType="end"/>
      </w:r>
      <w:bookmarkEnd w:id="450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451"/>
    </w:p>
    <w:p w14:paraId="3F75D5C0" w14:textId="0256299B" w:rsidR="00A40565" w:rsidRDefault="00650FE3" w:rsidP="00E8633D">
      <w:pPr>
        <w:pStyle w:val="imagens"/>
      </w:pPr>
      <w:r>
        <w:drawing>
          <wp:inline distT="0" distB="0" distL="0" distR="0" wp14:anchorId="142654A6" wp14:editId="49D8DF49">
            <wp:extent cx="5398491" cy="1285875"/>
            <wp:effectExtent l="0" t="0" r="0" b="0"/>
            <wp:docPr id="240" name="Imagem 240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888" cy="128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71A64399" w:rsidR="00172E8F" w:rsidRDefault="00A40565" w:rsidP="00A40565">
      <w:pPr>
        <w:pStyle w:val="Legenda"/>
      </w:pPr>
      <w:bookmarkStart w:id="452" w:name="_Ref518502929"/>
      <w:bookmarkStart w:id="453" w:name="_Toc51937292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34</w:t>
      </w:r>
      <w:r w:rsidR="00FA37B9">
        <w:rPr>
          <w:noProof/>
        </w:rPr>
        <w:fldChar w:fldCharType="end"/>
      </w:r>
      <w:bookmarkEnd w:id="452"/>
      <w:r>
        <w:t xml:space="preserve"> - Candidaturas Espontâneas</w:t>
      </w:r>
      <w:bookmarkEnd w:id="453"/>
    </w:p>
    <w:p w14:paraId="23CCE889" w14:textId="77777777" w:rsidR="00C03D64" w:rsidRDefault="00C03D64" w:rsidP="00F31AD1">
      <w:pPr>
        <w:pStyle w:val="imagens"/>
      </w:pPr>
      <w:bookmarkStart w:id="454" w:name="_GoBack"/>
      <w: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4"/>
    </w:p>
    <w:p w14:paraId="3529452A" w14:textId="6D5285AB" w:rsidR="00C03D64" w:rsidRDefault="00C03D64" w:rsidP="00C03D64">
      <w:pPr>
        <w:pStyle w:val="Legenda"/>
      </w:pPr>
      <w:bookmarkStart w:id="455" w:name="_Ref518503280"/>
      <w:bookmarkStart w:id="456" w:name="_Toc51937292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35</w:t>
      </w:r>
      <w:r w:rsidR="00FA37B9">
        <w:rPr>
          <w:noProof/>
        </w:rPr>
        <w:fldChar w:fldCharType="end"/>
      </w:r>
      <w:bookmarkEnd w:id="455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456"/>
    </w:p>
    <w:p w14:paraId="26A13C46" w14:textId="77777777" w:rsidR="00E27D41" w:rsidRDefault="00E27D41" w:rsidP="00F31AD1">
      <w:pPr>
        <w:pStyle w:val="imagens"/>
      </w:pPr>
      <w:r>
        <w:drawing>
          <wp:inline distT="0" distB="0" distL="0" distR="0" wp14:anchorId="09DBD133" wp14:editId="66E811FB">
            <wp:extent cx="4680000" cy="520000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1EF3BEA2" w:rsidR="00471250" w:rsidRPr="00471250" w:rsidRDefault="00E27D41" w:rsidP="00236CEC">
      <w:pPr>
        <w:pStyle w:val="Legenda"/>
      </w:pPr>
      <w:bookmarkStart w:id="457" w:name="_Ref518502014"/>
      <w:bookmarkStart w:id="458" w:name="_Toc51937292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36</w:t>
      </w:r>
      <w:r w:rsidR="00FA37B9">
        <w:rPr>
          <w:noProof/>
        </w:rPr>
        <w:fldChar w:fldCharType="end"/>
      </w:r>
      <w:bookmarkEnd w:id="457"/>
      <w:r>
        <w:t xml:space="preserve"> - Mensagem de erro e de sucesso da candidatura</w:t>
      </w:r>
      <w:bookmarkEnd w:id="458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459" w:name="_Toc519372876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459"/>
    </w:p>
    <w:p w14:paraId="0344AD77" w14:textId="20618C82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6E3C82" w:rsidRDefault="00C03D64" w:rsidP="00F31AD1">
      <w:pPr>
        <w:ind w:firstLine="0"/>
      </w:pPr>
      <w:r w:rsidRPr="006E3C82">
        <w:rPr>
          <w:b/>
        </w:rPr>
        <w:t>Ação</w:t>
      </w:r>
    </w:p>
    <w:p w14:paraId="04583F0D" w14:textId="10EC8B68" w:rsidR="00C03D64" w:rsidRDefault="00C03D64" w:rsidP="006E3C82">
      <w:r>
        <w:t xml:space="preserve">O colaborador não precisa de fornecer qualquer informação para estabelecer o novo candidato, só precisa de escolher que </w:t>
      </w:r>
      <w:r w:rsidR="00483451">
        <w:t>candidatura quer aceitar</w:t>
      </w:r>
      <w:r w:rsidR="00345AFD">
        <w:t xml:space="preserve"> ou recusar.</w:t>
      </w:r>
    </w:p>
    <w:p w14:paraId="42F0F9DC" w14:textId="77777777" w:rsidR="00345AFD" w:rsidRPr="00E8633D" w:rsidRDefault="00345AFD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015B30CF" w:rsidR="00ED0808" w:rsidRDefault="00236CEC" w:rsidP="006E3C82">
      <w:pPr>
        <w:ind w:firstLine="284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A821BC">
        <w:rPr>
          <w:b/>
          <w:bCs/>
        </w:rPr>
        <w:t>Erro! A origem da referência não foi encontrada.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A821BC">
        <w:t xml:space="preserve">Figura </w:t>
      </w:r>
      <w:r w:rsidR="00A821BC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F31AD1">
      <w:pPr>
        <w:pStyle w:val="imagens"/>
      </w:pPr>
      <w:r>
        <w:lastRenderedPageBreak/>
        <w:drawing>
          <wp:inline distT="0" distB="0" distL="0" distR="0" wp14:anchorId="1A6A9308" wp14:editId="13D15158">
            <wp:extent cx="5400000" cy="1103340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38BFA3DE" w:rsidR="00ED0808" w:rsidRDefault="00ED0808" w:rsidP="00236CEC">
      <w:pPr>
        <w:pStyle w:val="Legenda"/>
      </w:pPr>
      <w:bookmarkStart w:id="460" w:name="_Ref518504501"/>
      <w:bookmarkStart w:id="461" w:name="_Toc51937292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37</w:t>
      </w:r>
      <w:r w:rsidR="00FA37B9">
        <w:rPr>
          <w:noProof/>
        </w:rPr>
        <w:fldChar w:fldCharType="end"/>
      </w:r>
      <w:bookmarkEnd w:id="460"/>
      <w:r>
        <w:t xml:space="preserve"> - </w:t>
      </w:r>
      <w:r w:rsidR="00236CEC">
        <w:t>Alteração sobre SponatnousCurriculum</w:t>
      </w:r>
      <w:bookmarkEnd w:id="461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654D8E7D" w:rsidR="00345AFD" w:rsidRPr="00C03D64" w:rsidRDefault="00DE49A1" w:rsidP="00DE49A1">
      <w:pPr>
        <w:pStyle w:val="Legenda"/>
      </w:pPr>
      <w:bookmarkStart w:id="462" w:name="_Ref518504751"/>
      <w:bookmarkStart w:id="463" w:name="_Toc51937292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38</w:t>
      </w:r>
      <w:r w:rsidR="00FA37B9">
        <w:rPr>
          <w:noProof/>
        </w:rPr>
        <w:fldChar w:fldCharType="end"/>
      </w:r>
      <w:bookmarkEnd w:id="462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463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417E246D" w:rsidR="00DE49A1" w:rsidRDefault="00FC15B3" w:rsidP="00FC15B3">
      <w:pPr>
        <w:pStyle w:val="Legenda"/>
      </w:pPr>
      <w:bookmarkStart w:id="464" w:name="_Ref519202172"/>
      <w:bookmarkStart w:id="465" w:name="_Toc51937293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39</w:t>
      </w:r>
      <w:r w:rsidR="00FA37B9">
        <w:rPr>
          <w:noProof/>
        </w:rPr>
        <w:fldChar w:fldCharType="end"/>
      </w:r>
      <w:bookmarkEnd w:id="464"/>
      <w:r>
        <w:t xml:space="preserve"> - </w:t>
      </w:r>
      <w:r w:rsidRPr="007D3018">
        <w:t>Email de recusa da candidatura espontânea</w:t>
      </w:r>
      <w:bookmarkEnd w:id="465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466" w:name="_Toc518952551"/>
      <w:bookmarkStart w:id="467" w:name="_Toc519372877"/>
      <w:r>
        <w:t>Estabelecer novo candidato – Utilizador não registrado</w:t>
      </w:r>
      <w:bookmarkEnd w:id="466"/>
      <w:bookmarkEnd w:id="467"/>
    </w:p>
    <w:p w14:paraId="1EE1F02A" w14:textId="75473112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A821BC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F31AD1">
      <w:pPr>
        <w:ind w:firstLine="0"/>
        <w:rPr>
          <w:b/>
        </w:rPr>
      </w:pPr>
      <w:bookmarkStart w:id="468" w:name="_Toc519113499"/>
      <w:r w:rsidRPr="00E8633D">
        <w:rPr>
          <w:b/>
        </w:rPr>
        <w:t>Ação</w:t>
      </w:r>
      <w:bookmarkEnd w:id="468"/>
    </w:p>
    <w:p w14:paraId="7FD18135" w14:textId="576897DF" w:rsidR="00236CEC" w:rsidRDefault="00236CEC" w:rsidP="006E3C82"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A821BC">
        <w:t>Figura 40</w:t>
      </w:r>
      <w:r>
        <w:fldChar w:fldCharType="end"/>
      </w:r>
      <w:r>
        <w:t>.</w:t>
      </w:r>
    </w:p>
    <w:p w14:paraId="128E8A22" w14:textId="7A3213DB" w:rsidR="008856F5" w:rsidRDefault="00843A5A" w:rsidP="00E8633D">
      <w:pPr>
        <w:pStyle w:val="imagens"/>
      </w:pPr>
      <w:r>
        <w:drawing>
          <wp:inline distT="0" distB="0" distL="0" distR="0" wp14:anchorId="0BBBA0E6" wp14:editId="13B73EB7">
            <wp:extent cx="5396865" cy="895350"/>
            <wp:effectExtent l="0" t="0" r="0" b="0"/>
            <wp:docPr id="52" name="Imagem 52" descr="C:\Users\Diogo\AppData\Local\Microsoft\Windows\INetCache\Content.Word\novo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novoCo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78" cy="8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6CEC">
        <w:t xml:space="preserve"> </w:t>
      </w:r>
    </w:p>
    <w:p w14:paraId="395D8AC7" w14:textId="3CAB0C86" w:rsidR="008856F5" w:rsidRDefault="00236CEC" w:rsidP="00A33574">
      <w:pPr>
        <w:pStyle w:val="Legenda"/>
      </w:pPr>
      <w:bookmarkStart w:id="469" w:name="_Ref518950962"/>
      <w:bookmarkStart w:id="470" w:name="_Toc51937293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40</w:t>
      </w:r>
      <w:r w:rsidR="00FA37B9">
        <w:rPr>
          <w:noProof/>
        </w:rPr>
        <w:fldChar w:fldCharType="end"/>
      </w:r>
      <w:bookmarkEnd w:id="469"/>
      <w:r>
        <w:t xml:space="preserve"> - Criação do novo utilizador</w:t>
      </w:r>
      <w:bookmarkEnd w:id="470"/>
    </w:p>
    <w:p w14:paraId="626B578D" w14:textId="0B27869F" w:rsidR="00A33574" w:rsidRPr="00E8633D" w:rsidRDefault="00A33574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3AC24E0C" w:rsidR="00A33574" w:rsidRDefault="00A33574" w:rsidP="006E3C82"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 w:rsidR="00B41F6B">
        <w:fldChar w:fldCharType="begin"/>
      </w:r>
      <w:r w:rsidR="00B41F6B">
        <w:instrText xml:space="preserve"> REF _Ref519370997 \h </w:instrText>
      </w:r>
      <w:r w:rsidR="00B41F6B">
        <w:fldChar w:fldCharType="separate"/>
      </w:r>
      <w:r w:rsidR="00A821BC">
        <w:t xml:space="preserve">Figura </w:t>
      </w:r>
      <w:r w:rsidR="00A821BC">
        <w:rPr>
          <w:noProof/>
        </w:rPr>
        <w:t>41</w:t>
      </w:r>
      <w:r w:rsidR="00B41F6B"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42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43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>
      <w:pPr>
        <w:pStyle w:val="imagens"/>
      </w:pPr>
      <w:r w:rsidRPr="00F31AD1"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5A91E8CA" w:rsidR="00A33574" w:rsidRDefault="00A33574" w:rsidP="00A33574">
      <w:pPr>
        <w:pStyle w:val="Legenda"/>
      </w:pPr>
      <w:bookmarkStart w:id="471" w:name="_Ref519370997"/>
      <w:bookmarkStart w:id="472" w:name="_Toc51937293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41</w:t>
      </w:r>
      <w:r w:rsidR="00FA37B9">
        <w:rPr>
          <w:noProof/>
        </w:rPr>
        <w:fldChar w:fldCharType="end"/>
      </w:r>
      <w:bookmarkEnd w:id="471"/>
      <w:r>
        <w:t xml:space="preserve"> - Estabelecimento de User</w:t>
      </w:r>
      <w:bookmarkEnd w:id="472"/>
    </w:p>
    <w:p w14:paraId="1F270A90" w14:textId="1043B314" w:rsidR="00A33574" w:rsidRDefault="00A33574">
      <w:pPr>
        <w:pStyle w:val="imagens"/>
      </w:pPr>
      <w:r w:rsidRPr="00F31AD1"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5841BD26" w:rsidR="00A33574" w:rsidRDefault="00A33574" w:rsidP="00A33574">
      <w:pPr>
        <w:pStyle w:val="Legenda"/>
      </w:pPr>
      <w:bookmarkStart w:id="473" w:name="_Ref518504512"/>
      <w:bookmarkStart w:id="474" w:name="_Toc51937293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42</w:t>
      </w:r>
      <w:r w:rsidR="00FA37B9">
        <w:rPr>
          <w:noProof/>
        </w:rPr>
        <w:fldChar w:fldCharType="end"/>
      </w:r>
      <w:bookmarkEnd w:id="473"/>
      <w:r>
        <w:t xml:space="preserve"> - Estabelecimento de CandidateCurriculum</w:t>
      </w:r>
      <w:bookmarkEnd w:id="474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4890285F" w:rsidR="00A33574" w:rsidRDefault="00A33574" w:rsidP="00A33574">
      <w:pPr>
        <w:pStyle w:val="Legenda"/>
      </w:pPr>
      <w:bookmarkStart w:id="475" w:name="_Ref518951332"/>
      <w:bookmarkStart w:id="476" w:name="_Toc51937293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43</w:t>
      </w:r>
      <w:r w:rsidR="00FA37B9">
        <w:rPr>
          <w:noProof/>
        </w:rPr>
        <w:fldChar w:fldCharType="end"/>
      </w:r>
      <w:bookmarkEnd w:id="475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476"/>
    </w:p>
    <w:p w14:paraId="52AE45ED" w14:textId="16CEC1D2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A821BC">
        <w:t>Figura 44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185595DC">
            <wp:extent cx="4680000" cy="571500"/>
            <wp:effectExtent l="0" t="0" r="635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1C1E8E09" w:rsidR="002B51AC" w:rsidRDefault="00A33574" w:rsidP="002B51AC">
      <w:pPr>
        <w:pStyle w:val="Legenda"/>
      </w:pPr>
      <w:bookmarkStart w:id="477" w:name="_Ref518951468"/>
      <w:bookmarkStart w:id="478" w:name="_Toc51937293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44</w:t>
      </w:r>
      <w:r w:rsidR="00FA37B9">
        <w:rPr>
          <w:noProof/>
        </w:rPr>
        <w:fldChar w:fldCharType="end"/>
      </w:r>
      <w:bookmarkEnd w:id="477"/>
      <w:r>
        <w:t xml:space="preserve"> - Mensagens de erro</w:t>
      </w:r>
      <w:bookmarkEnd w:id="478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479" w:name="_Toc518952552"/>
      <w:bookmarkStart w:id="480" w:name="_Toc519372878"/>
      <w:r>
        <w:t>Autentificação de utilizador – Utilizador</w:t>
      </w:r>
      <w:bookmarkEnd w:id="479"/>
      <w:bookmarkEnd w:id="480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F31AD1">
      <w:pPr>
        <w:ind w:firstLine="0"/>
        <w:rPr>
          <w:b/>
        </w:rPr>
      </w:pPr>
      <w:bookmarkStart w:id="481" w:name="_Toc519113501"/>
      <w:r w:rsidRPr="00E8633D">
        <w:rPr>
          <w:b/>
        </w:rPr>
        <w:t>Ação</w:t>
      </w:r>
      <w:bookmarkEnd w:id="481"/>
    </w:p>
    <w:p w14:paraId="0F57FA88" w14:textId="2C071D8D" w:rsidR="002B51AC" w:rsidRDefault="00315977" w:rsidP="006E3C82"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6E3C82">
        <w:instrText xml:space="preserve"> \* MERGEFORMAT </w:instrText>
      </w:r>
      <w:r w:rsidR="002B51AC">
        <w:fldChar w:fldCharType="separate"/>
      </w:r>
      <w:r w:rsidR="00A821BC">
        <w:t>Figura 45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>. Já n</w:t>
      </w:r>
      <w:r w:rsidR="00B41F6B">
        <w:t xml:space="preserve">a 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A821BC">
        <w:t xml:space="preserve">Figura </w:t>
      </w:r>
      <w:r w:rsidR="00A821BC">
        <w:rPr>
          <w:noProof/>
        </w:rPr>
        <w:t>46</w:t>
      </w:r>
      <w:r w:rsidR="002B51AC">
        <w:fldChar w:fldCharType="end"/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0F6126A2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429CDEF5" w:rsidR="002B51AC" w:rsidRDefault="002B51AC" w:rsidP="002B51AC">
      <w:pPr>
        <w:pStyle w:val="Legenda"/>
      </w:pPr>
      <w:bookmarkStart w:id="482" w:name="_Ref518506713"/>
      <w:bookmarkStart w:id="483" w:name="_Toc51937293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45</w:t>
      </w:r>
      <w:r w:rsidR="00FA37B9">
        <w:rPr>
          <w:noProof/>
        </w:rPr>
        <w:fldChar w:fldCharType="end"/>
      </w:r>
      <w:bookmarkEnd w:id="482"/>
      <w:r>
        <w:t xml:space="preserve"> - Autentificação </w:t>
      </w:r>
      <w:r w:rsidR="004845D2" w:rsidRPr="004845D2">
        <w:rPr>
          <w:i/>
        </w:rPr>
        <w:t>Web</w:t>
      </w:r>
      <w:bookmarkEnd w:id="483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018689A0" w:rsidR="002B51AC" w:rsidRDefault="002B51AC" w:rsidP="002B51AC">
      <w:pPr>
        <w:pStyle w:val="Legenda"/>
      </w:pPr>
      <w:bookmarkStart w:id="484" w:name="_Ref518506736"/>
      <w:bookmarkStart w:id="485" w:name="_Toc51937293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46</w:t>
      </w:r>
      <w:r w:rsidR="00FA37B9">
        <w:rPr>
          <w:noProof/>
        </w:rPr>
        <w:fldChar w:fldCharType="end"/>
      </w:r>
      <w:bookmarkEnd w:id="484"/>
      <w:r>
        <w:t xml:space="preserve"> - Autentificação </w:t>
      </w:r>
      <w:r w:rsidR="004845D2" w:rsidRPr="004845D2">
        <w:rPr>
          <w:i/>
        </w:rPr>
        <w:t>Mobile</w:t>
      </w:r>
      <w:bookmarkEnd w:id="485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486" w:name="_Toc518952553"/>
      <w:bookmarkStart w:id="487" w:name="_Toc519372879"/>
      <w:r>
        <w:t>Atualizar Currículo – Candidato</w:t>
      </w:r>
      <w:bookmarkEnd w:id="486"/>
      <w:bookmarkEnd w:id="487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F31AD1">
      <w:pPr>
        <w:ind w:firstLine="0"/>
        <w:rPr>
          <w:b/>
        </w:rPr>
      </w:pPr>
      <w:bookmarkStart w:id="488" w:name="_Toc519113503"/>
      <w:r w:rsidRPr="00E8633D">
        <w:rPr>
          <w:b/>
        </w:rPr>
        <w:t>Ação</w:t>
      </w:r>
      <w:bookmarkEnd w:id="488"/>
    </w:p>
    <w:p w14:paraId="199D6F2C" w14:textId="669E41C9" w:rsidR="00842DB2" w:rsidRDefault="00842DB2"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47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48</w:t>
      </w:r>
      <w:r>
        <w:fldChar w:fldCharType="end"/>
      </w:r>
      <w:r>
        <w:t>.</w:t>
      </w:r>
      <w:r w:rsidR="0050270D">
        <w:t xml:space="preserve"> </w:t>
      </w:r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47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4169521A" w:rsidR="00842DB2" w:rsidRDefault="00843A5A">
      <w:pPr>
        <w:pStyle w:val="imagens"/>
      </w:pPr>
      <w:r w:rsidRPr="00F31AD1">
        <w:drawing>
          <wp:inline distT="0" distB="0" distL="0" distR="0" wp14:anchorId="74662C97" wp14:editId="2DBCE1B3">
            <wp:extent cx="5400040" cy="2400018"/>
            <wp:effectExtent l="0" t="0" r="0" b="635"/>
            <wp:docPr id="55" name="Imagem 55" descr="C:\Users\Diogo\AppData\Local\Microsoft\Windows\INetCache\Content.Word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we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112E23F5" w:rsidR="00842DB2" w:rsidRDefault="00842DB2" w:rsidP="00842DB2">
      <w:pPr>
        <w:pStyle w:val="Legenda"/>
      </w:pPr>
      <w:bookmarkStart w:id="489" w:name="_Ref518510388"/>
      <w:bookmarkStart w:id="490" w:name="_Toc51937293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47</w:t>
      </w:r>
      <w:r w:rsidR="00FA37B9">
        <w:rPr>
          <w:noProof/>
        </w:rPr>
        <w:fldChar w:fldCharType="end"/>
      </w:r>
      <w:bookmarkEnd w:id="489"/>
      <w:r>
        <w:t xml:space="preserve"> - Alterar Currículo, </w:t>
      </w:r>
      <w:r w:rsidR="004845D2" w:rsidRPr="004845D2">
        <w:rPr>
          <w:i/>
        </w:rPr>
        <w:t>Web</w:t>
      </w:r>
      <w:bookmarkEnd w:id="490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3F8319EF">
            <wp:extent cx="2760345" cy="300990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139E4458" w:rsidR="00842DB2" w:rsidRDefault="00842DB2" w:rsidP="00842DB2">
      <w:pPr>
        <w:pStyle w:val="Legenda"/>
      </w:pPr>
      <w:bookmarkStart w:id="491" w:name="_Ref518827424"/>
      <w:bookmarkStart w:id="492" w:name="_Toc51937293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48</w:t>
      </w:r>
      <w:r w:rsidR="00FA37B9">
        <w:rPr>
          <w:noProof/>
        </w:rPr>
        <w:fldChar w:fldCharType="end"/>
      </w:r>
      <w:bookmarkEnd w:id="491"/>
      <w:r>
        <w:t xml:space="preserve"> - Alterar Currículo, </w:t>
      </w:r>
      <w:r w:rsidR="004845D2" w:rsidRPr="004845D2">
        <w:rPr>
          <w:i/>
        </w:rPr>
        <w:t>Mobile</w:t>
      </w:r>
      <w:bookmarkEnd w:id="492"/>
    </w:p>
    <w:p w14:paraId="78E29742" w14:textId="77777777" w:rsidR="00842DB2" w:rsidRPr="00E8633D" w:rsidRDefault="00842DB2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012751D8" w:rsidR="00842DB2" w:rsidRDefault="00842DB2" w:rsidP="006E3C82"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49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50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51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8573" w14:textId="79688516" w:rsidR="00A713E5" w:rsidRDefault="00842DB2" w:rsidP="00F31AD1">
      <w:pPr>
        <w:pStyle w:val="Legenda"/>
      </w:pPr>
      <w:bookmarkStart w:id="493" w:name="_Ref518511004"/>
      <w:bookmarkStart w:id="494" w:name="_Toc51937294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A821BC">
        <w:rPr>
          <w:noProof/>
        </w:rPr>
        <w:t>49</w:t>
      </w:r>
      <w:r w:rsidR="00FA37B9">
        <w:rPr>
          <w:b w:val="0"/>
          <w:bCs w:val="0"/>
          <w:noProof/>
        </w:rPr>
        <w:fldChar w:fldCharType="end"/>
      </w:r>
      <w:bookmarkEnd w:id="493"/>
      <w:r>
        <w:t xml:space="preserve"> – Alterações a </w:t>
      </w:r>
      <w:r w:rsidRPr="00842DB2">
        <w:rPr>
          <w:i/>
        </w:rPr>
        <w:t>CandidateCurriculum</w:t>
      </w:r>
      <w:bookmarkEnd w:id="494"/>
    </w:p>
    <w:p w14:paraId="630BBA81" w14:textId="4BF6BDC0" w:rsidR="00842DB2" w:rsidRDefault="00843A5A" w:rsidP="00D97979">
      <w:pPr>
        <w:ind w:firstLine="0"/>
        <w:jc w:val="center"/>
      </w:pPr>
      <w:r>
        <w:rPr>
          <w:noProof/>
        </w:rPr>
        <w:drawing>
          <wp:inline distT="0" distB="0" distL="0" distR="0" wp14:anchorId="5211D2F0" wp14:editId="4DF576F7">
            <wp:extent cx="5399405" cy="2743200"/>
            <wp:effectExtent l="0" t="0" r="0" b="0"/>
            <wp:docPr id="60" name="Imagem 60" descr="C:\Users\Diogo\AppData\Local\Microsoft\Windows\INetCache\Content.Word\web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ogo\AppData\Local\Microsoft\Windows\INetCache\Content.Word\web after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46" cy="274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1720E7A4" w:rsidR="00842DB2" w:rsidRDefault="00842DB2" w:rsidP="00842DB2">
      <w:pPr>
        <w:pStyle w:val="Legenda"/>
      </w:pPr>
      <w:bookmarkStart w:id="495" w:name="_Ref518511008"/>
      <w:bookmarkStart w:id="496" w:name="_Toc51937294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50</w:t>
      </w:r>
      <w:r w:rsidR="00FA37B9">
        <w:rPr>
          <w:noProof/>
        </w:rPr>
        <w:fldChar w:fldCharType="end"/>
      </w:r>
      <w:bookmarkEnd w:id="495"/>
      <w:r>
        <w:t xml:space="preserve"> – Currículo depois da </w:t>
      </w:r>
      <w:r w:rsidR="002E0B52">
        <w:t>primeira</w:t>
      </w:r>
      <w:r>
        <w:t xml:space="preserve"> alteração</w:t>
      </w:r>
      <w:bookmarkEnd w:id="496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6FCA11E8" w:rsidR="00842DB2" w:rsidRDefault="00842DB2" w:rsidP="00842DB2">
      <w:pPr>
        <w:pStyle w:val="Legenda"/>
      </w:pPr>
      <w:bookmarkStart w:id="497" w:name="_Ref518511014"/>
      <w:bookmarkStart w:id="498" w:name="_Toc51937294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51</w:t>
      </w:r>
      <w:r w:rsidR="00FA37B9">
        <w:rPr>
          <w:noProof/>
        </w:rPr>
        <w:fldChar w:fldCharType="end"/>
      </w:r>
      <w:bookmarkEnd w:id="497"/>
      <w:r>
        <w:t xml:space="preserve"> - Currículo depois da segunda alteração</w:t>
      </w:r>
      <w:bookmarkEnd w:id="498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499" w:name="_Toc519372880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499"/>
    </w:p>
    <w:p w14:paraId="3A19DF42" w14:textId="39ACDF6F" w:rsidR="00A34307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5B030270" w14:textId="5699F899" w:rsidR="00842DB2" w:rsidRDefault="00842DB2" w:rsidP="006E3C82"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52</w:t>
      </w:r>
      <w:r>
        <w:fldChar w:fldCharType="end"/>
      </w:r>
      <w:r>
        <w:t>.</w:t>
      </w:r>
    </w:p>
    <w:p w14:paraId="1D8178C7" w14:textId="2E80AE3B" w:rsidR="00842DB2" w:rsidRDefault="00E04346" w:rsidP="00E8633D">
      <w:pPr>
        <w:pStyle w:val="imagens"/>
      </w:pPr>
      <w:r>
        <w:drawing>
          <wp:inline distT="0" distB="0" distL="0" distR="0" wp14:anchorId="28E029B1" wp14:editId="4FFEA5C5">
            <wp:extent cx="5400040" cy="1033475"/>
            <wp:effectExtent l="0" t="0" r="0" b="0"/>
            <wp:docPr id="268" name="Imagem 268" descr="C:\Users\Diogo\AppData\Local\Microsoft\Windows\INetCache\Content.Word\tecnolog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ogo\AppData\Local\Microsoft\Windows\INetCache\Content.Word\tecnologia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09E094E1" w:rsidR="00842DB2" w:rsidRDefault="00842DB2" w:rsidP="00842DB2">
      <w:pPr>
        <w:pStyle w:val="Legenda"/>
      </w:pPr>
      <w:bookmarkStart w:id="500" w:name="_Ref518514947"/>
      <w:bookmarkStart w:id="501" w:name="_Toc51937294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52</w:t>
      </w:r>
      <w:r w:rsidR="00FA37B9">
        <w:rPr>
          <w:noProof/>
        </w:rPr>
        <w:fldChar w:fldCharType="end"/>
      </w:r>
      <w:bookmarkEnd w:id="500"/>
      <w:r>
        <w:t xml:space="preserve"> - Introduzir Tecnologia</w:t>
      </w:r>
      <w:bookmarkEnd w:id="501"/>
    </w:p>
    <w:p w14:paraId="1320CEA7" w14:textId="55591D4E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53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2A8A50AE" w:rsidR="00842DB2" w:rsidRDefault="00531A7E" w:rsidP="00842DB2">
      <w:pPr>
        <w:pStyle w:val="imagens"/>
      </w:pPr>
      <w:r>
        <w:lastRenderedPageBreak/>
        <w:drawing>
          <wp:inline distT="0" distB="0" distL="0" distR="0" wp14:anchorId="258150C1" wp14:editId="25610645">
            <wp:extent cx="5400040" cy="3280216"/>
            <wp:effectExtent l="0" t="0" r="0" b="0"/>
            <wp:docPr id="271" name="Imagem 271" descr="C:\Users\Diogo\AppData\Local\Microsoft\Windows\INetCache\Content.Word\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projeto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559D0E76" w:rsidR="00842DB2" w:rsidRDefault="00842DB2" w:rsidP="00842DB2">
      <w:pPr>
        <w:pStyle w:val="Legenda"/>
      </w:pPr>
      <w:bookmarkStart w:id="502" w:name="_Ref518828289"/>
      <w:bookmarkStart w:id="503" w:name="_Toc51937294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53</w:t>
      </w:r>
      <w:r w:rsidR="00FA37B9">
        <w:rPr>
          <w:noProof/>
        </w:rPr>
        <w:fldChar w:fldCharType="end"/>
      </w:r>
      <w:bookmarkEnd w:id="502"/>
      <w:r>
        <w:t xml:space="preserve"> - Introduzir Projeto</w:t>
      </w:r>
      <w:bookmarkEnd w:id="503"/>
    </w:p>
    <w:p w14:paraId="776C49B6" w14:textId="554CBBED" w:rsidR="00842DB2" w:rsidRPr="00A30C03" w:rsidRDefault="00842DB2" w:rsidP="00F31AD1">
      <w:pPr>
        <w:ind w:firstLine="0"/>
        <w:rPr>
          <w:b/>
        </w:rPr>
      </w:pPr>
      <w:bookmarkStart w:id="504" w:name="_Toc519113505"/>
      <w:r w:rsidRPr="00A30C03">
        <w:rPr>
          <w:b/>
        </w:rPr>
        <w:t>Resultado Esperado</w:t>
      </w:r>
      <w:bookmarkEnd w:id="504"/>
    </w:p>
    <w:p w14:paraId="1054BBAA" w14:textId="1419B564" w:rsidR="00842DB2" w:rsidRDefault="00842DB2" w:rsidP="006E3C82"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</w:t>
      </w:r>
      <w:r w:rsidR="0050270D">
        <w:rPr>
          <w:i/>
        </w:rPr>
        <w:t xml:space="preserve"> </w:t>
      </w:r>
      <w:r w:rsidRPr="005B01F0">
        <w:rPr>
          <w:i/>
        </w:rPr>
        <w:t>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54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55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56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57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2DD5FDEF" w:rsidR="00842DB2" w:rsidRDefault="00842DB2" w:rsidP="00842DB2">
      <w:pPr>
        <w:pStyle w:val="Legenda"/>
      </w:pPr>
      <w:bookmarkStart w:id="505" w:name="_Ref518515156"/>
      <w:bookmarkStart w:id="506" w:name="_Toc51937294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54</w:t>
      </w:r>
      <w:r w:rsidR="00FA37B9">
        <w:rPr>
          <w:noProof/>
        </w:rPr>
        <w:fldChar w:fldCharType="end"/>
      </w:r>
      <w:bookmarkEnd w:id="505"/>
      <w:r>
        <w:t xml:space="preserve"> - Alteração a </w:t>
      </w:r>
      <w:r w:rsidRPr="005B01F0">
        <w:rPr>
          <w:i/>
        </w:rPr>
        <w:t>CandidateTechnology</w:t>
      </w:r>
      <w:bookmarkEnd w:id="506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53807CD8" w:rsidR="00842DB2" w:rsidRDefault="00CD0082" w:rsidP="00E8633D">
      <w:pPr>
        <w:pStyle w:val="imagens"/>
      </w:pPr>
      <w:r>
        <w:drawing>
          <wp:inline distT="0" distB="0" distL="0" distR="0" wp14:anchorId="14A02B62" wp14:editId="0531DB6F">
            <wp:extent cx="5400040" cy="1359070"/>
            <wp:effectExtent l="0" t="0" r="0" b="0"/>
            <wp:docPr id="269" name="Imagem 269" descr="C:\Users\Diogo\AppData\Local\Microsoft\Windows\INetCache\Content.Word\tecnologias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ogo\AppData\Local\Microsoft\Windows\INetCache\Content.Word\tecnologias databas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01A8E45E" w:rsidR="00842DB2" w:rsidRDefault="00842DB2" w:rsidP="00842DB2">
      <w:pPr>
        <w:pStyle w:val="Legenda"/>
      </w:pPr>
      <w:bookmarkStart w:id="507" w:name="_Ref518515471"/>
      <w:bookmarkStart w:id="508" w:name="_Toc51937294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55</w:t>
      </w:r>
      <w:r w:rsidR="00FA37B9">
        <w:rPr>
          <w:noProof/>
        </w:rPr>
        <w:fldChar w:fldCharType="end"/>
      </w:r>
      <w:bookmarkEnd w:id="507"/>
      <w:r>
        <w:t xml:space="preserve"> - Alteração a </w:t>
      </w:r>
      <w:r w:rsidRPr="005B01F0">
        <w:rPr>
          <w:i/>
        </w:rPr>
        <w:t>CandidateProject</w:t>
      </w:r>
      <w:bookmarkEnd w:id="508"/>
    </w:p>
    <w:p w14:paraId="41FF2228" w14:textId="0F2E82A0" w:rsidR="00842DB2" w:rsidRDefault="00531A7E" w:rsidP="00E8633D">
      <w:pPr>
        <w:pStyle w:val="imagens"/>
      </w:pPr>
      <w:r>
        <w:drawing>
          <wp:inline distT="0" distB="0" distL="0" distR="0" wp14:anchorId="7119FD2D" wp14:editId="22B6078D">
            <wp:extent cx="5399405" cy="1047750"/>
            <wp:effectExtent l="0" t="0" r="0" b="0"/>
            <wp:docPr id="270" name="Imagem 270" descr="C:\Users\Diogo\AppData\Local\Microsoft\Windows\INetCache\Content.Word\tecnologias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ogo\AppData\Local\Microsoft\Windows\INetCache\Content.Word\tecnologias after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93" cy="1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7F5593BB" w:rsidR="00842DB2" w:rsidRDefault="00842DB2" w:rsidP="00842DB2">
      <w:pPr>
        <w:pStyle w:val="Legenda"/>
      </w:pPr>
      <w:bookmarkStart w:id="509" w:name="_Ref518515574"/>
      <w:bookmarkStart w:id="510" w:name="_Toc51937294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56</w:t>
      </w:r>
      <w:r w:rsidR="00FA37B9">
        <w:rPr>
          <w:noProof/>
        </w:rPr>
        <w:fldChar w:fldCharType="end"/>
      </w:r>
      <w:bookmarkEnd w:id="509"/>
      <w:r>
        <w:t xml:space="preserve"> - Tecnologias do Candidato</w:t>
      </w:r>
      <w:bookmarkEnd w:id="510"/>
    </w:p>
    <w:p w14:paraId="47724390" w14:textId="18235710" w:rsidR="00842DB2" w:rsidRDefault="00531A7E" w:rsidP="00E8633D">
      <w:pPr>
        <w:pStyle w:val="imagens"/>
      </w:pPr>
      <w:r>
        <w:lastRenderedPageBreak/>
        <w:drawing>
          <wp:inline distT="0" distB="0" distL="0" distR="0" wp14:anchorId="5E7E9258" wp14:editId="4A130134">
            <wp:extent cx="5399271" cy="1943100"/>
            <wp:effectExtent l="0" t="0" r="0" b="0"/>
            <wp:docPr id="272" name="Imagem 272" descr="C:\Users\Diogo\AppData\Local\Microsoft\Windows\INetCache\Content.Word\projeto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projeto after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46" cy="194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00A8C1DF" w:rsidR="00842DB2" w:rsidRDefault="00842DB2" w:rsidP="00842DB2">
      <w:pPr>
        <w:pStyle w:val="Legenda"/>
      </w:pPr>
      <w:bookmarkStart w:id="511" w:name="_Ref518515579"/>
      <w:bookmarkStart w:id="512" w:name="_Toc51937294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57</w:t>
      </w:r>
      <w:r w:rsidR="00FA37B9">
        <w:rPr>
          <w:noProof/>
        </w:rPr>
        <w:fldChar w:fldCharType="end"/>
      </w:r>
      <w:bookmarkEnd w:id="511"/>
      <w:r>
        <w:t xml:space="preserve"> - Projetos do Candidato</w:t>
      </w:r>
      <w:bookmarkEnd w:id="512"/>
    </w:p>
    <w:p w14:paraId="06A59D5B" w14:textId="0E9C6517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</w:t>
      </w:r>
      <w:r w:rsidR="0050270D">
        <w:t>inclui no dossier</w:t>
      </w:r>
      <w:r>
        <w:t xml:space="preserve">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58</w:t>
      </w:r>
      <w:r>
        <w:fldChar w:fldCharType="end"/>
      </w:r>
      <w:r>
        <w:t xml:space="preserve"> aparecem.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06683095">
            <wp:extent cx="4680000" cy="523363"/>
            <wp:effectExtent l="0" t="0" r="6350" b="0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39BCB087" w:rsidR="00842DB2" w:rsidRDefault="00842DB2" w:rsidP="00842DB2">
      <w:pPr>
        <w:pStyle w:val="Legenda"/>
      </w:pPr>
      <w:bookmarkStart w:id="513" w:name="_Ref518515699"/>
      <w:bookmarkStart w:id="514" w:name="_Toc51937294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58</w:t>
      </w:r>
      <w:r w:rsidR="00FA37B9">
        <w:rPr>
          <w:noProof/>
        </w:rPr>
        <w:fldChar w:fldCharType="end"/>
      </w:r>
      <w:bookmarkEnd w:id="513"/>
      <w:r>
        <w:t xml:space="preserve"> - Mensagens de Erro de Tecnologias</w:t>
      </w:r>
      <w:bookmarkEnd w:id="514"/>
    </w:p>
    <w:p w14:paraId="215DC4AC" w14:textId="20A16A45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59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3AB17DDC">
            <wp:extent cx="4680000" cy="240156"/>
            <wp:effectExtent l="0" t="0" r="6350" b="7620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18530481" w:rsidR="005B01F0" w:rsidRDefault="00842DB2" w:rsidP="00566B08">
      <w:pPr>
        <w:pStyle w:val="Legenda"/>
      </w:pPr>
      <w:bookmarkStart w:id="515" w:name="_Ref518515772"/>
      <w:bookmarkStart w:id="516" w:name="_Toc51937295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59</w:t>
      </w:r>
      <w:r w:rsidR="00FA37B9">
        <w:rPr>
          <w:noProof/>
        </w:rPr>
        <w:fldChar w:fldCharType="end"/>
      </w:r>
      <w:bookmarkEnd w:id="515"/>
      <w:r>
        <w:t xml:space="preserve"> - Mensagens de Erro de Projetos</w:t>
      </w:r>
      <w:bookmarkStart w:id="517" w:name="_Toc517606842"/>
      <w:bookmarkEnd w:id="516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518" w:name="_Toc519372881"/>
      <w:r>
        <w:t>Atualizar Disponibilidade – Candidato</w:t>
      </w:r>
      <w:bookmarkEnd w:id="518"/>
    </w:p>
    <w:p w14:paraId="1D31683B" w14:textId="0205FB58" w:rsidR="005B01F0" w:rsidRDefault="0050270D" w:rsidP="005B01F0">
      <w:pPr>
        <w:ind w:firstLine="0"/>
      </w:pPr>
      <w:r>
        <w:t xml:space="preserve">Um candidato tem acesso a uma onde </w:t>
      </w:r>
      <w:r w:rsidR="005B01F0">
        <w:t>pode estabelecer a sua disponibilidade para participar em qualquer entrevista, adicionado ou alterando blocos temporais que associam dois tempos (</w:t>
      </w:r>
      <w:r w:rsidR="00566B08">
        <w:t>início</w:t>
      </w:r>
      <w:r w:rsidR="005B01F0">
        <w:t xml:space="preserve"> e fim do bloco) a um dia da semana.</w:t>
      </w:r>
    </w:p>
    <w:p w14:paraId="0B7860B3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4226E86" w14:textId="5A674E24" w:rsidR="005B01F0" w:rsidRDefault="005B01F0" w:rsidP="006E3C82"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60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</w:t>
      </w:r>
      <w:r w:rsidR="0050270D">
        <w:t>e</w:t>
      </w:r>
      <w:r>
        <w:t xml:space="preserve"> fim </w:t>
      </w:r>
      <w:r w:rsidR="0050270D">
        <w:t>de um bloco temporal associado o mesmo</w:t>
      </w:r>
      <w:r>
        <w:t xml:space="preserve"> e um dia da semana.</w:t>
      </w:r>
    </w:p>
    <w:p w14:paraId="57F6C6B2" w14:textId="3527B9EE" w:rsidR="005B01F0" w:rsidRDefault="00531A7E" w:rsidP="00E8633D">
      <w:pPr>
        <w:pStyle w:val="imagens"/>
      </w:pPr>
      <w:r>
        <w:drawing>
          <wp:inline distT="0" distB="0" distL="0" distR="0" wp14:anchorId="25A6314A" wp14:editId="2556ABFA">
            <wp:extent cx="5391150" cy="1885950"/>
            <wp:effectExtent l="0" t="0" r="0" b="0"/>
            <wp:docPr id="274" name="Imagem 274" descr="C:\Users\Diogo\AppData\Local\Microsoft\Windows\INetCache\Content.Word\inser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iogo\AppData\Local\Microsoft\Windows\INetCache\Content.Word\inserir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A865" w14:textId="5114E738" w:rsidR="00F04B76" w:rsidRDefault="005B01F0" w:rsidP="00F31AD1">
      <w:pPr>
        <w:pStyle w:val="Legenda"/>
      </w:pPr>
      <w:bookmarkStart w:id="519" w:name="_Ref518828975"/>
      <w:bookmarkStart w:id="520" w:name="_Toc519372951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A821BC">
        <w:rPr>
          <w:noProof/>
        </w:rPr>
        <w:t>60</w:t>
      </w:r>
      <w:r w:rsidR="00FA37B9">
        <w:rPr>
          <w:b w:val="0"/>
          <w:bCs w:val="0"/>
          <w:noProof/>
        </w:rPr>
        <w:fldChar w:fldCharType="end"/>
      </w:r>
      <w:bookmarkEnd w:id="519"/>
      <w:r>
        <w:t xml:space="preserve"> - Inserir Disponibilidades</w:t>
      </w:r>
      <w:bookmarkEnd w:id="520"/>
    </w:p>
    <w:p w14:paraId="542689D1" w14:textId="3458720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6581E97F" w14:textId="0F2C8D02" w:rsidR="005B01F0" w:rsidRDefault="005B01F0" w:rsidP="006E3C82"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C0C22BB" w:rsidR="005B01F0" w:rsidRDefault="005B01F0" w:rsidP="006E3C82"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61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62</w:t>
      </w:r>
      <w:r>
        <w:fldChar w:fldCharType="end"/>
      </w:r>
      <w:r>
        <w:t>.</w:t>
      </w:r>
    </w:p>
    <w:p w14:paraId="25292B5F" w14:textId="60DF9141" w:rsidR="005B01F0" w:rsidRDefault="00531A7E" w:rsidP="00E8633D">
      <w:pPr>
        <w:pStyle w:val="imagens"/>
      </w:pPr>
      <w:r>
        <w:drawing>
          <wp:inline distT="0" distB="0" distL="0" distR="0" wp14:anchorId="3CF68BEA" wp14:editId="4BB828EC">
            <wp:extent cx="5391150" cy="2581275"/>
            <wp:effectExtent l="0" t="0" r="0" b="9525"/>
            <wp:docPr id="275" name="Imagem 275" descr="C:\Users\Diogo\AppData\Local\Microsoft\Windows\INetCache\Content.Word\inserir - depoi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ogo\AppData\Local\Microsoft\Windows\INetCache\Content.Word\inserir - depois 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440D46B7" w:rsidR="005B01F0" w:rsidRDefault="005B01F0" w:rsidP="005B01F0">
      <w:pPr>
        <w:pStyle w:val="Legenda"/>
      </w:pPr>
      <w:bookmarkStart w:id="521" w:name="_Ref518673761"/>
      <w:bookmarkStart w:id="522" w:name="_Toc51937295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61</w:t>
      </w:r>
      <w:r w:rsidR="00FA37B9">
        <w:rPr>
          <w:noProof/>
        </w:rPr>
        <w:fldChar w:fldCharType="end"/>
      </w:r>
      <w:bookmarkEnd w:id="521"/>
      <w:r>
        <w:t xml:space="preserve"> - Disponibilidades depois da introdução</w:t>
      </w:r>
      <w:bookmarkEnd w:id="522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FC67" w14:textId="71AFFF04" w:rsidR="005B01F0" w:rsidRDefault="005B01F0" w:rsidP="00F31AD1">
      <w:pPr>
        <w:pStyle w:val="Legenda"/>
      </w:pPr>
      <w:bookmarkStart w:id="523" w:name="_Ref518673771"/>
      <w:bookmarkStart w:id="524" w:name="_Toc519372953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A821BC">
        <w:rPr>
          <w:noProof/>
        </w:rPr>
        <w:t>62</w:t>
      </w:r>
      <w:r w:rsidR="00FA37B9">
        <w:rPr>
          <w:b w:val="0"/>
          <w:bCs w:val="0"/>
          <w:noProof/>
        </w:rPr>
        <w:fldChar w:fldCharType="end"/>
      </w:r>
      <w:bookmarkEnd w:id="523"/>
      <w:r>
        <w:t xml:space="preserve"> - Alteração a </w:t>
      </w:r>
      <w:r w:rsidRPr="00566B08">
        <w:rPr>
          <w:i/>
        </w:rPr>
        <w:t>CandidateAvailability</w:t>
      </w:r>
      <w:bookmarkEnd w:id="524"/>
    </w:p>
    <w:p w14:paraId="1BF4E3F2" w14:textId="1A682209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63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2F5CA7F2">
            <wp:extent cx="4680000" cy="246925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55EE6180" w:rsidR="005B01F0" w:rsidRDefault="005B01F0" w:rsidP="005B01F0">
      <w:pPr>
        <w:pStyle w:val="Legenda"/>
      </w:pPr>
      <w:bookmarkStart w:id="525" w:name="_Ref518674049"/>
      <w:bookmarkStart w:id="526" w:name="_Toc51937295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63</w:t>
      </w:r>
      <w:r w:rsidR="00FA37B9">
        <w:rPr>
          <w:noProof/>
        </w:rPr>
        <w:fldChar w:fldCharType="end"/>
      </w:r>
      <w:bookmarkEnd w:id="525"/>
      <w:r>
        <w:t xml:space="preserve"> - Mensagem de erro ao inserir disponibilidade</w:t>
      </w:r>
      <w:bookmarkEnd w:id="526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527" w:name="_Toc519372882"/>
      <w:r>
        <w:t>Estabelecer Empresa – Administrador</w:t>
      </w:r>
      <w:bookmarkEnd w:id="527"/>
    </w:p>
    <w:p w14:paraId="0168DBE8" w14:textId="3D920110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53F9D8D" w14:textId="77777777" w:rsidR="007D7C4E" w:rsidRDefault="007D7C4E" w:rsidP="005B01F0">
      <w:pPr>
        <w:ind w:firstLine="0"/>
      </w:pPr>
    </w:p>
    <w:p w14:paraId="2EC914C5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732E99F6" w14:textId="75564B07" w:rsidR="005B01F0" w:rsidRDefault="005B01F0" w:rsidP="00520068">
      <w:r>
        <w:t xml:space="preserve">Para estabelecer uma nova </w:t>
      </w:r>
      <w:r w:rsidR="00371FE2">
        <w:t>empresa</w:t>
      </w:r>
      <w:r w:rsidR="007D7C4E">
        <w:t xml:space="preserve"> colaboradora</w:t>
      </w:r>
      <w:r>
        <w:t xml:space="preserve"> um administrador só precisa de fornecer um nome, uma localidade e uma breve descrição da </w:t>
      </w:r>
      <w:r w:rsidR="00371FE2">
        <w:t>empresa</w:t>
      </w:r>
      <w:r>
        <w:t xml:space="preserve">. Também pode, mas não é obrigatório, fornecer uma fotografia.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64</w:t>
      </w:r>
      <w:r>
        <w:fldChar w:fldCharType="end"/>
      </w:r>
      <w:r w:rsidR="00566B08">
        <w:t>.</w:t>
      </w:r>
    </w:p>
    <w:p w14:paraId="5DD57A40" w14:textId="6FAB5630" w:rsidR="005B01F0" w:rsidRDefault="00C75BA8" w:rsidP="00E8633D">
      <w:pPr>
        <w:pStyle w:val="imagens"/>
      </w:pPr>
      <w:r>
        <w:drawing>
          <wp:inline distT="0" distB="0" distL="0" distR="0" wp14:anchorId="72B667C6" wp14:editId="6428D2E3">
            <wp:extent cx="5398135" cy="1752600"/>
            <wp:effectExtent l="0" t="0" r="0" b="0"/>
            <wp:docPr id="89" name="Imagem 89" descr="C:\Users\Diogo\AppData\Local\Microsoft\Windows\INetCache\Content.Word\n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iogo\AppData\Local\Microsoft\Windows\INetCache\Content.Word\nov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51C4315A" w:rsidR="005B01F0" w:rsidRDefault="005B01F0" w:rsidP="005B01F0">
      <w:pPr>
        <w:pStyle w:val="Legenda"/>
      </w:pPr>
      <w:bookmarkStart w:id="528" w:name="_Ref518517369"/>
      <w:bookmarkStart w:id="529" w:name="_Toc51937295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64</w:t>
      </w:r>
      <w:r w:rsidR="00FA37B9">
        <w:rPr>
          <w:noProof/>
        </w:rPr>
        <w:fldChar w:fldCharType="end"/>
      </w:r>
      <w:bookmarkEnd w:id="528"/>
      <w:r>
        <w:t xml:space="preserve"> - Introduzir </w:t>
      </w:r>
      <w:r w:rsidR="00371FE2">
        <w:t>Empresa</w:t>
      </w:r>
      <w:bookmarkEnd w:id="529"/>
    </w:p>
    <w:p w14:paraId="1422213D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7CB05920" w:rsidR="005B01F0" w:rsidRDefault="005B01F0" w:rsidP="00520068"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65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03490A2C" w:rsidR="005B01F0" w:rsidRDefault="005B01F0" w:rsidP="005B01F0">
      <w:pPr>
        <w:pStyle w:val="Legenda"/>
      </w:pPr>
      <w:bookmarkStart w:id="530" w:name="_Ref518517524"/>
      <w:bookmarkStart w:id="531" w:name="_Toc51937295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65</w:t>
      </w:r>
      <w:r w:rsidR="00FA37B9">
        <w:rPr>
          <w:noProof/>
        </w:rPr>
        <w:fldChar w:fldCharType="end"/>
      </w:r>
      <w:bookmarkEnd w:id="530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531"/>
    </w:p>
    <w:p w14:paraId="0C9DE9CB" w14:textId="65D44BCC" w:rsidR="005B01F0" w:rsidRDefault="005B01F0" w:rsidP="00520068">
      <w:r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66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68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10F2518B" w:rsidR="005B01F0" w:rsidRDefault="00531A7E">
      <w:pPr>
        <w:pStyle w:val="imagens"/>
      </w:pPr>
      <w:r w:rsidRPr="00F31AD1">
        <w:drawing>
          <wp:inline distT="0" distB="0" distL="0" distR="0" wp14:anchorId="06CDD29D" wp14:editId="4D0425BE">
            <wp:extent cx="5398708" cy="1514475"/>
            <wp:effectExtent l="0" t="0" r="0" b="0"/>
            <wp:docPr id="277" name="Imagem 277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63" cy="151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251FECCE" w:rsidR="005B01F0" w:rsidRDefault="005B01F0" w:rsidP="005B01F0">
      <w:pPr>
        <w:pStyle w:val="Legenda"/>
      </w:pPr>
      <w:bookmarkStart w:id="532" w:name="_Ref518517858"/>
      <w:bookmarkStart w:id="533" w:name="_Toc51937295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66</w:t>
      </w:r>
      <w:r w:rsidR="00FA37B9">
        <w:rPr>
          <w:noProof/>
        </w:rPr>
        <w:fldChar w:fldCharType="end"/>
      </w:r>
      <w:bookmarkEnd w:id="532"/>
      <w:r>
        <w:t xml:space="preserve"> - </w:t>
      </w:r>
      <w:r w:rsidR="00371FE2">
        <w:t>Empresa</w:t>
      </w:r>
      <w:r>
        <w:t xml:space="preserve"> introduzida, Informação geral</w:t>
      </w:r>
      <w:bookmarkEnd w:id="533"/>
    </w:p>
    <w:p w14:paraId="1B609B61" w14:textId="3B2EFAAB" w:rsidR="005B01F0" w:rsidRDefault="00531A7E" w:rsidP="00E8633D">
      <w:pPr>
        <w:pStyle w:val="imagens"/>
      </w:pPr>
      <w:r>
        <w:drawing>
          <wp:inline distT="0" distB="0" distL="0" distR="0" wp14:anchorId="4F173188" wp14:editId="21A45617">
            <wp:extent cx="5400040" cy="1128580"/>
            <wp:effectExtent l="0" t="0" r="0" b="0"/>
            <wp:docPr id="278" name="Imagem 278" descr="C:\Users\Diogo\AppData\Local\Microsoft\Windows\INetCache\Content.Word\company project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iogo\AppData\Local\Microsoft\Windows\INetCache\Content.Word\company projects 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54A959F3" w:rsidR="005B01F0" w:rsidRDefault="005B01F0" w:rsidP="005B01F0">
      <w:pPr>
        <w:pStyle w:val="Legenda"/>
      </w:pPr>
      <w:bookmarkStart w:id="534" w:name="_Ref518520252"/>
      <w:bookmarkStart w:id="535" w:name="_Toc51937295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67</w:t>
      </w:r>
      <w:r w:rsidR="00FA37B9">
        <w:rPr>
          <w:noProof/>
        </w:rPr>
        <w:fldChar w:fldCharType="end"/>
      </w:r>
      <w:bookmarkEnd w:id="534"/>
      <w:r>
        <w:t xml:space="preserve"> - </w:t>
      </w:r>
      <w:r w:rsidR="00371FE2">
        <w:t>Empresa</w:t>
      </w:r>
      <w:r>
        <w:t xml:space="preserve"> Introduzida, Projectos</w:t>
      </w:r>
      <w:bookmarkEnd w:id="535"/>
    </w:p>
    <w:p w14:paraId="56BA9142" w14:textId="55B1357E" w:rsidR="005B01F0" w:rsidRDefault="00531A7E" w:rsidP="00531A7E">
      <w:pPr>
        <w:pStyle w:val="imagens"/>
      </w:pPr>
      <w:bookmarkStart w:id="536" w:name="_Toc519372959"/>
      <w:r>
        <w:lastRenderedPageBreak/>
        <w:drawing>
          <wp:inline distT="0" distB="0" distL="0" distR="0" wp14:anchorId="7D4BBB9A" wp14:editId="5DEFB115">
            <wp:extent cx="5398135" cy="1485900"/>
            <wp:effectExtent l="0" t="0" r="0" b="0"/>
            <wp:docPr id="279" name="Imagem 279" descr="C:\Users\Diogo\AppData\Local\Microsoft\Windows\INetCache\Content.Word\company loc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ogo\AppData\Local\Microsoft\Windows\INetCache\Content.Word\company locals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927" cy="14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37" w:name="_Ref518520258"/>
      <w:r w:rsidR="005B01F0">
        <w:t xml:space="preserve">Figura </w:t>
      </w:r>
      <w:r w:rsidR="00FA37B9">
        <w:fldChar w:fldCharType="begin"/>
      </w:r>
      <w:r w:rsidR="00FA37B9">
        <w:instrText xml:space="preserve"> SEQ Figura \* ARABIC </w:instrText>
      </w:r>
      <w:r w:rsidR="00FA37B9">
        <w:fldChar w:fldCharType="separate"/>
      </w:r>
      <w:r w:rsidR="00A821BC">
        <w:t>68</w:t>
      </w:r>
      <w:r w:rsidR="00FA37B9">
        <w:fldChar w:fldCharType="end"/>
      </w:r>
      <w:bookmarkEnd w:id="537"/>
      <w:r w:rsidR="005B01F0">
        <w:t xml:space="preserve"> - </w:t>
      </w:r>
      <w:r w:rsidR="00371FE2">
        <w:t>Empresa</w:t>
      </w:r>
      <w:r w:rsidR="005B01F0">
        <w:t xml:space="preserve"> Introduzida, Localidades</w:t>
      </w:r>
      <w:bookmarkEnd w:id="536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538" w:name="_Toc519372883"/>
      <w:r>
        <w:t>Introduzir Projeto – Colaborador</w:t>
      </w:r>
      <w:bookmarkEnd w:id="538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3CDAA56E" w:rsidR="005B01F0" w:rsidRDefault="005B01F0" w:rsidP="00520068"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69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70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71</w:t>
      </w:r>
      <w:r>
        <w:fldChar w:fldCharType="end"/>
      </w:r>
      <w:r>
        <w:t xml:space="preserve">. </w:t>
      </w:r>
    </w:p>
    <w:p w14:paraId="3491BF77" w14:textId="4D337E63" w:rsidR="005B01F0" w:rsidRDefault="00531A7E" w:rsidP="00E8633D">
      <w:pPr>
        <w:pStyle w:val="imagens"/>
      </w:pPr>
      <w:r>
        <w:drawing>
          <wp:inline distT="0" distB="0" distL="0" distR="0" wp14:anchorId="6556DDFB" wp14:editId="293406DE">
            <wp:extent cx="5398770" cy="1552575"/>
            <wp:effectExtent l="0" t="0" r="0" b="9525"/>
            <wp:docPr id="280" name="Imagem 280" descr="C:\Users\Diogo\AppData\Local\Microsoft\Windows\INetCache\Content.Word\add 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iogo\AppData\Local\Microsoft\Windows\INetCache\Content.Word\add general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35" cy="15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634AEF36" w:rsidR="005B01F0" w:rsidRDefault="005B01F0" w:rsidP="005B01F0">
      <w:pPr>
        <w:pStyle w:val="Legenda"/>
      </w:pPr>
      <w:bookmarkStart w:id="539" w:name="_Ref518522041"/>
      <w:bookmarkStart w:id="540" w:name="_Toc51937296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69</w:t>
      </w:r>
      <w:r w:rsidR="00FA37B9">
        <w:rPr>
          <w:noProof/>
        </w:rPr>
        <w:fldChar w:fldCharType="end"/>
      </w:r>
      <w:bookmarkEnd w:id="539"/>
      <w:r>
        <w:t xml:space="preserve"> - Introduzir Projeto, informação geral</w:t>
      </w:r>
      <w:bookmarkEnd w:id="540"/>
    </w:p>
    <w:p w14:paraId="60935CE5" w14:textId="4B848C6F" w:rsidR="005B01F0" w:rsidRDefault="00531A7E" w:rsidP="00E8633D">
      <w:pPr>
        <w:pStyle w:val="imagens"/>
      </w:pPr>
      <w:r>
        <w:drawing>
          <wp:inline distT="0" distB="0" distL="0" distR="0" wp14:anchorId="6A3558AA" wp14:editId="4E66B45C">
            <wp:extent cx="5398770" cy="2028825"/>
            <wp:effectExtent l="0" t="0" r="0" b="9525"/>
            <wp:docPr id="282" name="Imagem 282" descr="C:\Users\Diogo\AppData\Local\Microsoft\Windows\INetCache\Content.Word\responsave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ogo\AppData\Local\Microsoft\Windows\INetCache\Content.Word\responsavei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5" cy="20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26610655" w:rsidR="005B01F0" w:rsidRDefault="005B01F0" w:rsidP="005B01F0">
      <w:pPr>
        <w:pStyle w:val="Legenda"/>
      </w:pPr>
      <w:bookmarkStart w:id="541" w:name="_Ref518522046"/>
      <w:bookmarkStart w:id="542" w:name="_Toc51937296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70</w:t>
      </w:r>
      <w:r w:rsidR="00FA37B9">
        <w:rPr>
          <w:noProof/>
        </w:rPr>
        <w:fldChar w:fldCharType="end"/>
      </w:r>
      <w:bookmarkEnd w:id="541"/>
      <w:r>
        <w:t xml:space="preserve"> - Introduzir Projeto, </w:t>
      </w:r>
      <w:r w:rsidR="00371FE2">
        <w:t>responsáveis</w:t>
      </w:r>
      <w:bookmarkEnd w:id="542"/>
    </w:p>
    <w:p w14:paraId="429B8CC1" w14:textId="370C4A74" w:rsidR="005B01F0" w:rsidRDefault="00531A7E" w:rsidP="00E8633D">
      <w:pPr>
        <w:pStyle w:val="imagens"/>
      </w:pPr>
      <w:r>
        <w:lastRenderedPageBreak/>
        <w:drawing>
          <wp:inline distT="0" distB="0" distL="0" distR="0" wp14:anchorId="33137893" wp14:editId="6813473B">
            <wp:extent cx="5399405" cy="1981200"/>
            <wp:effectExtent l="0" t="0" r="0" b="0"/>
            <wp:docPr id="283" name="Imagem 283" descr="C:\Users\Diogo\AppData\Local\Microsoft\Windows\INetCache\Content.Word\chosse 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chosse com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73" cy="19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09CE8D2B" w:rsidR="005B01F0" w:rsidRDefault="005B01F0" w:rsidP="005B01F0">
      <w:pPr>
        <w:pStyle w:val="Legenda"/>
      </w:pPr>
      <w:bookmarkStart w:id="543" w:name="_Ref518522074"/>
      <w:bookmarkStart w:id="544" w:name="_Toc51937296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71</w:t>
      </w:r>
      <w:r w:rsidR="00FA37B9">
        <w:rPr>
          <w:noProof/>
        </w:rPr>
        <w:fldChar w:fldCharType="end"/>
      </w:r>
      <w:bookmarkEnd w:id="543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544"/>
    </w:p>
    <w:p w14:paraId="41C88E7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4882B7D4" w:rsidR="005B01F0" w:rsidRDefault="005B01F0" w:rsidP="00520068"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73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74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BA18431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A821BC">
        <w:t xml:space="preserve">Figura </w:t>
      </w:r>
      <w:r w:rsidR="00A821BC">
        <w:rPr>
          <w:noProof/>
        </w:rPr>
        <w:t>75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4D560395" w:rsidR="005B01F0" w:rsidRDefault="005B01F0" w:rsidP="005B01F0">
      <w:pPr>
        <w:pStyle w:val="Legenda"/>
      </w:pPr>
      <w:bookmarkStart w:id="545" w:name="_Ref518600855"/>
      <w:bookmarkStart w:id="546" w:name="_Toc51937296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72</w:t>
      </w:r>
      <w:r w:rsidR="00FA37B9">
        <w:rPr>
          <w:noProof/>
        </w:rPr>
        <w:fldChar w:fldCharType="end"/>
      </w:r>
      <w:bookmarkEnd w:id="545"/>
      <w:r>
        <w:t xml:space="preserve"> – Nova </w:t>
      </w:r>
      <w:r w:rsidR="00566B08">
        <w:t>Instância</w:t>
      </w:r>
      <w:r>
        <w:t xml:space="preserve"> de Project</w:t>
      </w:r>
      <w:bookmarkEnd w:id="546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259909A9" w:rsidR="005B01F0" w:rsidRDefault="005B01F0" w:rsidP="005B01F0">
      <w:pPr>
        <w:pStyle w:val="Legenda"/>
      </w:pPr>
      <w:bookmarkStart w:id="547" w:name="_Ref518600969"/>
      <w:bookmarkStart w:id="548" w:name="_Toc51937296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73</w:t>
      </w:r>
      <w:r w:rsidR="00FA37B9">
        <w:rPr>
          <w:noProof/>
        </w:rPr>
        <w:fldChar w:fldCharType="end"/>
      </w:r>
      <w:bookmarkEnd w:id="547"/>
      <w:r>
        <w:t xml:space="preserve"> – Novas </w:t>
      </w:r>
      <w:r w:rsidR="00566B08">
        <w:t>Instância</w:t>
      </w:r>
      <w:r>
        <w:t>s de ProjectCompany</w:t>
      </w:r>
      <w:bookmarkEnd w:id="548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61560460" w:rsidR="005B01F0" w:rsidRDefault="005B01F0" w:rsidP="005B01F0">
      <w:pPr>
        <w:pStyle w:val="Legenda"/>
      </w:pPr>
      <w:bookmarkStart w:id="549" w:name="_Ref518600977"/>
      <w:bookmarkStart w:id="550" w:name="_Toc51937296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74</w:t>
      </w:r>
      <w:r w:rsidR="00FA37B9">
        <w:rPr>
          <w:noProof/>
        </w:rPr>
        <w:fldChar w:fldCharType="end"/>
      </w:r>
      <w:bookmarkEnd w:id="549"/>
      <w:r>
        <w:t xml:space="preserve"> – Novas </w:t>
      </w:r>
      <w:r w:rsidR="00566B08">
        <w:t>Instância</w:t>
      </w:r>
      <w:r>
        <w:t>s de ProjectResponsible</w:t>
      </w:r>
      <w:bookmarkEnd w:id="550"/>
    </w:p>
    <w:p w14:paraId="7D33A631" w14:textId="6481C0DD" w:rsidR="005B01F0" w:rsidRDefault="00531A7E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628B355F" wp14:editId="23CAFDAC">
            <wp:extent cx="5400040" cy="2773182"/>
            <wp:effectExtent l="0" t="0" r="0" b="8255"/>
            <wp:docPr id="284" name="Imagem 284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4698E032" w:rsidR="005B01F0" w:rsidRDefault="005B01F0" w:rsidP="005B01F0">
      <w:pPr>
        <w:pStyle w:val="Legenda"/>
      </w:pPr>
      <w:bookmarkStart w:id="551" w:name="_Ref518601034"/>
      <w:bookmarkStart w:id="552" w:name="_Toc51937296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75</w:t>
      </w:r>
      <w:r w:rsidR="00FA37B9">
        <w:rPr>
          <w:noProof/>
        </w:rPr>
        <w:fldChar w:fldCharType="end"/>
      </w:r>
      <w:bookmarkEnd w:id="551"/>
      <w:r>
        <w:t xml:space="preserve"> – Projeto na lista da </w:t>
      </w:r>
      <w:r w:rsidR="00371FE2">
        <w:t>empresa</w:t>
      </w:r>
      <w:bookmarkEnd w:id="552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553" w:name="_Toc519372884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553"/>
    </w:p>
    <w:p w14:paraId="549A3391" w14:textId="433CE966" w:rsidR="00F04B76" w:rsidRDefault="005B01F0" w:rsidP="00F31AD1">
      <w:pPr>
        <w:ind w:firstLine="0"/>
        <w:rPr>
          <w:b/>
        </w:rPr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63F1F6E9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0E219E4C" w:rsidR="005B01F0" w:rsidRDefault="005B01F0" w:rsidP="00520068"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76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A9CE6C6" w:rsidR="005B01F0" w:rsidRDefault="00531A7E" w:rsidP="00E8633D">
      <w:pPr>
        <w:pStyle w:val="imagens"/>
      </w:pPr>
      <w:r>
        <w:drawing>
          <wp:inline distT="0" distB="0" distL="0" distR="0" wp14:anchorId="222D7E3B" wp14:editId="40FDACB1">
            <wp:extent cx="4933950" cy="2543175"/>
            <wp:effectExtent l="0" t="0" r="0" b="9525"/>
            <wp:docPr id="285" name="Imagem 285" descr="C:\Users\Diogo\AppData\Local\Microsoft\Windows\INetCache\Content.Word\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ogo\AppData\Local\Microsoft\Windows\INetCache\Content.Word\cri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5B444A32" w:rsidR="005B01F0" w:rsidRDefault="005B01F0" w:rsidP="005B01F0">
      <w:pPr>
        <w:pStyle w:val="Legenda"/>
      </w:pPr>
      <w:bookmarkStart w:id="554" w:name="_Ref518603937"/>
      <w:bookmarkStart w:id="555" w:name="_Toc51937296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76</w:t>
      </w:r>
      <w:r w:rsidR="00FA37B9">
        <w:rPr>
          <w:noProof/>
        </w:rPr>
        <w:fldChar w:fldCharType="end"/>
      </w:r>
      <w:bookmarkEnd w:id="554"/>
      <w:r>
        <w:t xml:space="preserve"> - Criar formulário</w:t>
      </w:r>
      <w:bookmarkEnd w:id="555"/>
    </w:p>
    <w:p w14:paraId="5B4FB727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1C324B21" w14:textId="742976D8" w:rsidR="005B01F0" w:rsidRDefault="005B01F0" w:rsidP="00520068"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77</w:t>
      </w:r>
      <w:r>
        <w:fldChar w:fldCharType="end"/>
      </w:r>
      <w:r w:rsidR="007D2AF8">
        <w:t>,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78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27F6EED7" w:rsidR="005B01F0" w:rsidRDefault="005B01F0" w:rsidP="005B01F0">
      <w:pPr>
        <w:pStyle w:val="Legenda"/>
      </w:pPr>
      <w:bookmarkStart w:id="556" w:name="_Ref518604629"/>
      <w:bookmarkStart w:id="557" w:name="_Toc51937296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77</w:t>
      </w:r>
      <w:r w:rsidR="00FA37B9">
        <w:rPr>
          <w:noProof/>
        </w:rPr>
        <w:fldChar w:fldCharType="end"/>
      </w:r>
      <w:bookmarkEnd w:id="556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557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670868B1" w:rsidR="005B01F0" w:rsidRDefault="005B01F0" w:rsidP="00E8633D">
      <w:pPr>
        <w:pStyle w:val="Legenda"/>
      </w:pPr>
      <w:bookmarkStart w:id="558" w:name="_Ref518604760"/>
      <w:bookmarkStart w:id="559" w:name="_Toc51937296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78</w:t>
      </w:r>
      <w:r w:rsidR="00FA37B9">
        <w:rPr>
          <w:noProof/>
        </w:rPr>
        <w:fldChar w:fldCharType="end"/>
      </w:r>
      <w:bookmarkEnd w:id="558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559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560" w:name="_Toc519372885"/>
      <w:r>
        <w:t>Introduzir Oferta – Colaborador</w:t>
      </w:r>
      <w:bookmarkEnd w:id="560"/>
    </w:p>
    <w:p w14:paraId="0E83B88D" w14:textId="1798EB4D" w:rsidR="00531A7E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02400D96" w:rsidR="005B01F0" w:rsidRDefault="005B01F0" w:rsidP="00520068"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7A6F17EB" w14:textId="44B40F42" w:rsidR="005B01F0" w:rsidRDefault="005B01F0" w:rsidP="00F31AD1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79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80</w:t>
      </w:r>
      <w:r>
        <w:fldChar w:fldCharType="end"/>
      </w:r>
      <w:r>
        <w:t>, que permite escolher o projeto a associar a entrevista.</w:t>
      </w:r>
    </w:p>
    <w:p w14:paraId="12F59C8B" w14:textId="04D8F502" w:rsidR="005B01F0" w:rsidRDefault="007274BC">
      <w:pPr>
        <w:pStyle w:val="imagens"/>
      </w:pPr>
      <w:r w:rsidRPr="00F31AD1">
        <w:drawing>
          <wp:inline distT="0" distB="0" distL="0" distR="0" wp14:anchorId="5021FA4F" wp14:editId="262D34A7">
            <wp:extent cx="5398770" cy="2209800"/>
            <wp:effectExtent l="0" t="0" r="0" b="0"/>
            <wp:docPr id="286" name="Imagem 286" descr="C:\Users\Diogo\AppData\Local\Microsoft\Windows\INetCache\Content.Word\Informacao g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Informacao geral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79" cy="22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38B61E74" w:rsidR="005B01F0" w:rsidRDefault="005B01F0" w:rsidP="005B01F0">
      <w:pPr>
        <w:pStyle w:val="Legenda"/>
      </w:pPr>
      <w:bookmarkStart w:id="561" w:name="_Ref518676750"/>
      <w:bookmarkStart w:id="562" w:name="_Toc51937297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79</w:t>
      </w:r>
      <w:r w:rsidR="00FA37B9">
        <w:rPr>
          <w:noProof/>
        </w:rPr>
        <w:fldChar w:fldCharType="end"/>
      </w:r>
      <w:bookmarkEnd w:id="561"/>
      <w:r>
        <w:t xml:space="preserve"> - Estabelecer Oferta, informação geral</w:t>
      </w:r>
      <w:bookmarkEnd w:id="562"/>
    </w:p>
    <w:p w14:paraId="0B1D2CC1" w14:textId="1A361793" w:rsidR="005B01F0" w:rsidRDefault="005B01F0" w:rsidP="005B01F0">
      <w:pPr>
        <w:pStyle w:val="imagens"/>
      </w:pPr>
      <w:r>
        <w:lastRenderedPageBreak/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0A51580" w:rsidR="005B01F0" w:rsidRDefault="005B01F0" w:rsidP="005B01F0">
      <w:pPr>
        <w:pStyle w:val="Legenda"/>
      </w:pPr>
      <w:bookmarkStart w:id="563" w:name="_Ref518676760"/>
      <w:bookmarkStart w:id="564" w:name="_Toc51937297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80</w:t>
      </w:r>
      <w:r w:rsidR="00FA37B9">
        <w:rPr>
          <w:noProof/>
        </w:rPr>
        <w:fldChar w:fldCharType="end"/>
      </w:r>
      <w:bookmarkEnd w:id="563"/>
      <w:r>
        <w:t xml:space="preserve"> - Estabelecer Oferta, escolha de projeto</w:t>
      </w:r>
      <w:bookmarkEnd w:id="564"/>
    </w:p>
    <w:p w14:paraId="3E3FC187" w14:textId="0D45D12B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83</w:t>
      </w:r>
      <w:r>
        <w:fldChar w:fldCharType="end"/>
      </w:r>
      <w:r w:rsidR="00661B33">
        <w:t xml:space="preserve"> é possível verificar </w:t>
      </w:r>
      <w:r w:rsidR="007D2AF8">
        <w:t>a introdução d</w:t>
      </w:r>
      <w:r w:rsidR="00661B33">
        <w:t xml:space="preserve">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82</w:t>
      </w:r>
      <w:r>
        <w:fldChar w:fldCharType="end"/>
      </w:r>
      <w:r>
        <w:t xml:space="preserve">, para escolher o formulário para o passo corrente. </w:t>
      </w:r>
    </w:p>
    <w:p w14:paraId="2EF03195" w14:textId="410FABE6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83</w:t>
      </w:r>
      <w:r>
        <w:fldChar w:fldCharType="end"/>
      </w:r>
      <w:r w:rsidR="00661B33">
        <w:t>,</w:t>
      </w:r>
      <w:r>
        <w:t xml:space="preserve"> o colabora</w:t>
      </w:r>
      <w:r w:rsidR="00661B33">
        <w:t>dor pode escolher</w:t>
      </w:r>
      <w:r w:rsidR="007D2AF8">
        <w:t>,</w:t>
      </w:r>
      <w:r w:rsidR="00661B33">
        <w:t xml:space="preserve"> utilizando dois </w:t>
      </w:r>
      <w:r w:rsidR="00661B33" w:rsidRPr="00661B33">
        <w:rPr>
          <w:i/>
        </w:rPr>
        <w:t>selects</w:t>
      </w:r>
      <w:r w:rsidR="007D2AF8">
        <w:rPr>
          <w:i/>
        </w:rPr>
        <w:t>,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56002E8A" w:rsidR="005B01F0" w:rsidRDefault="007274BC" w:rsidP="00E8633D">
      <w:pPr>
        <w:pStyle w:val="imagens"/>
      </w:pPr>
      <w:r>
        <w:drawing>
          <wp:inline distT="0" distB="0" distL="0" distR="0" wp14:anchorId="6CDEA988" wp14:editId="3A8CA506">
            <wp:extent cx="5399357" cy="2314575"/>
            <wp:effectExtent l="0" t="0" r="0" b="0"/>
            <wp:docPr id="73" name="Imagem 7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326" cy="23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644A345F" w:rsidR="005B01F0" w:rsidRDefault="005B01F0" w:rsidP="005B01F0">
      <w:pPr>
        <w:pStyle w:val="Legenda"/>
      </w:pPr>
      <w:bookmarkStart w:id="565" w:name="_Toc51937297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81</w:t>
      </w:r>
      <w:r w:rsidR="00FA37B9">
        <w:rPr>
          <w:noProof/>
        </w:rPr>
        <w:fldChar w:fldCharType="end"/>
      </w:r>
      <w:r>
        <w:t xml:space="preserve"> - Estabelecer Oferta, </w:t>
      </w:r>
      <w:r w:rsidR="007274BC">
        <w:t>passos</w:t>
      </w:r>
      <w:bookmarkEnd w:id="565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28450D97" w:rsidR="005B01F0" w:rsidRDefault="005B01F0" w:rsidP="005B01F0">
      <w:pPr>
        <w:pStyle w:val="Legenda"/>
      </w:pPr>
      <w:bookmarkStart w:id="566" w:name="_Ref518676848"/>
      <w:bookmarkStart w:id="567" w:name="_Toc51937297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82</w:t>
      </w:r>
      <w:r w:rsidR="00FA37B9">
        <w:rPr>
          <w:noProof/>
        </w:rPr>
        <w:fldChar w:fldCharType="end"/>
      </w:r>
      <w:bookmarkEnd w:id="566"/>
      <w:r>
        <w:t xml:space="preserve"> - Estabelecer Oferta, escolher formulário</w:t>
      </w:r>
      <w:bookmarkEnd w:id="567"/>
    </w:p>
    <w:p w14:paraId="5E5F0F9B" w14:textId="13900D02" w:rsidR="005B01F0" w:rsidRDefault="007274BC" w:rsidP="00E8633D">
      <w:pPr>
        <w:pStyle w:val="imagens"/>
      </w:pPr>
      <w:r>
        <w:lastRenderedPageBreak/>
        <w:drawing>
          <wp:inline distT="0" distB="0" distL="0" distR="0" wp14:anchorId="2F1686E5" wp14:editId="056AA408">
            <wp:extent cx="5400040" cy="1324894"/>
            <wp:effectExtent l="0" t="0" r="0" b="8890"/>
            <wp:docPr id="76" name="Imagem 76" descr="C:\Users\Diogo\AppData\Local\Microsoft\Windows\INetCache\Content.Word\tecs e l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iogo\AppData\Local\Microsoft\Windows\INetCache\Content.Word\tecs e lin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289B1DC0" w:rsidR="005B01F0" w:rsidRDefault="005B01F0" w:rsidP="005B01F0">
      <w:pPr>
        <w:pStyle w:val="Legenda"/>
      </w:pPr>
      <w:bookmarkStart w:id="568" w:name="_Ref518676767"/>
      <w:bookmarkStart w:id="569" w:name="_Toc51937297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83</w:t>
      </w:r>
      <w:r w:rsidR="00FA37B9">
        <w:rPr>
          <w:noProof/>
        </w:rPr>
        <w:fldChar w:fldCharType="end"/>
      </w:r>
      <w:bookmarkEnd w:id="568"/>
      <w:r>
        <w:t xml:space="preserve"> - Estabelecer Oferta, tecnologias e linguage</w:t>
      </w:r>
      <w:r w:rsidR="008A2ACB">
        <w:t>n</w:t>
      </w:r>
      <w:r>
        <w:t>s</w:t>
      </w:r>
      <w:bookmarkEnd w:id="569"/>
    </w:p>
    <w:p w14:paraId="49CA4F41" w14:textId="7008016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25045DDE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84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85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A821BC">
        <w:t xml:space="preserve">Figura </w:t>
      </w:r>
      <w:r w:rsidR="00A821BC">
        <w:rPr>
          <w:noProof/>
        </w:rPr>
        <w:t>86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0C0AE015" w:rsidR="005B01F0" w:rsidRDefault="005B01F0" w:rsidP="005B01F0">
      <w:pPr>
        <w:pStyle w:val="Legenda"/>
      </w:pPr>
      <w:bookmarkStart w:id="570" w:name="_Ref518678285"/>
      <w:bookmarkStart w:id="571" w:name="_Toc51937297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84</w:t>
      </w:r>
      <w:r w:rsidR="00FA37B9">
        <w:rPr>
          <w:noProof/>
        </w:rPr>
        <w:fldChar w:fldCharType="end"/>
      </w:r>
      <w:bookmarkEnd w:id="570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571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2B6E254E" w:rsidR="005B01F0" w:rsidRDefault="005B01F0" w:rsidP="005B01F0">
      <w:pPr>
        <w:pStyle w:val="Legenda"/>
      </w:pPr>
      <w:bookmarkStart w:id="572" w:name="_Ref518678291"/>
      <w:bookmarkStart w:id="573" w:name="_Toc51937297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85</w:t>
      </w:r>
      <w:r w:rsidR="00FA37B9">
        <w:rPr>
          <w:noProof/>
        </w:rPr>
        <w:fldChar w:fldCharType="end"/>
      </w:r>
      <w:bookmarkEnd w:id="572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573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1D031FF0" w:rsidR="005B01F0" w:rsidRDefault="005B01F0" w:rsidP="005B01F0">
      <w:pPr>
        <w:pStyle w:val="Legenda"/>
      </w:pPr>
      <w:bookmarkStart w:id="574" w:name="_Ref518678305"/>
      <w:bookmarkStart w:id="575" w:name="_Toc51937297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86</w:t>
      </w:r>
      <w:r w:rsidR="00FA37B9">
        <w:rPr>
          <w:noProof/>
        </w:rPr>
        <w:fldChar w:fldCharType="end"/>
      </w:r>
      <w:bookmarkEnd w:id="574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575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576" w:name="_Toc519113450"/>
      <w:bookmarkStart w:id="577" w:name="_Toc519113511"/>
      <w:bookmarkStart w:id="578" w:name="_Toc519113451"/>
      <w:bookmarkStart w:id="579" w:name="_Toc519113512"/>
      <w:bookmarkStart w:id="580" w:name="_Toc519372886"/>
      <w:bookmarkStart w:id="581" w:name="_Hlk519112230"/>
      <w:bookmarkEnd w:id="576"/>
      <w:bookmarkEnd w:id="577"/>
      <w:bookmarkEnd w:id="578"/>
      <w:bookmarkEnd w:id="579"/>
      <w:r>
        <w:t>Pesquisar/Aplicar a oferta – Candidato</w:t>
      </w:r>
      <w:bookmarkEnd w:id="580"/>
    </w:p>
    <w:bookmarkEnd w:id="581"/>
    <w:p w14:paraId="7E4632A2" w14:textId="05A662FE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7FEFBE5D" w14:textId="77777777" w:rsidR="00D84909" w:rsidRDefault="00D84909">
      <w:pPr>
        <w:ind w:firstLine="0"/>
      </w:pPr>
    </w:p>
    <w:p w14:paraId="661173D3" w14:textId="5893821F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469552F9" w14:textId="19D19D0F" w:rsidR="005B01F0" w:rsidRDefault="005B01F0" w:rsidP="00520068"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2B03DFC5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87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88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89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100A2CEE" w:rsidR="005B01F0" w:rsidRDefault="00C75BA8" w:rsidP="00E8633D">
      <w:pPr>
        <w:pStyle w:val="imagens"/>
      </w:pPr>
      <w:r>
        <w:drawing>
          <wp:inline distT="0" distB="0" distL="0" distR="0" wp14:anchorId="5D679D79" wp14:editId="0AD47CAD">
            <wp:extent cx="5399765" cy="2124075"/>
            <wp:effectExtent l="0" t="0" r="0" b="0"/>
            <wp:docPr id="77" name="Imagem 77" descr="C:\Users\Diogo\AppData\Local\Microsoft\Windows\INetCache\Content.Word\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iogo\AppData\Local\Microsoft\Windows\INetCache\Content.Word\pesquisa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0" cy="212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2933244F" w:rsidR="005B01F0" w:rsidRDefault="005B01F0" w:rsidP="005B01F0">
      <w:pPr>
        <w:pStyle w:val="Legenda"/>
      </w:pPr>
      <w:bookmarkStart w:id="582" w:name="_Ref518731050"/>
      <w:bookmarkStart w:id="583" w:name="_Toc51937297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87</w:t>
      </w:r>
      <w:r w:rsidR="00FA37B9">
        <w:rPr>
          <w:noProof/>
        </w:rPr>
        <w:fldChar w:fldCharType="end"/>
      </w:r>
      <w:bookmarkEnd w:id="582"/>
      <w:r>
        <w:t xml:space="preserve"> - Pesquisa por posição</w:t>
      </w:r>
      <w:bookmarkEnd w:id="583"/>
    </w:p>
    <w:p w14:paraId="06D39282" w14:textId="716A70DD" w:rsidR="005B01F0" w:rsidRDefault="00C75BA8" w:rsidP="00E8633D">
      <w:pPr>
        <w:pStyle w:val="imagens"/>
      </w:pPr>
      <w:r>
        <w:drawing>
          <wp:inline distT="0" distB="0" distL="0" distR="0" wp14:anchorId="35D64DFF" wp14:editId="04EDCA92">
            <wp:extent cx="5398682" cy="1781175"/>
            <wp:effectExtent l="0" t="0" r="0" b="0"/>
            <wp:docPr id="78" name="Imagem 78" descr="C:\Users\Diogo\AppData\Local\Microsoft\Windows\INetCache\Content.Word\pesquisa engl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iogo\AppData\Local\Microsoft\Windows\INetCache\Content.Word\pesquisa english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18" cy="178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3E4ECA78" w:rsidR="005B01F0" w:rsidRDefault="005B01F0" w:rsidP="005B01F0">
      <w:pPr>
        <w:pStyle w:val="Legenda"/>
      </w:pPr>
      <w:bookmarkStart w:id="584" w:name="_Ref518731195"/>
      <w:bookmarkStart w:id="585" w:name="_Toc51937297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88</w:t>
      </w:r>
      <w:r w:rsidR="00FA37B9">
        <w:rPr>
          <w:noProof/>
        </w:rPr>
        <w:fldChar w:fldCharType="end"/>
      </w:r>
      <w:bookmarkEnd w:id="584"/>
      <w:r>
        <w:t xml:space="preserve">  - Pesquisa por posição e linguagem</w:t>
      </w:r>
      <w:bookmarkEnd w:id="585"/>
    </w:p>
    <w:p w14:paraId="3985C3B6" w14:textId="1B78B64A" w:rsidR="005B01F0" w:rsidRDefault="00C75BA8" w:rsidP="00E8633D">
      <w:pPr>
        <w:pStyle w:val="imagens"/>
      </w:pPr>
      <w:r>
        <w:drawing>
          <wp:inline distT="0" distB="0" distL="0" distR="0" wp14:anchorId="3A4CA370" wp14:editId="04113F7D">
            <wp:extent cx="5398682" cy="1790700"/>
            <wp:effectExtent l="0" t="0" r="0" b="0"/>
            <wp:docPr id="80" name="Imagem 80" descr="C:\Users\Diogo\AppData\Local\Microsoft\Windows\INetCache\Content.Word\pesquisa and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iogo\AppData\Local\Microsoft\Windows\INetCache\Content.Word\pesquisa androi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802" cy="179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01BF2EAA" w:rsidR="005B01F0" w:rsidRDefault="005B01F0" w:rsidP="005B01F0">
      <w:pPr>
        <w:pStyle w:val="Legenda"/>
      </w:pPr>
      <w:bookmarkStart w:id="586" w:name="_Ref518731241"/>
      <w:bookmarkStart w:id="587" w:name="_Toc51937298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89</w:t>
      </w:r>
      <w:r w:rsidR="00FA37B9">
        <w:rPr>
          <w:noProof/>
        </w:rPr>
        <w:fldChar w:fldCharType="end"/>
      </w:r>
      <w:bookmarkEnd w:id="586"/>
      <w:r>
        <w:t xml:space="preserve"> - Pesquisa por posição e tecnologia</w:t>
      </w:r>
      <w:bookmarkEnd w:id="587"/>
    </w:p>
    <w:p w14:paraId="52A445F9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7DAE51C0" w:rsidR="005B01F0" w:rsidRDefault="005B01F0" w:rsidP="00520068"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90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91</w:t>
      </w:r>
      <w:r>
        <w:fldChar w:fldCharType="end"/>
      </w:r>
      <w:r>
        <w:t xml:space="preserve">, que </w:t>
      </w:r>
      <w:r>
        <w:lastRenderedPageBreak/>
        <w:t xml:space="preserve">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07842FBA" w:rsidR="005B01F0" w:rsidRDefault="005B01F0" w:rsidP="005B01F0">
      <w:pPr>
        <w:pStyle w:val="Legenda"/>
      </w:pPr>
      <w:bookmarkStart w:id="588" w:name="_Ref518731634"/>
      <w:bookmarkStart w:id="589" w:name="_Toc51937298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90</w:t>
      </w:r>
      <w:r w:rsidR="00FA37B9">
        <w:rPr>
          <w:noProof/>
        </w:rPr>
        <w:fldChar w:fldCharType="end"/>
      </w:r>
      <w:bookmarkEnd w:id="588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589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5ADC1CA5" w:rsidR="005B01F0" w:rsidRDefault="005B01F0" w:rsidP="005B01F0">
      <w:pPr>
        <w:pStyle w:val="Legenda"/>
      </w:pPr>
      <w:bookmarkStart w:id="590" w:name="_Ref518731651"/>
      <w:bookmarkStart w:id="591" w:name="_Toc51937298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91</w:t>
      </w:r>
      <w:r w:rsidR="00FA37B9">
        <w:rPr>
          <w:noProof/>
        </w:rPr>
        <w:fldChar w:fldCharType="end"/>
      </w:r>
      <w:bookmarkEnd w:id="590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591"/>
    </w:p>
    <w:p w14:paraId="4BDE8F8C" w14:textId="3BA4DBB2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92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93</w:t>
      </w:r>
      <w:r>
        <w:fldChar w:fldCharType="end"/>
      </w:r>
      <w:r w:rsidR="00B34D26">
        <w:t>.</w:t>
      </w:r>
    </w:p>
    <w:p w14:paraId="3435BFC2" w14:textId="52328DEF" w:rsidR="005B01F0" w:rsidRDefault="00C75BA8" w:rsidP="001A2C72">
      <w:pPr>
        <w:pStyle w:val="imagens"/>
      </w:pPr>
      <w:r>
        <w:drawing>
          <wp:inline distT="0" distB="0" distL="0" distR="0" wp14:anchorId="453316D7" wp14:editId="292551C8">
            <wp:extent cx="5399405" cy="1971675"/>
            <wp:effectExtent l="0" t="0" r="0" b="9525"/>
            <wp:docPr id="82" name="Imagem 82" descr="C:\Users\Diogo\AppData\Local\Microsoft\Windows\INetCache\Content.Word\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iogo\AppData\Local\Microsoft\Windows\INetCache\Content.Word\ca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93" cy="197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2C4123C6" w:rsidR="005B01F0" w:rsidRDefault="005B01F0" w:rsidP="005B01F0">
      <w:pPr>
        <w:pStyle w:val="Legenda"/>
      </w:pPr>
      <w:bookmarkStart w:id="592" w:name="_Ref518733054"/>
      <w:bookmarkStart w:id="593" w:name="_Toc51937298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92</w:t>
      </w:r>
      <w:r w:rsidR="00FA37B9">
        <w:rPr>
          <w:noProof/>
        </w:rPr>
        <w:fldChar w:fldCharType="end"/>
      </w:r>
      <w:bookmarkEnd w:id="592"/>
      <w:r>
        <w:t xml:space="preserve"> - Candidatura, </w:t>
      </w:r>
      <w:r w:rsidR="004845D2" w:rsidRPr="004845D2">
        <w:rPr>
          <w:i/>
        </w:rPr>
        <w:t>web</w:t>
      </w:r>
      <w:bookmarkEnd w:id="593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152B06AD">
            <wp:extent cx="1847215" cy="17811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7" cy="17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5C6E1913" w:rsidR="005B01F0" w:rsidRDefault="005B01F0" w:rsidP="005B01F0">
      <w:pPr>
        <w:pStyle w:val="Legenda"/>
      </w:pPr>
      <w:bookmarkStart w:id="594" w:name="_Ref518733064"/>
      <w:bookmarkStart w:id="595" w:name="_Toc51937298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93</w:t>
      </w:r>
      <w:r w:rsidR="00FA37B9">
        <w:rPr>
          <w:noProof/>
        </w:rPr>
        <w:fldChar w:fldCharType="end"/>
      </w:r>
      <w:bookmarkEnd w:id="594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595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596" w:name="_Toc519372887"/>
      <w:r>
        <w:t>Continuar/Acabar Candidatura – Colaborador</w:t>
      </w:r>
      <w:bookmarkEnd w:id="596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39518858" w:rsidR="005E4D21" w:rsidRDefault="005B01F0" w:rsidP="00B71300">
      <w:r>
        <w:lastRenderedPageBreak/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A821BC">
        <w:t xml:space="preserve">Código </w:t>
      </w:r>
      <w:r w:rsidR="00A821BC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1793B7E4" w:rsidR="005B01F0" w:rsidRDefault="005B01F0" w:rsidP="00520068"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</w:t>
      </w:r>
      <w:r w:rsidR="00237953">
        <w:t>,</w:t>
      </w:r>
      <w:r>
        <w:t xml:space="preserve">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94</w:t>
      </w:r>
      <w:r>
        <w:fldChar w:fldCharType="end"/>
      </w:r>
      <w:r>
        <w:t xml:space="preserve">. </w:t>
      </w:r>
    </w:p>
    <w:p w14:paraId="7E824C0D" w14:textId="602F42D4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95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96</w:t>
      </w:r>
      <w:r>
        <w:fldChar w:fldCharType="end"/>
      </w:r>
      <w:r>
        <w:t>.</w:t>
      </w:r>
    </w:p>
    <w:p w14:paraId="67AC8482" w14:textId="481222FE" w:rsidR="005B01F0" w:rsidRDefault="00C75BA8" w:rsidP="00E8633D">
      <w:pPr>
        <w:pStyle w:val="imagens"/>
      </w:pPr>
      <w:r>
        <w:drawing>
          <wp:inline distT="0" distB="0" distL="0" distR="0" wp14:anchorId="35AC2495" wp14:editId="4A75778D">
            <wp:extent cx="5398770" cy="2562225"/>
            <wp:effectExtent l="0" t="0" r="0" b="9525"/>
            <wp:docPr id="83" name="Imagem 8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18" cy="25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6F953321" w:rsidR="005B01F0" w:rsidRDefault="005B01F0" w:rsidP="005B01F0">
      <w:pPr>
        <w:pStyle w:val="Legenda"/>
      </w:pPr>
      <w:bookmarkStart w:id="597" w:name="_Ref518732495"/>
      <w:bookmarkStart w:id="598" w:name="_Toc51937298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94</w:t>
      </w:r>
      <w:r w:rsidR="00FA37B9">
        <w:rPr>
          <w:noProof/>
        </w:rPr>
        <w:fldChar w:fldCharType="end"/>
      </w:r>
      <w:bookmarkEnd w:id="597"/>
      <w:r>
        <w:t xml:space="preserve"> - Passos de uma oferta</w:t>
      </w:r>
      <w:bookmarkEnd w:id="598"/>
    </w:p>
    <w:p w14:paraId="056D3F28" w14:textId="7AD53FEA" w:rsidR="005B01F0" w:rsidRDefault="00C75BA8" w:rsidP="00E8633D">
      <w:pPr>
        <w:pStyle w:val="imagens"/>
      </w:pPr>
      <w:r>
        <w:drawing>
          <wp:inline distT="0" distB="0" distL="0" distR="0" wp14:anchorId="0C6DB4C1" wp14:editId="06ADE0EE">
            <wp:extent cx="5399405" cy="2209800"/>
            <wp:effectExtent l="0" t="0" r="0" b="0"/>
            <wp:docPr id="85" name="Imagem 85" descr="C:\Users\Diogo\AppData\Local\Microsoft\Windows\INetCache\Content.Word\pa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iogo\AppData\Local\Microsoft\Windows\INetCache\Content.Word\passo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85" cy="221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6B7C798D" w:rsidR="005B01F0" w:rsidRDefault="005B01F0" w:rsidP="005B01F0">
      <w:pPr>
        <w:pStyle w:val="Legenda"/>
      </w:pPr>
      <w:bookmarkStart w:id="599" w:name="_Ref518732572"/>
      <w:bookmarkStart w:id="600" w:name="_Toc51937298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95</w:t>
      </w:r>
      <w:r w:rsidR="00FA37B9">
        <w:rPr>
          <w:noProof/>
        </w:rPr>
        <w:fldChar w:fldCharType="end"/>
      </w:r>
      <w:bookmarkEnd w:id="599"/>
      <w:r>
        <w:t xml:space="preserve"> - Passo de uma oferta</w:t>
      </w:r>
      <w:bookmarkEnd w:id="600"/>
    </w:p>
    <w:p w14:paraId="248168E6" w14:textId="6201E573" w:rsidR="005B01F0" w:rsidRDefault="00C75BA8" w:rsidP="00E8633D">
      <w:pPr>
        <w:pStyle w:val="imagens"/>
      </w:pPr>
      <w:r>
        <w:lastRenderedPageBreak/>
        <w:drawing>
          <wp:inline distT="0" distB="0" distL="0" distR="0" wp14:anchorId="1E1BA7AB" wp14:editId="6CBD0B35">
            <wp:extent cx="5398770" cy="1847850"/>
            <wp:effectExtent l="0" t="0" r="0" b="0"/>
            <wp:docPr id="86" name="Imagem 86" descr="C:\Users\Diogo\AppData\Local\Microsoft\Windows\INetCache\Content.Word\aplicacao 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ogo\AppData\Local\Microsoft\Windows\INetCache\Content.Word\aplicacao antes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32" cy="18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04D70E5F" w:rsidR="005B01F0" w:rsidRDefault="005B01F0" w:rsidP="005B01F0">
      <w:pPr>
        <w:pStyle w:val="Legenda"/>
      </w:pPr>
      <w:bookmarkStart w:id="601" w:name="_Ref518732656"/>
      <w:bookmarkStart w:id="602" w:name="_Toc51937298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96</w:t>
      </w:r>
      <w:r w:rsidR="00FA37B9">
        <w:rPr>
          <w:noProof/>
        </w:rPr>
        <w:fldChar w:fldCharType="end"/>
      </w:r>
      <w:bookmarkEnd w:id="601"/>
      <w:r>
        <w:t xml:space="preserve"> - Candidatura</w:t>
      </w:r>
      <w:bookmarkEnd w:id="602"/>
    </w:p>
    <w:p w14:paraId="48AA37E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151FBE48" w:rsidR="005B01F0" w:rsidRDefault="005B01F0" w:rsidP="00520068"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97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98</w:t>
      </w:r>
      <w:r>
        <w:fldChar w:fldCharType="end"/>
      </w:r>
      <w:r>
        <w:t>.</w:t>
      </w:r>
    </w:p>
    <w:p w14:paraId="631CD993" w14:textId="59AF1593" w:rsidR="005B01F0" w:rsidRDefault="005B01F0" w:rsidP="00F31AD1">
      <w:pPr>
        <w:pStyle w:val="imagens"/>
      </w:pPr>
      <w:r>
        <w:drawing>
          <wp:inline distT="0" distB="0" distL="0" distR="0" wp14:anchorId="735CB304" wp14:editId="0DBFCE31">
            <wp:extent cx="5400040" cy="139065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14D9849E" w:rsidR="005B01F0" w:rsidRDefault="005B01F0" w:rsidP="005B01F0">
      <w:pPr>
        <w:pStyle w:val="Legenda"/>
      </w:pPr>
      <w:bookmarkStart w:id="603" w:name="_Ref518733310"/>
      <w:bookmarkStart w:id="604" w:name="_Toc51937298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97</w:t>
      </w:r>
      <w:r w:rsidR="00FA37B9">
        <w:rPr>
          <w:noProof/>
        </w:rPr>
        <w:fldChar w:fldCharType="end"/>
      </w:r>
      <w:bookmarkEnd w:id="603"/>
      <w:r>
        <w:t xml:space="preserve"> - Finalização de uma candidatura, </w:t>
      </w:r>
      <w:r w:rsidRPr="00297A21">
        <w:rPr>
          <w:i/>
        </w:rPr>
        <w:t>email</w:t>
      </w:r>
      <w:bookmarkEnd w:id="604"/>
    </w:p>
    <w:p w14:paraId="2CEB8D31" w14:textId="2F0E0DDF" w:rsidR="005B01F0" w:rsidRDefault="005B01F0" w:rsidP="00F31AD1">
      <w:pPr>
        <w:pStyle w:val="imagens"/>
      </w:pPr>
      <w:r>
        <w:drawing>
          <wp:inline distT="0" distB="0" distL="0" distR="0" wp14:anchorId="464C82AF" wp14:editId="53C093BB">
            <wp:extent cx="1800000" cy="1020375"/>
            <wp:effectExtent l="0" t="0" r="0" b="8890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4801246A" w:rsidR="005B01F0" w:rsidRDefault="005B01F0" w:rsidP="005B01F0">
      <w:pPr>
        <w:pStyle w:val="Legenda"/>
      </w:pPr>
      <w:bookmarkStart w:id="605" w:name="_Ref518733331"/>
      <w:bookmarkStart w:id="606" w:name="_Toc51937298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98</w:t>
      </w:r>
      <w:r w:rsidR="00FA37B9">
        <w:rPr>
          <w:noProof/>
        </w:rPr>
        <w:fldChar w:fldCharType="end"/>
      </w:r>
      <w:bookmarkEnd w:id="605"/>
      <w:r>
        <w:t xml:space="preserve"> - Finalização de uma candidatura, notificação</w:t>
      </w:r>
      <w:bookmarkEnd w:id="606"/>
    </w:p>
    <w:p w14:paraId="4D874160" w14:textId="23B3E4D5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100</w:t>
      </w:r>
      <w:r>
        <w:fldChar w:fldCharType="end"/>
      </w:r>
      <w:r>
        <w:t xml:space="preserve">. </w:t>
      </w:r>
    </w:p>
    <w:p w14:paraId="365827D8" w14:textId="0E4B10FF" w:rsidR="005B01F0" w:rsidRDefault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96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99</w:t>
      </w:r>
      <w:r>
        <w:fldChar w:fldCharType="end"/>
      </w:r>
      <w:r>
        <w:t xml:space="preserve">. 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101</w:t>
      </w:r>
      <w:r>
        <w:fldChar w:fldCharType="end"/>
      </w:r>
      <w:r>
        <w:t>.</w:t>
      </w:r>
    </w:p>
    <w:p w14:paraId="6EFD6A0C" w14:textId="07456428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102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103</w:t>
      </w:r>
      <w:r>
        <w:fldChar w:fldCharType="end"/>
      </w:r>
      <w:r>
        <w:t>.</w:t>
      </w:r>
    </w:p>
    <w:p w14:paraId="0ADA53BC" w14:textId="2EC74536" w:rsidR="005B01F0" w:rsidRDefault="005B01F0" w:rsidP="00F31AD1">
      <w:pPr>
        <w:pStyle w:val="imagens"/>
      </w:pPr>
      <w:r>
        <w:lastRenderedPageBreak/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068A177A" w:rsidR="005B01F0" w:rsidRDefault="005B01F0" w:rsidP="00520068">
      <w:pPr>
        <w:pStyle w:val="Legenda"/>
        <w:ind w:firstLine="0"/>
      </w:pPr>
      <w:bookmarkStart w:id="607" w:name="_Ref518733847"/>
      <w:bookmarkStart w:id="608" w:name="_Toc51937299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99</w:t>
      </w:r>
      <w:r w:rsidR="00FA37B9">
        <w:rPr>
          <w:noProof/>
        </w:rPr>
        <w:fldChar w:fldCharType="end"/>
      </w:r>
      <w:bookmarkEnd w:id="607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608"/>
    </w:p>
    <w:p w14:paraId="2DA71665" w14:textId="79A5D9AD" w:rsidR="005B01F0" w:rsidRDefault="005B01F0" w:rsidP="00F31AD1">
      <w:pPr>
        <w:pStyle w:val="imagens"/>
      </w:pPr>
      <w: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64852969" w:rsidR="005B01F0" w:rsidRDefault="005B01F0" w:rsidP="005B01F0">
      <w:pPr>
        <w:pStyle w:val="Legenda"/>
      </w:pPr>
      <w:bookmarkStart w:id="609" w:name="_Ref518833197"/>
      <w:bookmarkStart w:id="610" w:name="_Toc51937299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100</w:t>
      </w:r>
      <w:r w:rsidR="00FA37B9">
        <w:rPr>
          <w:noProof/>
        </w:rPr>
        <w:fldChar w:fldCharType="end"/>
      </w:r>
      <w:bookmarkEnd w:id="609"/>
      <w:r>
        <w:t xml:space="preserve"> - Alteração sobre </w:t>
      </w:r>
      <w:r w:rsidRPr="009754E6">
        <w:rPr>
          <w:i/>
        </w:rPr>
        <w:t>VacancyStep</w:t>
      </w:r>
      <w:bookmarkEnd w:id="610"/>
    </w:p>
    <w:p w14:paraId="358A2E77" w14:textId="45E6A4D2" w:rsidR="005B01F0" w:rsidRDefault="00C75BA8" w:rsidP="00520068">
      <w:pPr>
        <w:pStyle w:val="imagens"/>
      </w:pPr>
      <w:r>
        <w:drawing>
          <wp:inline distT="0" distB="0" distL="0" distR="0" wp14:anchorId="0DFA8F04" wp14:editId="3B75912E">
            <wp:extent cx="5399212" cy="2952750"/>
            <wp:effectExtent l="0" t="0" r="0" b="0"/>
            <wp:docPr id="87" name="Imagem 87" descr="C:\Users\Diogo\AppData\Local\Microsoft\Windows\INetCache\Content.Word\aplicacao depo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iogo\AppData\Local\Microsoft\Windows\INetCache\Content.Word\aplicacao depois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212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64E70DDE" w:rsidR="005B01F0" w:rsidRDefault="005B01F0" w:rsidP="00520068">
      <w:pPr>
        <w:pStyle w:val="Legenda"/>
        <w:ind w:firstLine="0"/>
      </w:pPr>
      <w:bookmarkStart w:id="611" w:name="_Ref518734114"/>
      <w:bookmarkStart w:id="612" w:name="_Toc5193729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101</w:t>
      </w:r>
      <w:r w:rsidR="00FA37B9">
        <w:rPr>
          <w:noProof/>
        </w:rPr>
        <w:fldChar w:fldCharType="end"/>
      </w:r>
      <w:bookmarkEnd w:id="611"/>
      <w:r>
        <w:t xml:space="preserve"> - Candidatura depois</w:t>
      </w:r>
      <w:bookmarkEnd w:id="612"/>
    </w:p>
    <w:p w14:paraId="5EFFDF1C" w14:textId="3E98E741" w:rsidR="005B01F0" w:rsidRDefault="005B01F0" w:rsidP="00F31AD1">
      <w:pPr>
        <w:pStyle w:val="imagens"/>
      </w:pPr>
      <w: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6067A716" w:rsidR="005B01F0" w:rsidRDefault="005B01F0" w:rsidP="005B01F0">
      <w:pPr>
        <w:pStyle w:val="Legenda"/>
      </w:pPr>
      <w:bookmarkStart w:id="613" w:name="_Ref518735797"/>
      <w:bookmarkStart w:id="614" w:name="_Toc5193729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102</w:t>
      </w:r>
      <w:r w:rsidR="00FA37B9">
        <w:rPr>
          <w:noProof/>
        </w:rPr>
        <w:fldChar w:fldCharType="end"/>
      </w:r>
      <w:bookmarkEnd w:id="613"/>
      <w:r>
        <w:t xml:space="preserve"> - Continuação da candidatura, </w:t>
      </w:r>
      <w:r w:rsidRPr="00297A21">
        <w:rPr>
          <w:i/>
        </w:rPr>
        <w:t>email</w:t>
      </w:r>
      <w:bookmarkEnd w:id="614"/>
    </w:p>
    <w:p w14:paraId="5C1EC341" w14:textId="3CB1C51C" w:rsidR="005B01F0" w:rsidRDefault="005B01F0" w:rsidP="00F31AD1">
      <w:pPr>
        <w:pStyle w:val="imagens"/>
      </w:pPr>
      <w:r>
        <w:drawing>
          <wp:inline distT="0" distB="0" distL="0" distR="0" wp14:anchorId="7B7B245E" wp14:editId="14C57577">
            <wp:extent cx="1800000" cy="1375436"/>
            <wp:effectExtent l="0" t="0" r="0" b="0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7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5FB3103C" w:rsidR="005B01F0" w:rsidRDefault="005B01F0" w:rsidP="005B01F0">
      <w:pPr>
        <w:pStyle w:val="Legenda"/>
      </w:pPr>
      <w:bookmarkStart w:id="615" w:name="_Ref518735812"/>
      <w:bookmarkStart w:id="616" w:name="_Toc5193729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103</w:t>
      </w:r>
      <w:r w:rsidR="00FA37B9">
        <w:rPr>
          <w:noProof/>
        </w:rPr>
        <w:fldChar w:fldCharType="end"/>
      </w:r>
      <w:bookmarkEnd w:id="615"/>
      <w:r>
        <w:t xml:space="preserve"> - Continuação da candidatura, notificação</w:t>
      </w:r>
      <w:bookmarkEnd w:id="616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617" w:name="_Toc519372888"/>
      <w:r>
        <w:lastRenderedPageBreak/>
        <w:t>Marcar Entrevista – Colaborador</w:t>
      </w:r>
      <w:bookmarkEnd w:id="617"/>
    </w:p>
    <w:p w14:paraId="4EAF54F5" w14:textId="68614F18" w:rsidR="005B01F0" w:rsidRDefault="005B01F0" w:rsidP="00520068">
      <w:pPr>
        <w:ind w:firstLine="0"/>
      </w:pPr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19A334B7" w:rsidR="005B01F0" w:rsidRDefault="008E312E" w:rsidP="00520068">
      <w:r>
        <w:t xml:space="preserve">Por uma </w:t>
      </w:r>
      <w:r w:rsidR="005B01F0">
        <w:t>candidatura</w:t>
      </w:r>
      <w:r>
        <w:t>,</w:t>
      </w:r>
      <w:r w:rsidR="005B01F0">
        <w:t xml:space="preserve"> um colaborador consegue abrir o </w:t>
      </w:r>
      <w:r w:rsidR="005B01F0">
        <w:rPr>
          <w:i/>
        </w:rPr>
        <w:t>Pop-up</w:t>
      </w:r>
      <w:r w:rsidR="005B01F0">
        <w:t xml:space="preserve"> da </w:t>
      </w:r>
      <w:r w:rsidR="005B01F0">
        <w:fldChar w:fldCharType="begin"/>
      </w:r>
      <w:r w:rsidR="005B01F0">
        <w:instrText xml:space="preserve"> REF _Ref518737116 \h </w:instrText>
      </w:r>
      <w:r w:rsidR="005B01F0">
        <w:fldChar w:fldCharType="separate"/>
      </w:r>
      <w:r w:rsidR="00A821BC">
        <w:t xml:space="preserve">Figura </w:t>
      </w:r>
      <w:r w:rsidR="00A821BC">
        <w:rPr>
          <w:noProof/>
        </w:rPr>
        <w:t>104</w:t>
      </w:r>
      <w:r w:rsidR="005B01F0">
        <w:fldChar w:fldCharType="end"/>
      </w:r>
      <w:r w:rsidR="005B01F0">
        <w:t xml:space="preserve">, onde pode não só verificar os eventos já estabelecidos em que participa, como também pode verificar a disponibilidade do colaborador a participar na entrevista, </w:t>
      </w:r>
      <w:r w:rsidR="005B01F0">
        <w:fldChar w:fldCharType="begin"/>
      </w:r>
      <w:r w:rsidR="005B01F0">
        <w:instrText xml:space="preserve"> REF _Ref518737197 \h </w:instrText>
      </w:r>
      <w:r w:rsidR="005B01F0">
        <w:fldChar w:fldCharType="separate"/>
      </w:r>
      <w:r w:rsidR="00A821BC">
        <w:t xml:space="preserve">Figura </w:t>
      </w:r>
      <w:r w:rsidR="00A821BC">
        <w:rPr>
          <w:noProof/>
        </w:rPr>
        <w:t>105</w:t>
      </w:r>
      <w:r w:rsidR="005B01F0">
        <w:fldChar w:fldCharType="end"/>
      </w:r>
      <w:r w:rsidR="005B01F0">
        <w:t xml:space="preserve">. A partir deste </w:t>
      </w:r>
      <w:r w:rsidR="005B01F0">
        <w:rPr>
          <w:i/>
        </w:rPr>
        <w:t>Pop-up</w:t>
      </w:r>
      <w:r w:rsidR="005B01F0">
        <w:t xml:space="preserve"> é também possível criar um novo bloco que representa o </w:t>
      </w:r>
      <w:r w:rsidR="00566B08">
        <w:t>início</w:t>
      </w:r>
      <w:r w:rsidR="005B01F0"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2F12AD" wp14:editId="7490786C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6AE85D87" w:rsidR="005B01F0" w:rsidRDefault="005B01F0" w:rsidP="005B01F0">
      <w:pPr>
        <w:pStyle w:val="Legenda"/>
      </w:pPr>
      <w:bookmarkStart w:id="618" w:name="_Ref518737116"/>
      <w:bookmarkStart w:id="619" w:name="_Toc5193729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104</w:t>
      </w:r>
      <w:r w:rsidR="00FA37B9">
        <w:rPr>
          <w:noProof/>
        </w:rPr>
        <w:fldChar w:fldCharType="end"/>
      </w:r>
      <w:bookmarkEnd w:id="618"/>
      <w:r>
        <w:t xml:space="preserve"> – Eventos</w:t>
      </w:r>
      <w:bookmarkEnd w:id="619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4CC64391">
            <wp:extent cx="5400040" cy="2857500"/>
            <wp:effectExtent l="0" t="0" r="0" b="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7E4BB9F9" w:rsidR="005B01F0" w:rsidRDefault="005B01F0" w:rsidP="005B01F0">
      <w:pPr>
        <w:pStyle w:val="Legenda"/>
      </w:pPr>
      <w:bookmarkStart w:id="620" w:name="_Ref518737197"/>
      <w:bookmarkStart w:id="621" w:name="_Toc5193729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105</w:t>
      </w:r>
      <w:r w:rsidR="00FA37B9">
        <w:rPr>
          <w:noProof/>
        </w:rPr>
        <w:fldChar w:fldCharType="end"/>
      </w:r>
      <w:bookmarkEnd w:id="620"/>
      <w:r>
        <w:t xml:space="preserve"> - Eventos com disponibilidade</w:t>
      </w:r>
      <w:bookmarkEnd w:id="621"/>
    </w:p>
    <w:p w14:paraId="73AE4B4C" w14:textId="77777777" w:rsidR="008E312E" w:rsidRDefault="008E312E" w:rsidP="00F31AD1">
      <w:pPr>
        <w:ind w:firstLine="0"/>
        <w:rPr>
          <w:b/>
        </w:rPr>
      </w:pPr>
    </w:p>
    <w:p w14:paraId="679F7E98" w14:textId="227EC091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6CC87597" w14:textId="24A69DE6" w:rsidR="005B01F0" w:rsidRDefault="005B01F0" w:rsidP="00520068"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106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107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4E725E44" w:rsidR="005B01F0" w:rsidRDefault="00E86B53" w:rsidP="00F31AD1">
      <w:pPr>
        <w:pStyle w:val="imagens"/>
      </w:pPr>
      <w:r>
        <w:drawing>
          <wp:inline distT="0" distB="0" distL="0" distR="0" wp14:anchorId="0CD2FC3D" wp14:editId="5CE04FC9">
            <wp:extent cx="1304925" cy="1305531"/>
            <wp:effectExtent l="0" t="0" r="0" b="9525"/>
            <wp:docPr id="94" name="Imagem 94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99" cy="132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1D4DBEB5" w:rsidR="005B01F0" w:rsidRDefault="005B01F0" w:rsidP="005B01F0">
      <w:pPr>
        <w:pStyle w:val="Legenda"/>
      </w:pPr>
      <w:bookmarkStart w:id="622" w:name="_Ref518738016"/>
      <w:bookmarkStart w:id="623" w:name="_Toc5193729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106</w:t>
      </w:r>
      <w:r w:rsidR="00FA37B9">
        <w:rPr>
          <w:noProof/>
        </w:rPr>
        <w:fldChar w:fldCharType="end"/>
      </w:r>
      <w:bookmarkEnd w:id="622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623"/>
    </w:p>
    <w:p w14:paraId="2BCCBE3B" w14:textId="6582FF0E" w:rsidR="005B01F0" w:rsidRDefault="005B01F0">
      <w:pPr>
        <w:pStyle w:val="imagens"/>
      </w:pPr>
      <w:r w:rsidRPr="00F31AD1">
        <w:drawing>
          <wp:inline distT="0" distB="0" distL="0" distR="0" wp14:anchorId="6270C92C" wp14:editId="0154002C">
            <wp:extent cx="4425014" cy="2028825"/>
            <wp:effectExtent l="0" t="0" r="0" b="0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71" cy="203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4F7D952D" w:rsidR="005B01F0" w:rsidRDefault="005B01F0" w:rsidP="005B01F0">
      <w:pPr>
        <w:pStyle w:val="Legenda"/>
      </w:pPr>
      <w:bookmarkStart w:id="624" w:name="_Ref518738071"/>
      <w:bookmarkStart w:id="625" w:name="_Toc5193729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107</w:t>
      </w:r>
      <w:r w:rsidR="00FA37B9">
        <w:rPr>
          <w:noProof/>
        </w:rPr>
        <w:fldChar w:fldCharType="end"/>
      </w:r>
      <w:bookmarkEnd w:id="624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625"/>
    </w:p>
    <w:p w14:paraId="7748D57B" w14:textId="2CDA7DEF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109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110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111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50B118F7" w:rsidR="005B01F0" w:rsidRPr="009754E6" w:rsidRDefault="005B01F0" w:rsidP="005B01F0">
      <w:pPr>
        <w:pStyle w:val="Legenda"/>
      </w:pPr>
      <w:bookmarkStart w:id="626" w:name="_Toc519372999"/>
      <w:r w:rsidRPr="009754E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108</w:t>
      </w:r>
      <w:r w:rsidR="00FA37B9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626"/>
    </w:p>
    <w:p w14:paraId="17E9F040" w14:textId="77C31E08" w:rsidR="005B01F0" w:rsidRDefault="00E86B53" w:rsidP="00E8633D">
      <w:pPr>
        <w:pStyle w:val="imagens"/>
      </w:pPr>
      <w:r>
        <w:drawing>
          <wp:inline distT="0" distB="0" distL="0" distR="0" wp14:anchorId="228928E6" wp14:editId="4FC6AECE">
            <wp:extent cx="4588651" cy="1924050"/>
            <wp:effectExtent l="0" t="0" r="2540" b="0"/>
            <wp:docPr id="90" name="Imagem 90" descr="C:\Users\Diogo\AppData\Local\Microsoft\Windows\INetCache\Content.Word\ev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iogo\AppData\Local\Microsoft\Windows\INetCache\Content.Word\event 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41" cy="193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03CF2477" w:rsidR="005B01F0" w:rsidRDefault="005B01F0" w:rsidP="005B01F0">
      <w:pPr>
        <w:pStyle w:val="Legenda"/>
      </w:pPr>
      <w:bookmarkStart w:id="627" w:name="_Ref518738294"/>
      <w:bookmarkStart w:id="628" w:name="_Toc51937300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109</w:t>
      </w:r>
      <w:r w:rsidR="00FA37B9">
        <w:rPr>
          <w:noProof/>
        </w:rPr>
        <w:fldChar w:fldCharType="end"/>
      </w:r>
      <w:bookmarkEnd w:id="627"/>
      <w:r>
        <w:t xml:space="preserve"> - Nova entrevista, informação geral</w:t>
      </w:r>
      <w:bookmarkEnd w:id="628"/>
    </w:p>
    <w:p w14:paraId="4CF010B1" w14:textId="136407A7" w:rsidR="005B01F0" w:rsidRDefault="00E86B53">
      <w:pPr>
        <w:pStyle w:val="imagens"/>
      </w:pPr>
      <w:r w:rsidRPr="00F31AD1">
        <w:lastRenderedPageBreak/>
        <w:drawing>
          <wp:inline distT="0" distB="0" distL="0" distR="0" wp14:anchorId="38BDCDF1" wp14:editId="2B8A5BCB">
            <wp:extent cx="4590000" cy="1611494"/>
            <wp:effectExtent l="0" t="0" r="1270" b="8255"/>
            <wp:docPr id="91" name="Imagem 91" descr="C:\Users\Diogo\AppData\Local\Microsoft\Windows\INetCache\Content.Word\eve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iogo\AppData\Local\Microsoft\Windows\INetCache\Content.Word\event 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61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0E9E2EDD" w:rsidR="005B01F0" w:rsidRDefault="005B01F0" w:rsidP="005B01F0">
      <w:pPr>
        <w:pStyle w:val="Legenda"/>
      </w:pPr>
      <w:bookmarkStart w:id="629" w:name="_Ref518738440"/>
      <w:bookmarkStart w:id="630" w:name="_Toc51937300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110</w:t>
      </w:r>
      <w:r w:rsidR="00FA37B9">
        <w:rPr>
          <w:noProof/>
        </w:rPr>
        <w:fldChar w:fldCharType="end"/>
      </w:r>
      <w:bookmarkEnd w:id="629"/>
      <w:r>
        <w:t xml:space="preserve"> - Nova entrevista, responsável</w:t>
      </w:r>
      <w:bookmarkEnd w:id="630"/>
    </w:p>
    <w:p w14:paraId="65D85C25" w14:textId="7F86571F" w:rsidR="005B01F0" w:rsidRDefault="00E86B53">
      <w:pPr>
        <w:pStyle w:val="imagens"/>
      </w:pPr>
      <w:r w:rsidRPr="00F31AD1">
        <w:drawing>
          <wp:inline distT="0" distB="0" distL="0" distR="0" wp14:anchorId="69B601B4" wp14:editId="53B9FB75">
            <wp:extent cx="4590000" cy="1498123"/>
            <wp:effectExtent l="0" t="0" r="1270" b="6985"/>
            <wp:docPr id="92" name="Imagem 92" descr="C:\Users\Diogo\AppData\Local\Microsoft\Windows\INetCache\Content.Word\even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iogo\AppData\Local\Microsoft\Windows\INetCache\Content.Word\event 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49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2E701A87" w:rsidR="005B01F0" w:rsidRDefault="005B01F0" w:rsidP="005B01F0">
      <w:pPr>
        <w:pStyle w:val="Legenda"/>
      </w:pPr>
      <w:bookmarkStart w:id="631" w:name="_Ref518738443"/>
      <w:bookmarkStart w:id="632" w:name="_Toc5193730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111</w:t>
      </w:r>
      <w:r w:rsidR="00FA37B9">
        <w:rPr>
          <w:noProof/>
        </w:rPr>
        <w:fldChar w:fldCharType="end"/>
      </w:r>
      <w:bookmarkEnd w:id="631"/>
      <w:r>
        <w:t xml:space="preserve">  - Nova entrevista, participante</w:t>
      </w:r>
      <w:bookmarkEnd w:id="632"/>
    </w:p>
    <w:p w14:paraId="0398FCEF" w14:textId="2C906ED7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112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A821BC">
        <w:t xml:space="preserve">Figura </w:t>
      </w:r>
      <w:r w:rsidR="00A821BC">
        <w:rPr>
          <w:noProof/>
        </w:rPr>
        <w:t>113</w:t>
      </w:r>
      <w:r>
        <w:fldChar w:fldCharType="end"/>
      </w:r>
      <w:r>
        <w:t>.</w:t>
      </w:r>
    </w:p>
    <w:p w14:paraId="1F2C1459" w14:textId="5B4B9ADA" w:rsidR="005B01F0" w:rsidRDefault="005B01F0">
      <w:pPr>
        <w:pStyle w:val="imagens"/>
      </w:pPr>
      <w:r w:rsidRPr="00F31AD1">
        <w:drawing>
          <wp:inline distT="0" distB="0" distL="0" distR="0" wp14:anchorId="2D1E5BD6" wp14:editId="1EDA19F3">
            <wp:extent cx="5400000" cy="1215778"/>
            <wp:effectExtent l="0" t="0" r="0" b="3810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1186522A" w:rsidR="005B01F0" w:rsidRDefault="005B01F0" w:rsidP="005B01F0">
      <w:pPr>
        <w:pStyle w:val="Legenda"/>
      </w:pPr>
      <w:bookmarkStart w:id="633" w:name="_Ref518738633"/>
      <w:bookmarkStart w:id="634" w:name="_Toc5193730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112</w:t>
      </w:r>
      <w:r w:rsidR="00FA37B9">
        <w:rPr>
          <w:noProof/>
        </w:rPr>
        <w:fldChar w:fldCharType="end"/>
      </w:r>
      <w:bookmarkEnd w:id="633"/>
      <w:r>
        <w:t xml:space="preserve"> - Convite da entrevista, </w:t>
      </w:r>
      <w:r w:rsidRPr="00297A21">
        <w:rPr>
          <w:i/>
        </w:rPr>
        <w:t>email</w:t>
      </w:r>
      <w:bookmarkEnd w:id="634"/>
    </w:p>
    <w:p w14:paraId="44C3886D" w14:textId="678125B9" w:rsidR="005B01F0" w:rsidRDefault="005B01F0" w:rsidP="00F31AD1">
      <w:pPr>
        <w:pStyle w:val="imagens"/>
      </w:pPr>
      <w:r>
        <w:drawing>
          <wp:inline distT="0" distB="0" distL="0" distR="0" wp14:anchorId="00B5F232" wp14:editId="2FABE95E">
            <wp:extent cx="1800000" cy="944970"/>
            <wp:effectExtent l="0" t="0" r="0" b="762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647076DA" w:rsidR="005B01F0" w:rsidRDefault="005B01F0" w:rsidP="005B01F0">
      <w:pPr>
        <w:pStyle w:val="Legenda"/>
      </w:pPr>
      <w:bookmarkStart w:id="635" w:name="_Ref518738645"/>
      <w:bookmarkStart w:id="636" w:name="_Toc5193730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A821BC">
        <w:rPr>
          <w:noProof/>
        </w:rPr>
        <w:t>113</w:t>
      </w:r>
      <w:r w:rsidR="00FA37B9">
        <w:rPr>
          <w:noProof/>
        </w:rPr>
        <w:fldChar w:fldCharType="end"/>
      </w:r>
      <w:bookmarkEnd w:id="635"/>
      <w:r>
        <w:t xml:space="preserve"> - Convite da entrevista, notificação</w:t>
      </w:r>
      <w:bookmarkEnd w:id="636"/>
    </w:p>
    <w:p w14:paraId="1BECE65C" w14:textId="7CE08547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A821BC">
        <w:t xml:space="preserve">Figura </w:t>
      </w:r>
      <w:r w:rsidR="00A821BC">
        <w:rPr>
          <w:noProof/>
        </w:rPr>
        <w:t>114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F31AD1">
      <w:pPr>
        <w:pStyle w:val="imagens"/>
      </w:pPr>
      <w:r>
        <w:drawing>
          <wp:inline distT="0" distB="0" distL="0" distR="0" wp14:anchorId="5F190649" wp14:editId="0A8C3363">
            <wp:extent cx="4680000" cy="523363"/>
            <wp:effectExtent l="0" t="0" r="6350" b="0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9507" w14:textId="3957CFAD" w:rsidR="004B14B4" w:rsidRDefault="005B01F0" w:rsidP="00F31AD1">
      <w:pPr>
        <w:pStyle w:val="Legenda"/>
      </w:pPr>
      <w:bookmarkStart w:id="637" w:name="_Ref518738895"/>
      <w:bookmarkStart w:id="638" w:name="_Toc519373005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A821BC">
        <w:rPr>
          <w:noProof/>
        </w:rPr>
        <w:t>114</w:t>
      </w:r>
      <w:r w:rsidR="00FA37B9">
        <w:rPr>
          <w:b w:val="0"/>
          <w:bCs w:val="0"/>
          <w:noProof/>
        </w:rPr>
        <w:fldChar w:fldCharType="end"/>
      </w:r>
      <w:bookmarkEnd w:id="637"/>
      <w:r>
        <w:t xml:space="preserve"> - Erro na marcação</w:t>
      </w:r>
      <w:bookmarkEnd w:id="638"/>
    </w:p>
    <w:p w14:paraId="590497F0" w14:textId="682ED65E" w:rsidR="005B01F0" w:rsidRDefault="005B01F0" w:rsidP="002F32CA">
      <w:pPr>
        <w:pStyle w:val="Cabealho1"/>
        <w:numPr>
          <w:ilvl w:val="0"/>
          <w:numId w:val="33"/>
        </w:numPr>
      </w:pPr>
      <w:bookmarkStart w:id="639" w:name="_Toc518952563"/>
      <w:bookmarkStart w:id="640" w:name="_Ref518332952"/>
      <w:bookmarkStart w:id="641" w:name="_Toc517606841"/>
      <w:bookmarkStart w:id="642" w:name="_Toc512102646"/>
      <w:bookmarkStart w:id="643" w:name="_Ref519363824"/>
      <w:bookmarkStart w:id="644" w:name="_Ref519363829"/>
      <w:bookmarkStart w:id="645" w:name="_Ref519363832"/>
      <w:bookmarkStart w:id="646" w:name="_Ref519363835"/>
      <w:bookmarkStart w:id="647" w:name="_Toc519372889"/>
      <w:r>
        <w:lastRenderedPageBreak/>
        <w:t>Conclusões</w:t>
      </w:r>
      <w:bookmarkEnd w:id="639"/>
      <w:bookmarkEnd w:id="640"/>
      <w:bookmarkEnd w:id="641"/>
      <w:bookmarkEnd w:id="642"/>
      <w:r w:rsidR="00F21BF0">
        <w:t xml:space="preserve"> e Trabalho</w:t>
      </w:r>
      <w:r w:rsidR="00A909FF">
        <w:t xml:space="preserve"> </w:t>
      </w:r>
      <w:r w:rsidR="00F21BF0">
        <w:t>Futuro</w:t>
      </w:r>
      <w:bookmarkEnd w:id="643"/>
      <w:bookmarkEnd w:id="644"/>
      <w:bookmarkEnd w:id="645"/>
      <w:bookmarkEnd w:id="646"/>
      <w:bookmarkEnd w:id="647"/>
    </w:p>
    <w:p w14:paraId="2045B8D7" w14:textId="262FA414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</w:t>
      </w:r>
      <w:r w:rsidR="00476335">
        <w:t>experiência</w:t>
      </w:r>
      <w:r>
        <w:t xml:space="preserve"> positiva e uma mais valia para o futuro.</w:t>
      </w:r>
    </w:p>
    <w:p w14:paraId="2DD0E41A" w14:textId="29DC15DF" w:rsidR="005B01F0" w:rsidRDefault="005B01F0" w:rsidP="005B01F0">
      <w:r>
        <w:t xml:space="preserve">Quando a aplicação </w:t>
      </w:r>
      <w:r w:rsidR="00C20D21">
        <w:t xml:space="preserve">IView </w:t>
      </w:r>
      <w:r w:rsidR="00566B08">
        <w:t>foi</w:t>
      </w:r>
      <w:r>
        <w:t xml:space="preserve"> </w:t>
      </w:r>
      <w:r w:rsidR="00C20D21">
        <w:t>inicialmente pensada,</w:t>
      </w:r>
      <w:r>
        <w:t xml:space="preserve"> </w:t>
      </w:r>
      <w:r w:rsidR="00C20D21">
        <w:t>seria</w:t>
      </w:r>
      <w:r>
        <w:t xml:space="preserve"> uma simples ajuda a candidatos</w:t>
      </w:r>
      <w:r w:rsidR="00C20D21">
        <w:t xml:space="preserve"> para</w:t>
      </w:r>
      <w:r>
        <w:t xml:space="preserve"> gerar o seu </w:t>
      </w:r>
      <w:r w:rsidRPr="00CB7ED4">
        <w:rPr>
          <w:i/>
        </w:rPr>
        <w:t>profile</w:t>
      </w:r>
      <w:r>
        <w:t xml:space="preserve"> e currículo, mas durante o desenvolvimento </w:t>
      </w:r>
      <w:r w:rsidR="00C20D21">
        <w:t xml:space="preserve">do projeto, novas ideias foram surgindo e </w:t>
      </w:r>
      <w:r>
        <w:t xml:space="preserve">a aplicação </w:t>
      </w:r>
      <w:r w:rsidR="00C20D21">
        <w:t>foi enriquecendo,</w:t>
      </w:r>
      <w:r>
        <w:t xml:space="preserve"> permitindo assim</w:t>
      </w:r>
      <w:r w:rsidR="00C20D21">
        <w:t>, poder vir a</w:t>
      </w:r>
      <w:r>
        <w:t xml:space="preserve"> ser</w:t>
      </w:r>
      <w:r w:rsidR="00C20D21">
        <w:t>, uma</w:t>
      </w:r>
      <w:r>
        <w:t xml:space="preserve"> mais valia não só para candidatos como também para colaboradores. </w:t>
      </w:r>
      <w:r w:rsidR="00C20D21">
        <w:t>Assim,</w:t>
      </w:r>
      <w:r>
        <w:t xml:space="preserve"> novos objetivos não opcionais foram adicionados tanto aos candidatos como aos colaboradores</w:t>
      </w:r>
      <w:r w:rsidR="00C20D21">
        <w:t>, tendo sido cumpridos todos os objetivos,</w:t>
      </w:r>
      <w:r>
        <w:t xml:space="preserve"> tanto </w:t>
      </w:r>
      <w:r w:rsidR="00C20D21">
        <w:t xml:space="preserve">nas </w:t>
      </w:r>
      <w:r w:rsidR="005C140B">
        <w:t>funcionalidades propostas</w:t>
      </w:r>
      <w:r w:rsidR="00C20D21">
        <w:t xml:space="preserve">, como </w:t>
      </w:r>
      <w:r>
        <w:t>na área d</w:t>
      </w:r>
      <w:r w:rsidR="00C20D21">
        <w:t>as</w:t>
      </w:r>
      <w:r>
        <w:t xml:space="preserve"> interface</w:t>
      </w:r>
      <w:r w:rsidR="00C20D21">
        <w:t>s de utilização</w:t>
      </w:r>
      <w:r>
        <w:t>.</w:t>
      </w:r>
    </w:p>
    <w:p w14:paraId="37ADA269" w14:textId="03B5994A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  <w:r w:rsidR="00BC52B2">
        <w:t xml:space="preserve"> </w:t>
      </w:r>
      <w:r>
        <w:t xml:space="preserve">Das </w:t>
      </w:r>
      <w:r w:rsidR="00BC52B2">
        <w:t xml:space="preserve">restantes </w:t>
      </w:r>
      <w:r>
        <w:t>não executadas</w:t>
      </w:r>
      <w:r w:rsidR="00BC52B2">
        <w:t>,</w:t>
      </w:r>
      <w:r>
        <w:t xml:space="preserve"> a única </w:t>
      </w:r>
      <w:r w:rsidR="00BC52B2">
        <w:t xml:space="preserve">em </w:t>
      </w:r>
      <w:r>
        <w:t>que tivemos dificuldades</w:t>
      </w:r>
      <w:r w:rsidR="00BC52B2">
        <w:t>,</w:t>
      </w:r>
      <w:r>
        <w:t xml:space="preserve"> e dai não a ter</w:t>
      </w:r>
      <w:r w:rsidR="00CB7ED4">
        <w:t>mos</w:t>
      </w:r>
      <w:r>
        <w:t xml:space="preserve"> </w:t>
      </w:r>
      <w:r w:rsidR="00BC52B2">
        <w:t>incluído,</w:t>
      </w:r>
      <w:r w:rsidR="00CB7ED4">
        <w:t xml:space="preserve"> foi </w:t>
      </w:r>
      <w:r w:rsidR="00BC52B2">
        <w:t>o</w:t>
      </w:r>
      <w:r w:rsidR="00CB7ED4">
        <w:t xml:space="preserve">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</w:t>
      </w:r>
      <w:r w:rsidR="00BC52B2">
        <w:t>Este</w:t>
      </w:r>
      <w:r>
        <w:t xml:space="preserve"> pode</w:t>
      </w:r>
      <w:r w:rsidR="00BC52B2">
        <w:t xml:space="preserve"> </w:t>
      </w:r>
      <w:r>
        <w:t xml:space="preserve">em parte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</w:t>
      </w:r>
      <w:r w:rsidR="003610C5">
        <w:t xml:space="preserve">têm </w:t>
      </w:r>
      <w:r>
        <w:t>um problema em comum, permi</w:t>
      </w:r>
      <w:r w:rsidR="003610C5">
        <w:t>tem</w:t>
      </w:r>
      <w:r>
        <w:t xml:space="preserve">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escrita. Apesar dessa</w:t>
      </w:r>
      <w:r w:rsidR="00CC5AEB">
        <w:t>s</w:t>
      </w:r>
      <w:r>
        <w:t xml:space="preserve"> capacidade</w:t>
      </w:r>
      <w:r w:rsidR="00CC5AEB">
        <w:t>s</w:t>
      </w:r>
      <w:r>
        <w:t xml:space="preserve"> ser</w:t>
      </w:r>
      <w:r w:rsidR="00CC5AEB">
        <w:t>em</w:t>
      </w:r>
      <w:r>
        <w:t xml:space="preserve"> interessante</w:t>
      </w:r>
      <w:r w:rsidR="003610C5">
        <w:t>,</w:t>
      </w:r>
      <w:r>
        <w:t xml:space="preserve"> </w:t>
      </w:r>
      <w:r w:rsidR="00CC5AEB">
        <w:t xml:space="preserve">tal </w:t>
      </w:r>
      <w:r>
        <w:t xml:space="preserve">limitação </w:t>
      </w:r>
      <w:r w:rsidR="00CC5AEB">
        <w:t xml:space="preserve">invalidou </w:t>
      </w:r>
      <w:r>
        <w:t>a</w:t>
      </w:r>
      <w:r w:rsidR="00CC5AEB">
        <w:t xml:space="preserve"> sua</w:t>
      </w:r>
      <w:r>
        <w:t xml:space="preserve"> inclusão</w:t>
      </w:r>
      <w:r w:rsidR="00CC5AEB">
        <w:t xml:space="preserve"> no IView</w:t>
      </w:r>
      <w:r>
        <w:t>.</w:t>
      </w:r>
    </w:p>
    <w:p w14:paraId="1B3C6D83" w14:textId="242C7C0D" w:rsidR="005B01F0" w:rsidRDefault="00DB5578" w:rsidP="005B01F0">
      <w:r>
        <w:t>Foi bastante explorada a possibilidade de</w:t>
      </w:r>
      <w:r w:rsidR="005B01F0">
        <w:t xml:space="preserve"> passar tod</w:t>
      </w:r>
      <w:r>
        <w:t>os os dados</w:t>
      </w:r>
      <w:r w:rsidR="005B01F0">
        <w:t xml:space="preserve"> </w:t>
      </w:r>
      <w:r>
        <w:t xml:space="preserve">para </w:t>
      </w:r>
      <w:r w:rsidR="005B01F0">
        <w:t>uma base</w:t>
      </w:r>
      <w:r>
        <w:t xml:space="preserve"> de dados externa</w:t>
      </w:r>
      <w:r w:rsidR="00CB7ED4">
        <w:t xml:space="preserve">, mas </w:t>
      </w:r>
      <w:r>
        <w:t>além de</w:t>
      </w:r>
      <w:r w:rsidR="005B01F0">
        <w:t xml:space="preserve"> introduzi</w:t>
      </w:r>
      <w:r>
        <w:t>r</w:t>
      </w:r>
      <w:r w:rsidR="005B01F0">
        <w:t xml:space="preserve"> uma dependência </w:t>
      </w:r>
      <w:r>
        <w:t>adicional,</w:t>
      </w:r>
      <w:r w:rsidR="005B01F0">
        <w:t xml:space="preserve"> tornava o acesso mais lento </w:t>
      </w:r>
      <w:r>
        <w:t>bem como</w:t>
      </w:r>
      <w:r w:rsidR="005B01F0">
        <w:t xml:space="preserve"> qualquer alteração </w:t>
      </w:r>
      <w:r>
        <w:t>à</w:t>
      </w:r>
      <w:r w:rsidR="005B01F0">
        <w:t xml:space="preserve"> estrutura </w:t>
      </w:r>
      <w:r>
        <w:t xml:space="preserve">da </w:t>
      </w:r>
      <w:r w:rsidR="005B01F0">
        <w:t>base de dados mais complexa</w:t>
      </w:r>
      <w:r>
        <w:t>,</w:t>
      </w:r>
      <w:r w:rsidR="005B01F0">
        <w:t xml:space="preserve"> demonstr</w:t>
      </w:r>
      <w:r>
        <w:t>ando assim,</w:t>
      </w:r>
      <w:r w:rsidR="005B01F0">
        <w:t xml:space="preserve"> que não tinha uma mais valia quando comparada a alternativa</w:t>
      </w:r>
      <w:r w:rsidR="00CB7ED4">
        <w:t xml:space="preserve"> </w:t>
      </w:r>
      <w:r w:rsidR="005B01F0">
        <w:t>mais simples.</w:t>
      </w:r>
      <w:r w:rsidR="00CB7ED4">
        <w:t xml:space="preserve"> A únicas vantagens que encontrá</w:t>
      </w:r>
      <w:r w:rsidR="005B01F0">
        <w:t>mos</w:t>
      </w:r>
      <w:r>
        <w:t>,</w:t>
      </w:r>
      <w:r w:rsidR="005B01F0">
        <w:t xml:space="preserve"> </w:t>
      </w:r>
      <w:r>
        <w:t>foi em relação</w:t>
      </w:r>
      <w:r w:rsidR="00CB7ED4">
        <w:t xml:space="preserve"> </w:t>
      </w:r>
      <w:r>
        <w:t>a</w:t>
      </w:r>
      <w:r w:rsidR="00CB7ED4">
        <w:t xml:space="preserve">o aumento </w:t>
      </w:r>
      <w:r>
        <w:t>d</w:t>
      </w:r>
      <w:r w:rsidR="00CB7ED4">
        <w:t xml:space="preserve">a </w:t>
      </w:r>
      <w:r>
        <w:t xml:space="preserve">sua </w:t>
      </w:r>
      <w:r w:rsidR="00CB7ED4">
        <w:t>dimensão</w:t>
      </w:r>
      <w:r>
        <w:t>,</w:t>
      </w:r>
      <w:r w:rsidR="005B01F0">
        <w:t xml:space="preserve"> e </w:t>
      </w:r>
      <w:r>
        <w:t>a</w:t>
      </w:r>
      <w:r w:rsidR="005B01F0">
        <w:t xml:space="preserve">o facto </w:t>
      </w:r>
      <w:r>
        <w:t xml:space="preserve">de </w:t>
      </w:r>
      <w:r w:rsidR="005B01F0">
        <w:t>que poderia ser mais fácil introduzir e remover valores da base de dados sem ter de utilizar a aplicação, mas tais vantagens eram simplesmente menores que as desvantagens.</w:t>
      </w:r>
    </w:p>
    <w:p w14:paraId="78420C7C" w14:textId="2AFE173D" w:rsidR="005B01F0" w:rsidRDefault="005B01F0" w:rsidP="005B01F0">
      <w:r>
        <w:t xml:space="preserve">Por </w:t>
      </w:r>
      <w:r w:rsidR="00566B08">
        <w:t>último</w:t>
      </w:r>
      <w:r w:rsidR="00DB5578">
        <w:t>,</w:t>
      </w:r>
      <w:r>
        <w:t xml:space="preserve"> </w:t>
      </w:r>
      <w:r w:rsidR="00DB5578">
        <w:t>em relação a</w:t>
      </w:r>
      <w:r>
        <w:t xml:space="preserve">o requisito de estruturar a aplicação de forma a englobar </w:t>
      </w:r>
      <w:r w:rsidR="0044320C">
        <w:t>várias</w:t>
      </w:r>
      <w:r>
        <w:t xml:space="preserve"> empresas, </w:t>
      </w:r>
      <w:r w:rsidR="00DB5578">
        <w:t xml:space="preserve">apercebemo-nos </w:t>
      </w:r>
      <w:r>
        <w:t>durante o desenvolvimento</w:t>
      </w:r>
      <w:r w:rsidR="00DB5578">
        <w:t>,</w:t>
      </w:r>
      <w:r>
        <w:t xml:space="preserve"> que poderia introduzir problemas que tornava</w:t>
      </w:r>
      <w:r w:rsidR="00CB7ED4">
        <w:t>m</w:t>
      </w:r>
      <w:r>
        <w:t xml:space="preserve"> o requisito contraprodutivo. </w:t>
      </w:r>
      <w:r w:rsidR="00DB5578">
        <w:t>A</w:t>
      </w:r>
      <w:r>
        <w:t xml:space="preserve"> base de dados seria muito extensa tendo em conta todas as informações que poderiam ser incluídas. </w:t>
      </w:r>
      <w:r w:rsidR="00E13D54">
        <w:t xml:space="preserve">Contudo, </w:t>
      </w:r>
      <w:r>
        <w:t xml:space="preserve">o problema principal seria a partilha de informação, </w:t>
      </w:r>
      <w:r w:rsidR="00E13D54">
        <w:t xml:space="preserve">pois </w:t>
      </w:r>
      <w:r>
        <w:t>com a utilização</w:t>
      </w:r>
      <w:r w:rsidR="00E13D54">
        <w:t xml:space="preserve"> regular</w:t>
      </w:r>
      <w:r>
        <w:t xml:space="preserve"> da aplicação</w:t>
      </w:r>
      <w:r w:rsidR="00E13D54">
        <w:t>,</w:t>
      </w:r>
      <w:r>
        <w:t xml:space="preserve"> </w:t>
      </w:r>
      <w:r w:rsidR="00E13D54">
        <w:t>as</w:t>
      </w:r>
      <w:r>
        <w:t xml:space="preserve"> empresa</w:t>
      </w:r>
      <w:r w:rsidR="00E13D54">
        <w:t>s</w:t>
      </w:r>
      <w:r>
        <w:t xml:space="preserve"> incluiria</w:t>
      </w:r>
      <w:r w:rsidR="00E13D54">
        <w:t>m</w:t>
      </w:r>
      <w:r>
        <w:t xml:space="preserve"> informação sensível, desde </w:t>
      </w:r>
      <w:r w:rsidR="00E13D54">
        <w:t>informação de</w:t>
      </w:r>
      <w:r>
        <w:t xml:space="preserve"> projetos, eventos ou até candidaturas, </w:t>
      </w:r>
      <w:r w:rsidR="00E13D54">
        <w:t>que ficariam acessíveis</w:t>
      </w:r>
      <w:r>
        <w:t xml:space="preserve"> a outros grupos. </w:t>
      </w:r>
    </w:p>
    <w:p w14:paraId="6971B67C" w14:textId="7B3FCC4C" w:rsidR="005B01F0" w:rsidRDefault="005B01F0" w:rsidP="005B01F0">
      <w:r>
        <w:t xml:space="preserve">Para futuras </w:t>
      </w:r>
      <w:r w:rsidR="00CB7ED4">
        <w:t xml:space="preserve">melhorias </w:t>
      </w:r>
      <w:r w:rsidR="00E13D54">
        <w:t xml:space="preserve">do IView, </w:t>
      </w:r>
      <w:r w:rsidR="00CB7ED4">
        <w:t>temos algumas considerações,</w:t>
      </w:r>
      <w:r>
        <w:t xml:space="preserve"> </w:t>
      </w:r>
      <w:r w:rsidR="00E13D54">
        <w:t xml:space="preserve">tais como a </w:t>
      </w:r>
      <w:r>
        <w:t>inclu</w:t>
      </w:r>
      <w:r w:rsidR="00E13D54">
        <w:t>são d</w:t>
      </w:r>
      <w:r>
        <w:t xml:space="preserve">o Google Calendar e </w:t>
      </w:r>
      <w:r w:rsidR="00E13D54">
        <w:t xml:space="preserve">a </w:t>
      </w:r>
      <w:r>
        <w:t>melhor</w:t>
      </w:r>
      <w:r w:rsidR="00E13D54">
        <w:t>ia</w:t>
      </w:r>
      <w:r>
        <w:t xml:space="preserve"> </w:t>
      </w:r>
      <w:r w:rsidR="00E13D54">
        <w:t>d</w:t>
      </w:r>
      <w:r>
        <w:t>a interface gráfica</w:t>
      </w:r>
      <w:r w:rsidR="00E13D54">
        <w:t>,</w:t>
      </w:r>
      <w:r>
        <w:t xml:space="preserve"> tenta</w:t>
      </w:r>
      <w:r w:rsidR="00E13D54">
        <w:t>ndo</w:t>
      </w:r>
      <w:r>
        <w:t xml:space="preserve"> tornar a informação </w:t>
      </w:r>
      <w:r w:rsidR="00CB7ED4">
        <w:t>o mais fácil de seguir possível</w:t>
      </w:r>
      <w:r>
        <w:t>. Outra funcionalidade interessante</w:t>
      </w:r>
      <w:r w:rsidR="00E13D54">
        <w:t>,</w:t>
      </w:r>
      <w:r>
        <w:t xml:space="preserve"> seria </w:t>
      </w:r>
      <w:r w:rsidR="00E13D54">
        <w:t xml:space="preserve">a </w:t>
      </w:r>
      <w:r>
        <w:t>inclu</w:t>
      </w:r>
      <w:r w:rsidR="00E13D54">
        <w:t>são</w:t>
      </w:r>
      <w:r>
        <w:t xml:space="preserve"> </w:t>
      </w:r>
      <w:r w:rsidR="00E13D54">
        <w:t>d</w:t>
      </w:r>
      <w:r>
        <w:t>o lançamento de notificações</w:t>
      </w:r>
      <w:r w:rsidR="00E13D54">
        <w:t>,</w:t>
      </w:r>
      <w:r>
        <w:t xml:space="preserve"> quando</w:t>
      </w:r>
      <w:r w:rsidR="00E13D54">
        <w:t xml:space="preserve"> fosse criada</w:t>
      </w:r>
      <w:r>
        <w:t xml:space="preserve"> uma oferta </w:t>
      </w:r>
      <w:r w:rsidR="00E13D54">
        <w:t xml:space="preserve">eventualmente </w:t>
      </w:r>
      <w:r>
        <w:t xml:space="preserve">interessante a um </w:t>
      </w:r>
      <w:r w:rsidR="00E13D54">
        <w:t xml:space="preserve">determinado perfil de </w:t>
      </w:r>
      <w:r>
        <w:t>candidato</w:t>
      </w:r>
      <w:r w:rsidR="00E13D54">
        <w:t>s</w:t>
      </w:r>
      <w:r>
        <w:t xml:space="preserve">. Outra melhoria </w:t>
      </w:r>
      <w:r w:rsidR="00275058">
        <w:t xml:space="preserve">a </w:t>
      </w:r>
      <w:r>
        <w:t>consid</w:t>
      </w:r>
      <w:r w:rsidR="00275058">
        <w:t>era</w:t>
      </w:r>
      <w:r>
        <w:t>r</w:t>
      </w:r>
      <w:r w:rsidR="00275058">
        <w:t>,</w:t>
      </w:r>
      <w:r>
        <w:t xml:space="preserve"> seria </w:t>
      </w:r>
      <w:r w:rsidR="00275058">
        <w:t xml:space="preserve">a </w:t>
      </w:r>
      <w:r>
        <w:t>forma</w:t>
      </w:r>
      <w:r w:rsidR="00275058">
        <w:t>ção</w:t>
      </w:r>
      <w:r>
        <w:t xml:space="preserve"> </w:t>
      </w:r>
      <w:r w:rsidR="00275058">
        <w:t>d</w:t>
      </w:r>
      <w:r>
        <w:t>os formulários de forma a que</w:t>
      </w:r>
      <w:r w:rsidR="00275058">
        <w:t>,</w:t>
      </w:r>
      <w:r>
        <w:t xml:space="preserve"> o salto de passos </w:t>
      </w:r>
      <w:r>
        <w:lastRenderedPageBreak/>
        <w:t>de um processo de entrevista</w:t>
      </w:r>
      <w:r w:rsidR="00275058">
        <w:t>,</w:t>
      </w:r>
      <w:r>
        <w:t xml:space="preserve"> não estivesse completamente dependente de um </w:t>
      </w:r>
      <w:r w:rsidR="00275058">
        <w:t xml:space="preserve">formulário em </w:t>
      </w:r>
      <w:r>
        <w:t xml:space="preserve">particular. </w:t>
      </w:r>
      <w:r w:rsidR="00275058">
        <w:t>Interessante seria também, a</w:t>
      </w:r>
      <w:r>
        <w:t xml:space="preserve"> possibilidade de incluir </w:t>
      </w:r>
      <w:r w:rsidR="00275058">
        <w:t xml:space="preserve">na aplicação </w:t>
      </w:r>
      <w:r w:rsidR="00275058" w:rsidRPr="00D97979">
        <w:rPr>
          <w:i/>
        </w:rPr>
        <w:t>web</w:t>
      </w:r>
      <w:r w:rsidR="005C428B">
        <w:t>,</w:t>
      </w:r>
      <w:r w:rsidR="00275058">
        <w:t xml:space="preserve"> </w:t>
      </w:r>
      <w:r>
        <w:t>a capacidade de</w:t>
      </w:r>
      <w:r w:rsidR="005C428B">
        <w:t xml:space="preserve"> receber</w:t>
      </w:r>
      <w:r>
        <w:t xml:space="preserve"> notificações</w:t>
      </w:r>
      <w:r w:rsidR="005C428B">
        <w:t>.</w:t>
      </w:r>
      <w:r>
        <w:t xml:space="preserve"> </w:t>
      </w:r>
      <w:r w:rsidR="005C428B">
        <w:t xml:space="preserve">Deste modo, as </w:t>
      </w:r>
      <w:r>
        <w:t xml:space="preserve">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para a </w:t>
      </w:r>
      <w:r w:rsidR="004845D2" w:rsidRPr="004845D2">
        <w:rPr>
          <w:i/>
        </w:rPr>
        <w:t>web</w:t>
      </w:r>
      <w:r>
        <w:t>.</w:t>
      </w:r>
      <w:r w:rsidR="00275058">
        <w:t xml:space="preserve"> </w:t>
      </w:r>
      <w:r w:rsidR="005C428B">
        <w:t xml:space="preserve">Como última </w:t>
      </w:r>
      <w:r>
        <w:t>melhoria a considerar</w:t>
      </w:r>
      <w:r w:rsidR="005C428B">
        <w:t>,</w:t>
      </w:r>
      <w:r>
        <w:t xml:space="preserve"> seria a capacidade de criar uma via de comunicação diretamente na aplicação</w:t>
      </w:r>
      <w:r w:rsidR="005C428B">
        <w:t>,</w:t>
      </w:r>
      <w:r>
        <w:t xml:space="preserve"> permitindo</w:t>
      </w:r>
      <w:r w:rsidR="005C428B">
        <w:t xml:space="preserve"> assim</w:t>
      </w:r>
      <w:r>
        <w:t xml:space="preserve"> uma mais fácil marcação de entrevistas, </w:t>
      </w:r>
      <w:r w:rsidR="00275058">
        <w:t xml:space="preserve">podendo </w:t>
      </w:r>
      <w:r>
        <w:t xml:space="preserve">até </w:t>
      </w:r>
      <w:r w:rsidR="00275058">
        <w:t xml:space="preserve">ser </w:t>
      </w:r>
      <w:r w:rsidR="000D0684">
        <w:t>possível</w:t>
      </w:r>
      <w:r>
        <w:t xml:space="preserve"> realizar as entrevistas p</w:t>
      </w:r>
      <w:r w:rsidR="00275058">
        <w:t xml:space="preserve">or essa </w:t>
      </w:r>
      <w:r>
        <w:t>via.</w:t>
      </w:r>
    </w:p>
    <w:p w14:paraId="3526289C" w14:textId="20351360" w:rsidR="006C2310" w:rsidRDefault="006C2310" w:rsidP="005B01F0"/>
    <w:p w14:paraId="2F3512EE" w14:textId="1349F05B" w:rsidR="006C2310" w:rsidRDefault="006C2310" w:rsidP="005B01F0"/>
    <w:p w14:paraId="16969526" w14:textId="33EED194" w:rsidR="006C2310" w:rsidRDefault="006C2310" w:rsidP="005B01F0"/>
    <w:p w14:paraId="6BEAE05F" w14:textId="6850C6D7" w:rsidR="006C2310" w:rsidRDefault="006C2310" w:rsidP="005B01F0"/>
    <w:p w14:paraId="7DE91FB6" w14:textId="1948B1C8" w:rsidR="006C2310" w:rsidRDefault="006C2310" w:rsidP="005B01F0"/>
    <w:p w14:paraId="14D90965" w14:textId="7DD24759" w:rsidR="006C2310" w:rsidRDefault="006C2310" w:rsidP="005B01F0"/>
    <w:p w14:paraId="07080EF5" w14:textId="60A2F426" w:rsidR="006C2310" w:rsidRDefault="006C2310" w:rsidP="005B01F0"/>
    <w:p w14:paraId="667D3CD4" w14:textId="331EAFF8" w:rsidR="006C2310" w:rsidRDefault="006C2310" w:rsidP="005B01F0"/>
    <w:p w14:paraId="3B517F7B" w14:textId="327F3827" w:rsidR="006C2310" w:rsidRDefault="006C2310" w:rsidP="005B01F0"/>
    <w:p w14:paraId="559A10F9" w14:textId="0AE85B13" w:rsidR="006C2310" w:rsidRDefault="006C2310" w:rsidP="005B01F0"/>
    <w:p w14:paraId="0EFA959D" w14:textId="7D219A45" w:rsidR="006C2310" w:rsidRDefault="006C2310" w:rsidP="005B01F0"/>
    <w:p w14:paraId="0D28338B" w14:textId="4C8BF4EE" w:rsidR="006C2310" w:rsidRDefault="006C2310" w:rsidP="005B01F0"/>
    <w:p w14:paraId="30403E55" w14:textId="2022819A" w:rsidR="006C2310" w:rsidRDefault="006C2310" w:rsidP="005B01F0"/>
    <w:p w14:paraId="66D2A94A" w14:textId="6AD6F181" w:rsidR="006C2310" w:rsidRDefault="006C2310" w:rsidP="005B01F0"/>
    <w:p w14:paraId="52FBC345" w14:textId="2E4DB786" w:rsidR="006C2310" w:rsidRDefault="006C2310" w:rsidP="005B01F0"/>
    <w:p w14:paraId="76865CA1" w14:textId="7E9D255A" w:rsidR="006C2310" w:rsidRDefault="006C2310" w:rsidP="005B01F0"/>
    <w:p w14:paraId="6DAED7B7" w14:textId="4407F8C4" w:rsidR="006C2310" w:rsidRDefault="006C2310" w:rsidP="005B01F0"/>
    <w:p w14:paraId="00DF5072" w14:textId="1CF69E77" w:rsidR="006C2310" w:rsidRDefault="006C2310" w:rsidP="005B01F0"/>
    <w:p w14:paraId="3C2A0C3A" w14:textId="663E6D6B" w:rsidR="006C2310" w:rsidRDefault="006C2310" w:rsidP="005B01F0"/>
    <w:p w14:paraId="03F88947" w14:textId="539E272C" w:rsidR="006C2310" w:rsidRDefault="006C2310" w:rsidP="005B01F0"/>
    <w:p w14:paraId="7551AE5B" w14:textId="0CEF8CBF" w:rsidR="006C2310" w:rsidRDefault="006C2310" w:rsidP="005B01F0"/>
    <w:p w14:paraId="5CF7409E" w14:textId="3D20CD9D" w:rsidR="006C2310" w:rsidRDefault="006C2310" w:rsidP="005B01F0"/>
    <w:p w14:paraId="2E7CC6B2" w14:textId="47919D53" w:rsidR="006C2310" w:rsidRDefault="006C2310" w:rsidP="005B01F0"/>
    <w:p w14:paraId="384D62CD" w14:textId="66E5E82C" w:rsidR="006C2310" w:rsidRDefault="006C2310" w:rsidP="005B01F0"/>
    <w:p w14:paraId="1D08BE79" w14:textId="0CD4A1AB" w:rsidR="006C2310" w:rsidRDefault="006C2310" w:rsidP="005B01F0"/>
    <w:p w14:paraId="544AC924" w14:textId="7C7C752F" w:rsidR="006C2310" w:rsidRDefault="006C2310" w:rsidP="005B01F0"/>
    <w:p w14:paraId="4DA889A7" w14:textId="7B43D727" w:rsidR="006C2310" w:rsidRDefault="006C2310" w:rsidP="005B01F0"/>
    <w:p w14:paraId="74A1F252" w14:textId="1C0D3D76" w:rsidR="006C2310" w:rsidRDefault="006C2310" w:rsidP="005B01F0"/>
    <w:p w14:paraId="42FBA365" w14:textId="77777777" w:rsidR="006C2310" w:rsidRDefault="006C2310" w:rsidP="005B01F0">
      <w:pPr>
        <w:rPr>
          <w:u w:val="single"/>
        </w:rPr>
      </w:pPr>
    </w:p>
    <w:p w14:paraId="4C73A3B6" w14:textId="238CEA66" w:rsidR="005B01F0" w:rsidRPr="005B01F0" w:rsidRDefault="005B01F0" w:rsidP="005B01F0">
      <w:pPr>
        <w:pStyle w:val="Cabealho1"/>
        <w:rPr>
          <w:bCs w:val="0"/>
        </w:rPr>
      </w:pPr>
      <w:bookmarkStart w:id="648" w:name="_Toc519372890"/>
      <w:r w:rsidRPr="005B01F0">
        <w:rPr>
          <w:bCs w:val="0"/>
        </w:rPr>
        <w:lastRenderedPageBreak/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648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517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649" w:name="_Toc517606844"/>
      <w:bookmarkStart w:id="650" w:name="_Toc519372891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649"/>
      <w:bookmarkEnd w:id="650"/>
    </w:p>
    <w:p w14:paraId="3DD5D090" w14:textId="5693040E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255D0D20" w:rsidR="00721E70" w:rsidRPr="00461588" w:rsidRDefault="00721E70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Modelos_De_Dados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21BC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255D0D20" w:rsidR="00721E70" w:rsidRPr="00461588" w:rsidRDefault="00721E70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Modelos_De_Dados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21BC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A821BC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721E70" w:rsidRPr="00E35355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721E70" w:rsidRPr="00E35355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721E70" w:rsidRPr="00125734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721E70" w:rsidRPr="00125734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712067" w14:textId="77777777" w:rsidR="00FD6519" w:rsidRDefault="00FD6519" w:rsidP="000614E1">
      <w:pPr>
        <w:spacing w:line="240" w:lineRule="auto"/>
      </w:pPr>
      <w:r>
        <w:separator/>
      </w:r>
    </w:p>
  </w:endnote>
  <w:endnote w:type="continuationSeparator" w:id="0">
    <w:p w14:paraId="693AFF6E" w14:textId="77777777" w:rsidR="00FD6519" w:rsidRDefault="00FD6519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721E70" w:rsidRDefault="00721E70">
        <w:pPr>
          <w:pStyle w:val="Rodap"/>
          <w:jc w:val="center"/>
        </w:pPr>
      </w:p>
      <w:p w14:paraId="6A553806" w14:textId="3FA9E9B4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21BC">
          <w:rPr>
            <w:noProof/>
          </w:rPr>
          <w:t>76</w:t>
        </w:r>
        <w:r>
          <w:rPr>
            <w:noProof/>
          </w:rPr>
          <w:fldChar w:fldCharType="end"/>
        </w:r>
      </w:p>
    </w:sdtContent>
  </w:sdt>
  <w:p w14:paraId="6253323E" w14:textId="77777777" w:rsidR="00721E70" w:rsidRDefault="00721E7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574E4478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21BC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721E70" w:rsidRDefault="00721E7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08156898" w:rsidR="00721E70" w:rsidRDefault="00721E70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21B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721E70" w:rsidRDefault="00721E7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450CEC" w14:textId="77777777" w:rsidR="00FD6519" w:rsidRDefault="00FD6519" w:rsidP="000614E1">
      <w:pPr>
        <w:spacing w:line="240" w:lineRule="auto"/>
      </w:pPr>
      <w:r>
        <w:separator/>
      </w:r>
    </w:p>
  </w:footnote>
  <w:footnote w:type="continuationSeparator" w:id="0">
    <w:p w14:paraId="1B9B634F" w14:textId="77777777" w:rsidR="00FD6519" w:rsidRDefault="00FD6519" w:rsidP="000614E1">
      <w:pPr>
        <w:spacing w:line="240" w:lineRule="auto"/>
      </w:pPr>
      <w:r>
        <w:continuationSeparator/>
      </w:r>
    </w:p>
  </w:footnote>
  <w:footnote w:id="1">
    <w:p w14:paraId="1BCD4E47" w14:textId="77777777" w:rsidR="00721E70" w:rsidRDefault="00721E70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721E70" w:rsidRDefault="00721E70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iogo Aires">
    <w15:presenceInfo w15:providerId="Windows Live" w15:userId="da9c2eabdd63d3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4825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73B87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A76F6"/>
    <w:rsid w:val="000B05FA"/>
    <w:rsid w:val="000B147E"/>
    <w:rsid w:val="000B1AC6"/>
    <w:rsid w:val="000B2016"/>
    <w:rsid w:val="000B3A22"/>
    <w:rsid w:val="000B55E6"/>
    <w:rsid w:val="000B5C5F"/>
    <w:rsid w:val="000B6EA1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5A6"/>
    <w:rsid w:val="000C784D"/>
    <w:rsid w:val="000D0684"/>
    <w:rsid w:val="000D0BEC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0CA1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43D6"/>
    <w:rsid w:val="00195135"/>
    <w:rsid w:val="00195DEE"/>
    <w:rsid w:val="00197516"/>
    <w:rsid w:val="001A105C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C68"/>
    <w:rsid w:val="001D1E1F"/>
    <w:rsid w:val="001D28B3"/>
    <w:rsid w:val="001D492A"/>
    <w:rsid w:val="001D4DC7"/>
    <w:rsid w:val="001D7F8C"/>
    <w:rsid w:val="001E0245"/>
    <w:rsid w:val="001E261B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4F20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1126"/>
    <w:rsid w:val="00222CDF"/>
    <w:rsid w:val="00223350"/>
    <w:rsid w:val="00226D3F"/>
    <w:rsid w:val="002275B7"/>
    <w:rsid w:val="002275D3"/>
    <w:rsid w:val="0023333B"/>
    <w:rsid w:val="00236CEC"/>
    <w:rsid w:val="00237953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57AD3"/>
    <w:rsid w:val="00262242"/>
    <w:rsid w:val="00262CB8"/>
    <w:rsid w:val="00263952"/>
    <w:rsid w:val="00263AE5"/>
    <w:rsid w:val="002652B2"/>
    <w:rsid w:val="00265824"/>
    <w:rsid w:val="00271762"/>
    <w:rsid w:val="00272FA7"/>
    <w:rsid w:val="0027453F"/>
    <w:rsid w:val="00274A4F"/>
    <w:rsid w:val="00275058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3BE6"/>
    <w:rsid w:val="002A5078"/>
    <w:rsid w:val="002A5F02"/>
    <w:rsid w:val="002A60EF"/>
    <w:rsid w:val="002A70B5"/>
    <w:rsid w:val="002A73EC"/>
    <w:rsid w:val="002A744B"/>
    <w:rsid w:val="002B1FE7"/>
    <w:rsid w:val="002B2656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381B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0C5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1AF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414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2310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1FFB"/>
    <w:rsid w:val="00474416"/>
    <w:rsid w:val="0047615C"/>
    <w:rsid w:val="00476335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095"/>
    <w:rsid w:val="004E12C8"/>
    <w:rsid w:val="004E1C1E"/>
    <w:rsid w:val="004E237F"/>
    <w:rsid w:val="004E4FF2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236C"/>
    <w:rsid w:val="0050270D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0068"/>
    <w:rsid w:val="005223B2"/>
    <w:rsid w:val="00525300"/>
    <w:rsid w:val="005268C6"/>
    <w:rsid w:val="00526D12"/>
    <w:rsid w:val="00531A7E"/>
    <w:rsid w:val="00531A83"/>
    <w:rsid w:val="00534E05"/>
    <w:rsid w:val="00534FF7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86D10"/>
    <w:rsid w:val="00591513"/>
    <w:rsid w:val="0059316E"/>
    <w:rsid w:val="0059338B"/>
    <w:rsid w:val="005962E7"/>
    <w:rsid w:val="005976F2"/>
    <w:rsid w:val="00597D99"/>
    <w:rsid w:val="005A3E0E"/>
    <w:rsid w:val="005A49A5"/>
    <w:rsid w:val="005A56A0"/>
    <w:rsid w:val="005A70E5"/>
    <w:rsid w:val="005A7C72"/>
    <w:rsid w:val="005B01F0"/>
    <w:rsid w:val="005B0964"/>
    <w:rsid w:val="005B7DC7"/>
    <w:rsid w:val="005C140B"/>
    <w:rsid w:val="005C18DA"/>
    <w:rsid w:val="005C2715"/>
    <w:rsid w:val="005C3A00"/>
    <w:rsid w:val="005C428B"/>
    <w:rsid w:val="005C4CA4"/>
    <w:rsid w:val="005C4CFA"/>
    <w:rsid w:val="005C573B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B1C"/>
    <w:rsid w:val="00604ECD"/>
    <w:rsid w:val="006058E4"/>
    <w:rsid w:val="00606F02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0654"/>
    <w:rsid w:val="00650FE3"/>
    <w:rsid w:val="00652BEB"/>
    <w:rsid w:val="0065317A"/>
    <w:rsid w:val="00654293"/>
    <w:rsid w:val="00656068"/>
    <w:rsid w:val="006567AA"/>
    <w:rsid w:val="00660A65"/>
    <w:rsid w:val="00661B33"/>
    <w:rsid w:val="00661C52"/>
    <w:rsid w:val="006637B4"/>
    <w:rsid w:val="006645D7"/>
    <w:rsid w:val="006646BE"/>
    <w:rsid w:val="006647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2310"/>
    <w:rsid w:val="006C3103"/>
    <w:rsid w:val="006C34F5"/>
    <w:rsid w:val="006C3E74"/>
    <w:rsid w:val="006C57FD"/>
    <w:rsid w:val="006C5A4E"/>
    <w:rsid w:val="006D140B"/>
    <w:rsid w:val="006D1975"/>
    <w:rsid w:val="006D2CFD"/>
    <w:rsid w:val="006D2F7B"/>
    <w:rsid w:val="006D360F"/>
    <w:rsid w:val="006D3A8A"/>
    <w:rsid w:val="006D4186"/>
    <w:rsid w:val="006D4BB4"/>
    <w:rsid w:val="006D5112"/>
    <w:rsid w:val="006E02B4"/>
    <w:rsid w:val="006E03CD"/>
    <w:rsid w:val="006E1B5E"/>
    <w:rsid w:val="006E3C82"/>
    <w:rsid w:val="006E3FA0"/>
    <w:rsid w:val="006E40F1"/>
    <w:rsid w:val="006E4158"/>
    <w:rsid w:val="006E4FC8"/>
    <w:rsid w:val="006E68D1"/>
    <w:rsid w:val="006E6F7D"/>
    <w:rsid w:val="006E7478"/>
    <w:rsid w:val="006F0D70"/>
    <w:rsid w:val="006F2662"/>
    <w:rsid w:val="006F2A51"/>
    <w:rsid w:val="006F4FEB"/>
    <w:rsid w:val="006F7351"/>
    <w:rsid w:val="006F7643"/>
    <w:rsid w:val="00701369"/>
    <w:rsid w:val="00705302"/>
    <w:rsid w:val="0070531C"/>
    <w:rsid w:val="00706D8E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1E70"/>
    <w:rsid w:val="00722E41"/>
    <w:rsid w:val="007265BF"/>
    <w:rsid w:val="00726F43"/>
    <w:rsid w:val="007274BC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D5E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442"/>
    <w:rsid w:val="007D2AF8"/>
    <w:rsid w:val="007D2F6C"/>
    <w:rsid w:val="007D3368"/>
    <w:rsid w:val="007D42E8"/>
    <w:rsid w:val="007D7C4E"/>
    <w:rsid w:val="007E0300"/>
    <w:rsid w:val="007E2DF7"/>
    <w:rsid w:val="007E3591"/>
    <w:rsid w:val="007E3E7F"/>
    <w:rsid w:val="007E3FFC"/>
    <w:rsid w:val="007E472E"/>
    <w:rsid w:val="007E7D86"/>
    <w:rsid w:val="007F2767"/>
    <w:rsid w:val="007F30F4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3DC5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784"/>
    <w:rsid w:val="00842DB2"/>
    <w:rsid w:val="00843393"/>
    <w:rsid w:val="00843A5A"/>
    <w:rsid w:val="0084477F"/>
    <w:rsid w:val="00850590"/>
    <w:rsid w:val="00853027"/>
    <w:rsid w:val="008533B8"/>
    <w:rsid w:val="00853EA8"/>
    <w:rsid w:val="00854993"/>
    <w:rsid w:val="00856292"/>
    <w:rsid w:val="008638D9"/>
    <w:rsid w:val="00865C7D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173"/>
    <w:rsid w:val="008C3AA6"/>
    <w:rsid w:val="008C3B35"/>
    <w:rsid w:val="008C486E"/>
    <w:rsid w:val="008C51D6"/>
    <w:rsid w:val="008C6F3D"/>
    <w:rsid w:val="008C7002"/>
    <w:rsid w:val="008D1BB5"/>
    <w:rsid w:val="008D2D89"/>
    <w:rsid w:val="008D31C6"/>
    <w:rsid w:val="008D5F2E"/>
    <w:rsid w:val="008D75DD"/>
    <w:rsid w:val="008D7CF8"/>
    <w:rsid w:val="008E1176"/>
    <w:rsid w:val="008E232A"/>
    <w:rsid w:val="008E2407"/>
    <w:rsid w:val="008E312E"/>
    <w:rsid w:val="008E3E18"/>
    <w:rsid w:val="008E43C1"/>
    <w:rsid w:val="008E677D"/>
    <w:rsid w:val="008E70AC"/>
    <w:rsid w:val="008E7710"/>
    <w:rsid w:val="008E7D91"/>
    <w:rsid w:val="008F18CE"/>
    <w:rsid w:val="008F32CA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4613"/>
    <w:rsid w:val="009754E6"/>
    <w:rsid w:val="00975672"/>
    <w:rsid w:val="009776D9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367A"/>
    <w:rsid w:val="00994D1C"/>
    <w:rsid w:val="00994DCB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3FAA"/>
    <w:rsid w:val="00A56E03"/>
    <w:rsid w:val="00A570DF"/>
    <w:rsid w:val="00A6069D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1BC"/>
    <w:rsid w:val="00A826D3"/>
    <w:rsid w:val="00A835CC"/>
    <w:rsid w:val="00A85C59"/>
    <w:rsid w:val="00A85EAF"/>
    <w:rsid w:val="00A86B64"/>
    <w:rsid w:val="00A909FF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1821"/>
    <w:rsid w:val="00AB2534"/>
    <w:rsid w:val="00AB25FE"/>
    <w:rsid w:val="00AB67CF"/>
    <w:rsid w:val="00AB6C31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E7C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4D26"/>
    <w:rsid w:val="00B35671"/>
    <w:rsid w:val="00B376D8"/>
    <w:rsid w:val="00B40D66"/>
    <w:rsid w:val="00B41F2D"/>
    <w:rsid w:val="00B41F6B"/>
    <w:rsid w:val="00B436CD"/>
    <w:rsid w:val="00B43F71"/>
    <w:rsid w:val="00B4458F"/>
    <w:rsid w:val="00B45EE9"/>
    <w:rsid w:val="00B47114"/>
    <w:rsid w:val="00B47FCD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B54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2B2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BF393A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0D21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55D6"/>
    <w:rsid w:val="00C46835"/>
    <w:rsid w:val="00C503B7"/>
    <w:rsid w:val="00C512DE"/>
    <w:rsid w:val="00C5154C"/>
    <w:rsid w:val="00C52DC7"/>
    <w:rsid w:val="00C53B52"/>
    <w:rsid w:val="00C553C9"/>
    <w:rsid w:val="00C55633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5BA8"/>
    <w:rsid w:val="00C76398"/>
    <w:rsid w:val="00C8047E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472"/>
    <w:rsid w:val="00CB7ED4"/>
    <w:rsid w:val="00CC14C9"/>
    <w:rsid w:val="00CC1C19"/>
    <w:rsid w:val="00CC24CB"/>
    <w:rsid w:val="00CC39C8"/>
    <w:rsid w:val="00CC5AEB"/>
    <w:rsid w:val="00CC5D46"/>
    <w:rsid w:val="00CC6E45"/>
    <w:rsid w:val="00CD0082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2FF0"/>
    <w:rsid w:val="00D354D5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4909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979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5578"/>
    <w:rsid w:val="00DB714E"/>
    <w:rsid w:val="00DB7697"/>
    <w:rsid w:val="00DC1483"/>
    <w:rsid w:val="00DC21A2"/>
    <w:rsid w:val="00DC28AA"/>
    <w:rsid w:val="00DC3B97"/>
    <w:rsid w:val="00DC3EB9"/>
    <w:rsid w:val="00DC4923"/>
    <w:rsid w:val="00DC5753"/>
    <w:rsid w:val="00DC5995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1A0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4346"/>
    <w:rsid w:val="00E077F5"/>
    <w:rsid w:val="00E07D1C"/>
    <w:rsid w:val="00E10F12"/>
    <w:rsid w:val="00E119BB"/>
    <w:rsid w:val="00E11C84"/>
    <w:rsid w:val="00E1297D"/>
    <w:rsid w:val="00E1300E"/>
    <w:rsid w:val="00E13D54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5D46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3914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86B53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1251"/>
    <w:rsid w:val="00EE630D"/>
    <w:rsid w:val="00EE64FA"/>
    <w:rsid w:val="00EF1611"/>
    <w:rsid w:val="00EF45D8"/>
    <w:rsid w:val="00EF5EE0"/>
    <w:rsid w:val="00EF6DBC"/>
    <w:rsid w:val="00EF7C10"/>
    <w:rsid w:val="00F00045"/>
    <w:rsid w:val="00F00993"/>
    <w:rsid w:val="00F01CCE"/>
    <w:rsid w:val="00F020FD"/>
    <w:rsid w:val="00F0215D"/>
    <w:rsid w:val="00F0216B"/>
    <w:rsid w:val="00F046D1"/>
    <w:rsid w:val="00F04B76"/>
    <w:rsid w:val="00F06E9E"/>
    <w:rsid w:val="00F07EF2"/>
    <w:rsid w:val="00F111C6"/>
    <w:rsid w:val="00F122B9"/>
    <w:rsid w:val="00F147AA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1AD1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A37B9"/>
    <w:rsid w:val="00FB0331"/>
    <w:rsid w:val="00FB3406"/>
    <w:rsid w:val="00FB3DC3"/>
    <w:rsid w:val="00FB6367"/>
    <w:rsid w:val="00FC0073"/>
    <w:rsid w:val="00FC15B3"/>
    <w:rsid w:val="00FC186D"/>
    <w:rsid w:val="00FC2978"/>
    <w:rsid w:val="00FC2D42"/>
    <w:rsid w:val="00FC3FD5"/>
    <w:rsid w:val="00FC60E8"/>
    <w:rsid w:val="00FC667E"/>
    <w:rsid w:val="00FC75C8"/>
    <w:rsid w:val="00FD004B"/>
    <w:rsid w:val="00FD1F98"/>
    <w:rsid w:val="00FD32A6"/>
    <w:rsid w:val="00FD6519"/>
    <w:rsid w:val="00FD6B5D"/>
    <w:rsid w:val="00FD7891"/>
    <w:rsid w:val="00FD7E00"/>
    <w:rsid w:val="00FE128B"/>
    <w:rsid w:val="00FE1FE5"/>
    <w:rsid w:val="00FE35B3"/>
    <w:rsid w:val="00FE3A82"/>
    <w:rsid w:val="00FE472A"/>
    <w:rsid w:val="00FE5514"/>
    <w:rsid w:val="00FE6165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microsoft.com/office/2011/relationships/people" Target="people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95B634ED-47D6-493E-97DE-060ACAE58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</Pages>
  <Words>18776</Words>
  <Characters>101391</Characters>
  <Application>Microsoft Office Word</Application>
  <DocSecurity>0</DocSecurity>
  <Lines>844</Lines>
  <Paragraphs>239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110</cp:revision>
  <cp:lastPrinted>2018-07-15T15:06:00Z</cp:lastPrinted>
  <dcterms:created xsi:type="dcterms:W3CDTF">2018-07-12T15:52:00Z</dcterms:created>
  <dcterms:modified xsi:type="dcterms:W3CDTF">2018-07-15T15:07:00Z</dcterms:modified>
</cp:coreProperties>
</file>